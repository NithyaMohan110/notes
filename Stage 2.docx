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ackground w:color="FFFFFF" w:themeColor="background1"/>
  <w:body>
    <w:p w:rsidR="00171E99" w:rsidRDefault="00171E99" w14:paraId="11BC37BF" w14:textId="77777777">
      <w:pPr>
        <w:rPr>
          <w:b/>
          <w:bCs/>
          <w:sz w:val="36"/>
          <w:szCs w:val="36"/>
          <w:lang w:val="en-US"/>
        </w:rPr>
      </w:pPr>
    </w:p>
    <w:p w:rsidR="00A1369E" w:rsidRDefault="00A1369E" w14:paraId="05C412ED" w14:textId="1591C985">
      <w:pPr>
        <w:rPr>
          <w:b/>
          <w:bCs/>
          <w:sz w:val="36"/>
          <w:szCs w:val="36"/>
          <w:lang w:val="en-US"/>
        </w:rPr>
      </w:pPr>
      <w:r w:rsidRPr="00C91895">
        <w:rPr>
          <w:b/>
          <w:bCs/>
          <w:sz w:val="36"/>
          <w:szCs w:val="36"/>
          <w:lang w:val="en-US"/>
        </w:rPr>
        <w:t xml:space="preserve">Stage 2 </w:t>
      </w:r>
      <w:r w:rsidR="00477F72">
        <w:rPr>
          <w:b/>
          <w:bCs/>
          <w:sz w:val="36"/>
          <w:szCs w:val="36"/>
          <w:lang w:val="en-US"/>
        </w:rPr>
        <w:t xml:space="preserve"> </w:t>
      </w:r>
    </w:p>
    <w:p w:rsidR="00A70B28" w:rsidRDefault="00D436EA" w14:paraId="7F6DD9CF" w14:textId="16D81E84">
      <w:pPr>
        <w:rPr>
          <w:b/>
          <w:bCs/>
          <w:sz w:val="22"/>
          <w:szCs w:val="22"/>
          <w:lang w:val="en-US"/>
        </w:rPr>
      </w:pPr>
      <w:r>
        <w:rPr>
          <w:b/>
          <w:bCs/>
          <w:sz w:val="22"/>
          <w:szCs w:val="22"/>
          <w:lang w:val="en-US"/>
        </w:rPr>
        <w:t>Look up</w:t>
      </w:r>
    </w:p>
    <w:p w:rsidR="00D436EA" w:rsidRDefault="00D571DB" w14:paraId="26CDF879" w14:textId="3E579075">
      <w:pPr>
        <w:rPr>
          <w:b/>
          <w:bCs/>
          <w:sz w:val="22"/>
          <w:szCs w:val="22"/>
          <w:lang w:val="en-US"/>
        </w:rPr>
      </w:pPr>
      <w:r>
        <w:rPr>
          <w:b/>
          <w:bCs/>
          <w:sz w:val="22"/>
          <w:szCs w:val="22"/>
          <w:lang w:val="en-US"/>
        </w:rPr>
        <w:t>Value set</w:t>
      </w:r>
    </w:p>
    <w:p w:rsidR="00D571DB" w:rsidRDefault="00D571DB" w14:paraId="3EAB76E8" w14:textId="7E0C6BAC">
      <w:pPr>
        <w:rPr>
          <w:b/>
          <w:bCs/>
          <w:sz w:val="22"/>
          <w:szCs w:val="22"/>
          <w:lang w:val="en-US"/>
        </w:rPr>
      </w:pPr>
      <w:r>
        <w:rPr>
          <w:b/>
          <w:bCs/>
          <w:sz w:val="22"/>
          <w:szCs w:val="22"/>
          <w:lang w:val="en-US"/>
        </w:rPr>
        <w:t xml:space="preserve">Flex field       </w:t>
      </w:r>
    </w:p>
    <w:p w:rsidR="00D571DB" w:rsidP="00D571DB" w:rsidRDefault="00D571DB" w14:paraId="31A51F95" w14:textId="61CA6CAF">
      <w:pPr>
        <w:pStyle w:val="ListParagraph"/>
        <w:numPr>
          <w:ilvl w:val="0"/>
          <w:numId w:val="23"/>
        </w:numPr>
        <w:rPr>
          <w:b/>
          <w:bCs/>
          <w:sz w:val="22"/>
          <w:szCs w:val="22"/>
          <w:lang w:val="en-US"/>
        </w:rPr>
      </w:pPr>
      <w:r>
        <w:rPr>
          <w:b/>
          <w:bCs/>
          <w:sz w:val="22"/>
          <w:szCs w:val="22"/>
          <w:lang w:val="en-US"/>
        </w:rPr>
        <w:t>Kff</w:t>
      </w:r>
    </w:p>
    <w:p w:rsidR="00D571DB" w:rsidP="00D571DB" w:rsidRDefault="00D571DB" w14:paraId="43B86632" w14:textId="6E29B36D">
      <w:pPr>
        <w:pStyle w:val="ListParagraph"/>
        <w:numPr>
          <w:ilvl w:val="0"/>
          <w:numId w:val="23"/>
        </w:numPr>
        <w:rPr>
          <w:b/>
          <w:bCs/>
          <w:sz w:val="22"/>
          <w:szCs w:val="22"/>
          <w:lang w:val="en-US"/>
        </w:rPr>
      </w:pPr>
      <w:r>
        <w:rPr>
          <w:b/>
          <w:bCs/>
          <w:sz w:val="22"/>
          <w:szCs w:val="22"/>
          <w:lang w:val="en-US"/>
        </w:rPr>
        <w:t>Dff</w:t>
      </w:r>
    </w:p>
    <w:p w:rsidR="00D571DB" w:rsidP="00D571DB" w:rsidRDefault="00FF73B3" w14:paraId="0E52EC9F" w14:textId="01BF4C60">
      <w:pPr>
        <w:pStyle w:val="ListParagraph"/>
        <w:numPr>
          <w:ilvl w:val="0"/>
          <w:numId w:val="23"/>
        </w:numPr>
        <w:rPr>
          <w:b/>
          <w:bCs/>
          <w:sz w:val="22"/>
          <w:szCs w:val="22"/>
          <w:lang w:val="en-US"/>
        </w:rPr>
      </w:pPr>
      <w:r>
        <w:rPr>
          <w:b/>
          <w:bCs/>
          <w:sz w:val="22"/>
          <w:szCs w:val="22"/>
          <w:lang w:val="en-US"/>
        </w:rPr>
        <w:t>E</w:t>
      </w:r>
      <w:r w:rsidR="00D571DB">
        <w:rPr>
          <w:b/>
          <w:bCs/>
          <w:sz w:val="22"/>
          <w:szCs w:val="22"/>
          <w:lang w:val="en-US"/>
        </w:rPr>
        <w:t>ff</w:t>
      </w:r>
    </w:p>
    <w:p w:rsidRPr="00FF079D" w:rsidR="00FF079D" w:rsidRDefault="00FF079D" w14:paraId="6F268D97" w14:textId="77777777">
      <w:pPr>
        <w:ind w:left="720"/>
        <w:rPr>
          <w:ins w:author="Singh, Sandeep (Cognizant)" w:date="2025-02-15T22:49:00Z" w16du:dateUtc="2025-02-15T17:19:00Z" w:id="0"/>
          <w:b/>
          <w:bCs/>
          <w:sz w:val="22"/>
          <w:szCs w:val="22"/>
          <w:lang w:val="en-US"/>
          <w:rPrChange w:author="Singh, Sandeep (Cognizant)" w:date="2025-02-15T22:49:00Z" w16du:dateUtc="2025-02-15T17:19:00Z" w:id="1">
            <w:rPr>
              <w:ins w:author="Singh, Sandeep (Cognizant)" w:date="2025-02-15T22:49:00Z" w16du:dateUtc="2025-02-15T17:19:00Z" w:id="2"/>
              <w:lang w:val="en-US"/>
            </w:rPr>
          </w:rPrChange>
        </w:rPr>
        <w:pPrChange w:author="Singh, Sandeep (Cognizant)" w:date="2025-02-15T22:49:00Z" w16du:dateUtc="2025-02-15T17:19:00Z" w:id="3">
          <w:pPr>
            <w:pStyle w:val="ListParagraph"/>
            <w:numPr>
              <w:numId w:val="23"/>
            </w:numPr>
            <w:ind w:left="1069" w:hanging="360"/>
          </w:pPr>
        </w:pPrChange>
      </w:pPr>
    </w:p>
    <w:p w:rsidRPr="00C91895" w:rsidR="00A70B28" w:rsidRDefault="00A70B28" w14:paraId="0028961C" w14:textId="7E50B3C6">
      <w:pPr>
        <w:rPr>
          <w:b/>
          <w:bCs/>
          <w:sz w:val="36"/>
          <w:szCs w:val="36"/>
          <w:lang w:val="en-US"/>
        </w:rPr>
      </w:pPr>
    </w:p>
    <w:p w:rsidR="00A1369E" w:rsidRDefault="00A1369E" w14:paraId="116CCC00" w14:textId="65E0D849">
      <w:pPr>
        <w:rPr>
          <w:b/>
        </w:rPr>
      </w:pPr>
      <w:r w:rsidRPr="00A1369E">
        <w:rPr>
          <w:b/>
          <w:bCs/>
        </w:rPr>
        <w:t>An Oracle Database is a system for storing and managing data. It's like a digital filing cabinet where businesses keep important information, like customer details or inventory. It helps with quickly finding and organizing this information, making it easier for companies to handle large amounts of data efficiently and securely.</w:t>
      </w:r>
    </w:p>
    <w:p w:rsidRPr="00107D30" w:rsidR="00A1369E" w:rsidP="00107D30" w:rsidRDefault="00A1369E" w14:paraId="06D7A72D" w14:textId="0161453F">
      <w:pPr>
        <w:jc w:val="center"/>
        <w:rPr>
          <w:b/>
          <w:sz w:val="32"/>
          <w:szCs w:val="32"/>
          <w:lang w:val="en-US"/>
        </w:rPr>
      </w:pPr>
      <w:r w:rsidRPr="00107D30">
        <w:rPr>
          <w:b/>
          <w:sz w:val="32"/>
          <w:szCs w:val="32"/>
          <w:highlight w:val="darkGray"/>
          <w:lang w:val="en-US"/>
        </w:rPr>
        <w:t>Iaas paas saas</w:t>
      </w:r>
    </w:p>
    <w:p w:rsidRPr="00A1369E" w:rsidR="00A1369E" w:rsidP="00A1369E" w:rsidRDefault="00A1369E" w14:paraId="07B924A0" w14:textId="12F340C2">
      <w:pPr>
        <w:rPr>
          <w:b/>
          <w:bCs/>
        </w:rPr>
      </w:pPr>
      <w:r w:rsidRPr="00A1369E">
        <w:rPr>
          <w:b/>
          <w:bCs/>
        </w:rPr>
        <w:t xml:space="preserve">  IaaS (Infrastructure as a Service): This is a cloud computing service </w:t>
      </w:r>
      <w:r w:rsidRPr="00943596">
        <w:rPr>
          <w:b/>
          <w:bCs/>
          <w:highlight w:val="yellow"/>
        </w:rPr>
        <w:t>that provides essential computing resources such as virtual machines, storage, and networks on demand</w:t>
      </w:r>
      <w:r w:rsidRPr="00A1369E">
        <w:rPr>
          <w:b/>
          <w:bCs/>
        </w:rPr>
        <w:t>. It's like renting a virtual data center where you can run your applications. You manage the operating system, applications, and data, while the service provider takes care of the underlying infrastructure.</w:t>
      </w:r>
    </w:p>
    <w:p w:rsidRPr="00A1369E" w:rsidR="00A1369E" w:rsidP="00A1369E" w:rsidRDefault="00A1369E" w14:paraId="64BEB323" w14:textId="5CDDB5C1">
      <w:pPr>
        <w:rPr>
          <w:b/>
          <w:bCs/>
        </w:rPr>
      </w:pPr>
      <w:r w:rsidRPr="00A1369E">
        <w:rPr>
          <w:b/>
          <w:bCs/>
        </w:rPr>
        <w:t xml:space="preserve">  PaaS (Platform as a Service): This service offers a platform allowing customers to </w:t>
      </w:r>
      <w:r w:rsidRPr="00943596">
        <w:rPr>
          <w:b/>
          <w:bCs/>
          <w:highlight w:val="yellow"/>
        </w:rPr>
        <w:t>develop, run, and manage applications</w:t>
      </w:r>
      <w:r w:rsidRPr="00A1369E">
        <w:rPr>
          <w:b/>
          <w:bCs/>
        </w:rPr>
        <w:t xml:space="preserve"> without dealing with the underlying infrastructure. It's like renting a complete development environment where you can focus on coding and testing your software without worrying about the hardware, operating system, or server management.</w:t>
      </w:r>
    </w:p>
    <w:p w:rsidRPr="00A1369E" w:rsidR="00A1369E" w:rsidP="00A1369E" w:rsidRDefault="00A1369E" w14:paraId="02EB3B95" w14:textId="59F699A0">
      <w:pPr>
        <w:rPr>
          <w:b/>
          <w:bCs/>
        </w:rPr>
      </w:pPr>
      <w:r w:rsidRPr="00A1369E">
        <w:rPr>
          <w:b/>
          <w:bCs/>
        </w:rPr>
        <w:t>  SaaS (Software as a Service): This service delivers software applications over the Internet on a subscription basis. It's like renting software instead of buying it. You access these applications through a web browser, and the service provider manages everything behind the scenes, including the infrastructure, data, and updates.</w:t>
      </w:r>
    </w:p>
    <w:p w:rsidR="00A1369E" w:rsidRDefault="00A1369E" w14:paraId="1E2E1AC3" w14:textId="77777777">
      <w:pPr>
        <w:rPr>
          <w:b/>
          <w:bCs/>
          <w:lang w:val="en-US"/>
        </w:rPr>
      </w:pPr>
    </w:p>
    <w:p w:rsidR="00A1369E" w:rsidRDefault="00A1369E" w14:paraId="3BDE7AF2" w14:textId="77777777">
      <w:pPr>
        <w:rPr>
          <w:b/>
          <w:bCs/>
          <w:lang w:val="en-US"/>
        </w:rPr>
      </w:pPr>
    </w:p>
    <w:p w:rsidR="00A1369E" w:rsidRDefault="00A1369E" w14:paraId="0F25E43E" w14:textId="77777777">
      <w:pPr>
        <w:rPr>
          <w:b/>
          <w:bCs/>
          <w:lang w:val="en-US"/>
        </w:rPr>
      </w:pPr>
    </w:p>
    <w:p w:rsidR="00A1369E" w:rsidRDefault="00A1369E" w14:paraId="4CE25367" w14:textId="292686DE">
      <w:pPr>
        <w:rPr>
          <w:b/>
          <w:bCs/>
          <w:lang w:val="en-US"/>
        </w:rPr>
      </w:pPr>
      <w:r>
        <w:rPr>
          <w:b/>
          <w:bCs/>
          <w:lang w:val="en-US"/>
        </w:rPr>
        <w:t>Modules and products</w:t>
      </w:r>
      <w:r w:rsidR="004E51F5">
        <w:rPr>
          <w:b/>
          <w:bCs/>
          <w:lang w:val="en-US"/>
        </w:rPr>
        <w:t xml:space="preserve"> (ST</w:t>
      </w:r>
      <w:r w:rsidR="00D70506">
        <w:rPr>
          <w:b/>
          <w:bCs/>
          <w:lang w:val="en-US"/>
        </w:rPr>
        <w:t xml:space="preserve">ORE AS </w:t>
      </w:r>
      <w:r w:rsidR="009C5898">
        <w:rPr>
          <w:b/>
          <w:bCs/>
          <w:lang w:val="en-US"/>
        </w:rPr>
        <w:t>FND_APPLICATION</w:t>
      </w:r>
      <w:r w:rsidR="00E41172">
        <w:rPr>
          <w:b/>
          <w:bCs/>
          <w:lang w:val="en-US"/>
        </w:rPr>
        <w:t xml:space="preserve">_B </w:t>
      </w:r>
      <w:r w:rsidR="00F20758">
        <w:rPr>
          <w:b/>
          <w:bCs/>
          <w:lang w:val="en-US"/>
        </w:rPr>
        <w:t>(</w:t>
      </w:r>
      <w:r w:rsidR="00265A20">
        <w:rPr>
          <w:lang w:val="en-US"/>
        </w:rPr>
        <w:t xml:space="preserve">this will have pk </w:t>
      </w:r>
      <w:r w:rsidR="00F20758">
        <w:rPr>
          <w:b/>
          <w:bCs/>
          <w:lang w:val="en-US"/>
        </w:rPr>
        <w:t>)</w:t>
      </w:r>
      <w:r w:rsidR="00E41172">
        <w:rPr>
          <w:b/>
          <w:bCs/>
          <w:lang w:val="en-US"/>
        </w:rPr>
        <w:t xml:space="preserve">   AND</w:t>
      </w:r>
      <w:r w:rsidR="003A0908">
        <w:rPr>
          <w:b/>
          <w:bCs/>
          <w:lang w:val="en-US"/>
        </w:rPr>
        <w:t xml:space="preserve"> FND_ APPLICATION_TL</w:t>
      </w:r>
      <w:r w:rsidR="003319CD">
        <w:rPr>
          <w:b/>
          <w:bCs/>
          <w:lang w:val="en-US"/>
        </w:rPr>
        <w:t>(</w:t>
      </w:r>
      <w:r w:rsidR="00B446D6">
        <w:rPr>
          <w:b/>
          <w:bCs/>
          <w:lang w:val="en-US"/>
        </w:rPr>
        <w:t>PK + LANGUAGE</w:t>
      </w:r>
      <w:r w:rsidR="003319CD">
        <w:rPr>
          <w:b/>
          <w:bCs/>
          <w:lang w:val="en-US"/>
        </w:rPr>
        <w:t>)</w:t>
      </w:r>
      <w:r w:rsidR="00E41172">
        <w:rPr>
          <w:b/>
          <w:bCs/>
          <w:lang w:val="en-US"/>
        </w:rPr>
        <w:t xml:space="preserve">    </w:t>
      </w:r>
      <w:r w:rsidR="004E51F5">
        <w:rPr>
          <w:b/>
          <w:bCs/>
          <w:lang w:val="en-US"/>
        </w:rPr>
        <w:t>)</w:t>
      </w:r>
    </w:p>
    <w:p w:rsidR="00A1369E" w:rsidRDefault="00A1369E" w14:paraId="0F256945" w14:textId="442EB3B6">
      <w:pPr>
        <w:rPr>
          <w:lang w:val="en-US"/>
        </w:rPr>
      </w:pPr>
      <w:r w:rsidRPr="00C003D1">
        <w:rPr>
          <w:highlight w:val="darkGray"/>
          <w:lang w:val="en-US"/>
        </w:rPr>
        <w:t>Financial  -</w:t>
      </w:r>
      <w:r>
        <w:rPr>
          <w:lang w:val="en-US"/>
        </w:rPr>
        <w:t xml:space="preserve"> Accounting hub , general ledger , payables , receivables(credit to cash ) , Lease Accounting , treasury , fixed </w:t>
      </w:r>
      <w:r w:rsidRPr="6F6F1C26" w:rsidR="02F7C636">
        <w:rPr>
          <w:lang w:val="en-US"/>
        </w:rPr>
        <w:t>assets</w:t>
      </w:r>
      <w:r>
        <w:rPr>
          <w:lang w:val="en-US"/>
        </w:rPr>
        <w:t xml:space="preserve"> , expense report , project management .</w:t>
      </w:r>
    </w:p>
    <w:p w:rsidR="00A1369E" w:rsidRDefault="00A1369E" w14:paraId="2DD9C855" w14:textId="7F5D84D9">
      <w:pPr>
        <w:rPr>
          <w:lang w:val="en-US"/>
        </w:rPr>
      </w:pPr>
      <w:r w:rsidRPr="00C003D1">
        <w:rPr>
          <w:highlight w:val="darkGray"/>
          <w:lang w:val="en-US"/>
        </w:rPr>
        <w:t>Scm</w:t>
      </w:r>
      <w:r>
        <w:rPr>
          <w:lang w:val="en-US"/>
        </w:rPr>
        <w:t xml:space="preserve"> </w:t>
      </w:r>
      <w:r w:rsidR="00B77FD9">
        <w:rPr>
          <w:lang w:val="en-US"/>
        </w:rPr>
        <w:t xml:space="preserve"> </w:t>
      </w:r>
      <w:r w:rsidR="00E74DFA">
        <w:rPr>
          <w:lang w:val="en-US"/>
        </w:rPr>
        <w:t xml:space="preserve">: </w:t>
      </w:r>
      <w:r w:rsidRPr="00E74DFA" w:rsidR="00E74DFA">
        <w:t>entire production flow of goods or services — from the beginning stage of sourcing materials to delivering the final product to consumers</w:t>
      </w:r>
    </w:p>
    <w:p w:rsidR="00A1369E" w:rsidRDefault="00A1369E" w14:paraId="574D1863" w14:textId="4FF3B35A">
      <w:r w:rsidRPr="00C003D1">
        <w:rPr>
          <w:highlight w:val="darkGray"/>
          <w:lang w:val="en-US"/>
        </w:rPr>
        <w:t>Hcm</w:t>
      </w:r>
      <w:r>
        <w:rPr>
          <w:lang w:val="en-US"/>
        </w:rPr>
        <w:t xml:space="preserve"> </w:t>
      </w:r>
      <w:r w:rsidR="00A43AAE">
        <w:rPr>
          <w:lang w:val="en-US"/>
        </w:rPr>
        <w:t xml:space="preserve">: </w:t>
      </w:r>
      <w:r w:rsidRPr="00A43AAE" w:rsidR="00A43AAE">
        <w:t>This is about managing a company's workforce effectively, covering areas such as recruitment, onboarding, training, performance management, and employee engagement</w:t>
      </w:r>
    </w:p>
    <w:p w:rsidR="00C4725B" w:rsidRDefault="00C4725B" w14:paraId="67B8068E" w14:textId="2D92CDF9">
      <w:r>
        <w:t xml:space="preserve">We are using </w:t>
      </w:r>
      <w:r w:rsidR="00FB0209">
        <w:t xml:space="preserve">finance and </w:t>
      </w:r>
      <w:r w:rsidR="00BF31C4">
        <w:t>hcm only in this course</w:t>
      </w:r>
    </w:p>
    <w:p w:rsidR="00A1369E" w:rsidRDefault="00A1369E" w14:paraId="5E1898D9" w14:textId="0AE2468B">
      <w:pPr>
        <w:rPr>
          <w:lang w:val="en-US"/>
        </w:rPr>
      </w:pPr>
      <w:r>
        <w:rPr>
          <w:lang w:val="en-US"/>
        </w:rPr>
        <w:t>Cx</w:t>
      </w:r>
      <w:r w:rsidR="00D955E4">
        <w:rPr>
          <w:lang w:val="en-US"/>
        </w:rPr>
        <w:t xml:space="preserve"> : </w:t>
      </w:r>
      <w:r w:rsidRPr="00D955E4" w:rsidR="00D955E4">
        <w:t>This refers to how customers perceive their interactions with a company. It encompasses all touchpoints, from browsing a website to receiving support</w:t>
      </w:r>
    </w:p>
    <w:p w:rsidR="00A1369E" w:rsidRDefault="00A1369E" w14:paraId="6978F903" w14:textId="5D7B990B">
      <w:pPr>
        <w:rPr>
          <w:lang w:val="en-US"/>
        </w:rPr>
      </w:pPr>
      <w:r>
        <w:rPr>
          <w:lang w:val="en-US"/>
        </w:rPr>
        <w:t>Industry and compliance</w:t>
      </w:r>
    </w:p>
    <w:p w:rsidR="00A1369E" w:rsidRDefault="00A1369E" w14:paraId="631A499C" w14:textId="77777777">
      <w:pPr>
        <w:rPr>
          <w:lang w:val="en-US"/>
        </w:rPr>
      </w:pPr>
    </w:p>
    <w:p w:rsidR="00A1369E" w:rsidRDefault="00A1369E" w14:paraId="0B1C8056" w14:textId="77777777">
      <w:pPr>
        <w:rPr>
          <w:lang w:val="en-US"/>
        </w:rPr>
      </w:pPr>
    </w:p>
    <w:p w:rsidR="00A1369E" w:rsidRDefault="00A1369E" w14:paraId="04B50CB6" w14:textId="58A2072B">
      <w:pPr>
        <w:rPr>
          <w:b/>
          <w:bCs/>
          <w:lang w:val="en-US"/>
        </w:rPr>
      </w:pPr>
      <w:r w:rsidRPr="00A1369E">
        <w:rPr>
          <w:b/>
          <w:bCs/>
          <w:lang w:val="en-US"/>
        </w:rPr>
        <w:t>Process Flows</w:t>
      </w:r>
      <w:r w:rsidR="007510A0">
        <w:rPr>
          <w:b/>
          <w:bCs/>
          <w:lang w:val="en-US"/>
        </w:rPr>
        <w:t xml:space="preserve">   </w:t>
      </w:r>
      <w:r w:rsidRPr="00086EE5" w:rsidR="007510A0">
        <w:rPr>
          <w:b/>
          <w:bCs/>
          <w:sz w:val="36"/>
          <w:szCs w:val="36"/>
          <w:lang w:val="en-US"/>
        </w:rPr>
        <w:t>p2p</w:t>
      </w:r>
    </w:p>
    <w:p w:rsidR="00482C35" w:rsidRDefault="00482C35" w14:paraId="229CFA62" w14:textId="77777777">
      <w:pPr>
        <w:rPr>
          <w:b/>
          <w:bCs/>
          <w:lang w:val="en-US"/>
        </w:rPr>
      </w:pPr>
    </w:p>
    <w:p w:rsidRPr="00482C35" w:rsidR="00482C35" w:rsidP="00482C35" w:rsidRDefault="00482C35" w14:paraId="0DA09D29" w14:textId="77777777">
      <w:pPr>
        <w:numPr>
          <w:ilvl w:val="0"/>
          <w:numId w:val="4"/>
        </w:numPr>
        <w:rPr>
          <w:b/>
          <w:bCs/>
        </w:rPr>
      </w:pPr>
      <w:r w:rsidRPr="00482C35">
        <w:rPr>
          <w:b/>
          <w:bCs/>
        </w:rPr>
        <w:t>Requisition: This is the process of requesting the items or services needed for the business. For example, an employee might request new office supplies like pens, paper, and a printer.</w:t>
      </w:r>
    </w:p>
    <w:p w:rsidRPr="00482C35" w:rsidR="00482C35" w:rsidP="00482C35" w:rsidRDefault="00482C35" w14:paraId="65B9DBE6" w14:textId="25E38DE8">
      <w:pPr>
        <w:numPr>
          <w:ilvl w:val="0"/>
          <w:numId w:val="4"/>
        </w:numPr>
        <w:rPr>
          <w:b/>
          <w:bCs/>
        </w:rPr>
      </w:pPr>
      <w:r w:rsidRPr="00482C35">
        <w:rPr>
          <w:b/>
          <w:bCs/>
        </w:rPr>
        <w:t>Identify the Supplier and Request for Quotation (RFQ): Once the requisition is approved, the procurement team identifies potential suppliers and asks them to provide quotes or offers for the requested items. For example, they might contact three different suppliers to get the best price for the requested printer and office supplies.</w:t>
      </w:r>
    </w:p>
    <w:p w:rsidRPr="00482C35" w:rsidR="00482C35" w:rsidP="00482C35" w:rsidRDefault="00482C35" w14:paraId="2635F4A0" w14:textId="18B38002">
      <w:pPr>
        <w:numPr>
          <w:ilvl w:val="0"/>
          <w:numId w:val="4"/>
        </w:numPr>
        <w:rPr>
          <w:b/>
          <w:bCs/>
        </w:rPr>
      </w:pPr>
      <w:r w:rsidRPr="00482C35">
        <w:rPr>
          <w:b/>
          <w:bCs/>
        </w:rPr>
        <w:t>Negotiation with Supplier (Blanket Purchase Agreement): After reviewing the quotes, the procurement team negotiates terms such as price, delivery schedule, and payment terms with the chosen supplier. A blanket purchase agreement might be created, which is an agreement to purchase a certain amount of goods over a period of time at a set price. For example, the company might agree to buy all its office supplies from one supplier for the next year at a discounted rate.</w:t>
      </w:r>
    </w:p>
    <w:p w:rsidRPr="00482C35" w:rsidR="00482C35" w:rsidP="00482C35" w:rsidRDefault="00482C35" w14:paraId="7EF67171" w14:textId="75D7AD77">
      <w:pPr>
        <w:numPr>
          <w:ilvl w:val="0"/>
          <w:numId w:val="4"/>
        </w:numPr>
        <w:rPr>
          <w:b/>
          <w:bCs/>
        </w:rPr>
      </w:pPr>
      <w:r w:rsidRPr="00482C35">
        <w:rPr>
          <w:b/>
          <w:bCs/>
        </w:rPr>
        <w:t>Awarding the Negotiation (Accept the Supply): Once negotiations are finalized, the supplier is awarded the purchase contract. For example, the supplier and the company sign an agreement to supply the office materials.</w:t>
      </w:r>
    </w:p>
    <w:p w:rsidRPr="00482C35" w:rsidR="00482C35" w:rsidP="00482C35" w:rsidRDefault="00482C35" w14:paraId="4F6AFBA7" w14:textId="77777777">
      <w:pPr>
        <w:numPr>
          <w:ilvl w:val="0"/>
          <w:numId w:val="4"/>
        </w:numPr>
        <w:rPr>
          <w:b/>
          <w:bCs/>
        </w:rPr>
      </w:pPr>
      <w:r w:rsidRPr="00482C35">
        <w:rPr>
          <w:b/>
          <w:bCs/>
        </w:rPr>
        <w:t>Shipments:</w:t>
      </w:r>
    </w:p>
    <w:p w:rsidRPr="00482C35" w:rsidR="00482C35" w:rsidP="00482C35" w:rsidRDefault="00482C35" w14:paraId="56451C65" w14:textId="2A374AF8">
      <w:pPr>
        <w:numPr>
          <w:ilvl w:val="1"/>
          <w:numId w:val="4"/>
        </w:numPr>
        <w:rPr>
          <w:b/>
          <w:bCs/>
        </w:rPr>
      </w:pPr>
      <w:r w:rsidRPr="00482C35">
        <w:rPr>
          <w:b/>
          <w:bCs/>
        </w:rPr>
        <w:t>Advance Shipment Notice: The supplier sends a notification that the goods are on their way. For example, the supplier might send an email stating that the printer and paper will arrive in three days.</w:t>
      </w:r>
    </w:p>
    <w:p w:rsidRPr="00482C35" w:rsidR="00482C35" w:rsidP="00482C35" w:rsidRDefault="00482C35" w14:paraId="345F29A8" w14:textId="77777777">
      <w:pPr>
        <w:numPr>
          <w:ilvl w:val="1"/>
          <w:numId w:val="4"/>
        </w:numPr>
        <w:rPr>
          <w:b/>
          <w:bCs/>
        </w:rPr>
      </w:pPr>
      <w:r w:rsidRPr="00482C35">
        <w:rPr>
          <w:b/>
          <w:bCs/>
        </w:rPr>
        <w:t>Send Material: The supplier ships the requested items to the company. For example, the office supplies are delivered to the company’s address.</w:t>
      </w:r>
    </w:p>
    <w:p w:rsidRPr="00482C35" w:rsidR="00482C35" w:rsidP="00482C35" w:rsidRDefault="00482C35" w14:paraId="41CDD923" w14:textId="77777777">
      <w:pPr>
        <w:numPr>
          <w:ilvl w:val="1"/>
          <w:numId w:val="4"/>
        </w:numPr>
        <w:rPr>
          <w:b/>
          <w:bCs/>
        </w:rPr>
      </w:pPr>
      <w:r w:rsidRPr="00482C35">
        <w:rPr>
          <w:b/>
          <w:bCs/>
        </w:rPr>
        <w:t>Inspection: Upon arrival, the company inspects the goods to ensure they meet the required standards. For example, checking the printer to make sure it functions correctly.</w:t>
      </w:r>
    </w:p>
    <w:p w:rsidRPr="00482C35" w:rsidR="00482C35" w:rsidP="00482C35" w:rsidRDefault="00482C35" w14:paraId="110FFC05" w14:textId="77777777">
      <w:pPr>
        <w:numPr>
          <w:ilvl w:val="1"/>
          <w:numId w:val="4"/>
        </w:numPr>
        <w:rPr>
          <w:b/>
          <w:bCs/>
        </w:rPr>
      </w:pPr>
      <w:r w:rsidRPr="00482C35">
        <w:rPr>
          <w:b/>
          <w:bCs/>
        </w:rPr>
        <w:t>Put Away in Inventory: The items are added to the company’s inventory for future use. For example, the office supplies are stored in the supply closet.</w:t>
      </w:r>
    </w:p>
    <w:p w:rsidRPr="00482C35" w:rsidR="00482C35" w:rsidP="00482C35" w:rsidRDefault="00482C35" w14:paraId="2D43F94D" w14:textId="77777777">
      <w:pPr>
        <w:rPr>
          <w:b/>
          <w:bCs/>
        </w:rPr>
      </w:pPr>
      <w:r w:rsidRPr="00482C35">
        <w:rPr>
          <w:b/>
          <w:bCs/>
        </w:rPr>
        <w:t>Financial Fusion Model</w:t>
      </w:r>
    </w:p>
    <w:p w:rsidRPr="00482C35" w:rsidR="00482C35" w:rsidP="00482C35" w:rsidRDefault="00482C35" w14:paraId="23BFBC44" w14:textId="77777777">
      <w:pPr>
        <w:numPr>
          <w:ilvl w:val="0"/>
          <w:numId w:val="5"/>
        </w:numPr>
        <w:rPr>
          <w:b/>
          <w:bCs/>
        </w:rPr>
      </w:pPr>
      <w:r w:rsidRPr="00482C35">
        <w:rPr>
          <w:b/>
          <w:bCs/>
        </w:rPr>
        <w:t>Generate Invoice for Payment: Once the goods are received and inspected, the supplier sends an invoice to the company’s finance department requesting payment for the delivered items. For example, the supplier sends a bill for the office supplies.</w:t>
      </w:r>
    </w:p>
    <w:p w:rsidRPr="00482C35" w:rsidR="00482C35" w:rsidP="00482C35" w:rsidRDefault="00482C35" w14:paraId="0DA64683" w14:textId="77777777">
      <w:pPr>
        <w:numPr>
          <w:ilvl w:val="0"/>
          <w:numId w:val="5"/>
        </w:numPr>
        <w:rPr>
          <w:b/>
          <w:bCs/>
        </w:rPr>
      </w:pPr>
      <w:r w:rsidRPr="00482C35">
        <w:rPr>
          <w:b/>
          <w:bCs/>
        </w:rPr>
        <w:t>Payment on Due Date: The finance department processes the invoice and schedules the payment to be made on the agreed due date. For example, if the payment terms are 30 days, the finance department ensures the supplier is paid within 30 days from the date of the invoice.</w:t>
      </w:r>
    </w:p>
    <w:p w:rsidR="00482C35" w:rsidRDefault="00F300A8" w14:paraId="21E5141F" w14:textId="5196F2EC">
      <w:pPr>
        <w:rPr>
          <w:b/>
          <w:bCs/>
          <w:lang w:val="en-US"/>
        </w:rPr>
      </w:pPr>
      <w:r>
        <w:rPr>
          <w:b/>
          <w:bCs/>
          <w:lang w:val="en-US"/>
        </w:rPr>
        <w:t xml:space="preserve"> </w:t>
      </w:r>
    </w:p>
    <w:p w:rsidR="00946C56" w:rsidP="00946C56" w:rsidRDefault="00E818F8" w14:paraId="7048935B" w14:textId="46662D86">
      <w:pPr>
        <w:jc w:val="both"/>
        <w:rPr>
          <w:lang w:val="en-US"/>
        </w:rPr>
      </w:pPr>
      <w:r>
        <w:rPr>
          <w:lang w:val="en-US"/>
        </w:rPr>
        <w:t>IF THE SUPPLIER SEND RAM (RETURN MATERIAL AUTH) ONLY THEN RETURN IS POSSIBLE</w:t>
      </w:r>
    </w:p>
    <w:p w:rsidR="00E818F8" w:rsidP="00946C56" w:rsidRDefault="00E818F8" w14:paraId="5F24403F" w14:textId="3917B7E6">
      <w:pPr>
        <w:jc w:val="both"/>
        <w:rPr>
          <w:lang w:val="en-US"/>
        </w:rPr>
      </w:pPr>
      <w:r>
        <w:rPr>
          <w:lang w:val="en-US"/>
        </w:rPr>
        <w:t xml:space="preserve">DEBITE MEMO(IF WE ARE RAISING AGAINST THE SUPPLIER) AND CREDIT MEMO (IF SUPPLIER IS RAISING AGAINST US) BOTH ARE NEGATIVE INVOICES  </w:t>
      </w:r>
    </w:p>
    <w:p w:rsidR="00E818F8" w:rsidP="00946C56" w:rsidRDefault="00E818F8" w14:paraId="7824B10A" w14:textId="1A4A971F">
      <w:pPr>
        <w:jc w:val="both"/>
        <w:rPr>
          <w:lang w:val="en-US"/>
        </w:rPr>
      </w:pPr>
      <w:r>
        <w:rPr>
          <w:lang w:val="en-US"/>
        </w:rPr>
        <w:t>IF THE SUPPLIER ASK FOR ADVANCE THEN WE WILL PROVEIDE THEM PRE PAYAMENT ADVANCE.</w:t>
      </w:r>
    </w:p>
    <w:p w:rsidR="00E818F8" w:rsidP="00946C56" w:rsidRDefault="00E818F8" w14:paraId="639878AE" w14:textId="62B3E822">
      <w:pPr>
        <w:jc w:val="both"/>
        <w:rPr>
          <w:lang w:val="en-US"/>
        </w:rPr>
      </w:pPr>
      <w:r>
        <w:rPr>
          <w:lang w:val="en-US"/>
        </w:rPr>
        <w:t xml:space="preserve">IF THE USER NEED SUPPLY URDENGTLY : SUPPLIER CHECKS FOR LIST OF USERS WHO FREQUENTLY PURCHASE </w:t>
      </w:r>
      <w:r w:rsidR="00175B63">
        <w:rPr>
          <w:lang w:val="en-US"/>
        </w:rPr>
        <w:t>SUPPLY</w:t>
      </w:r>
    </w:p>
    <w:p w:rsidR="00175B63" w:rsidP="00946C56" w:rsidRDefault="00175B63" w14:paraId="442D6DE5" w14:textId="173BF744">
      <w:pPr>
        <w:jc w:val="both"/>
        <w:rPr>
          <w:lang w:val="en-US"/>
        </w:rPr>
      </w:pPr>
      <w:r>
        <w:rPr>
          <w:lang w:val="en-US"/>
        </w:rPr>
        <w:t>BLANKET PURCHASE AGREEMENT : NEG</w:t>
      </w:r>
      <w:r w:rsidR="009F2414">
        <w:rPr>
          <w:lang w:val="en-US"/>
        </w:rPr>
        <w:t>O</w:t>
      </w:r>
      <w:r>
        <w:rPr>
          <w:lang w:val="en-US"/>
        </w:rPr>
        <w:t>CIATION WITH SUPPLIER</w:t>
      </w:r>
    </w:p>
    <w:p w:rsidR="00175B63" w:rsidP="00946C56" w:rsidRDefault="00175B63" w14:paraId="3AC39515" w14:textId="0C699336">
      <w:pPr>
        <w:jc w:val="both"/>
        <w:rPr>
          <w:lang w:val="en-US"/>
        </w:rPr>
      </w:pPr>
      <w:r>
        <w:rPr>
          <w:lang w:val="en-US"/>
        </w:rPr>
        <w:t>EMPLOYEE EXPENSE RECORD (POWER TO PURCHASE FOR CERTAIN LIMITS)</w:t>
      </w:r>
    </w:p>
    <w:p w:rsidR="00E818F8" w:rsidP="00946C56" w:rsidRDefault="00E818F8" w14:paraId="0E143A92" w14:textId="77777777">
      <w:pPr>
        <w:jc w:val="both"/>
        <w:rPr>
          <w:lang w:val="en-US"/>
        </w:rPr>
      </w:pPr>
    </w:p>
    <w:p w:rsidR="00317C0A" w:rsidP="00946C56" w:rsidRDefault="00317C0A" w14:paraId="4DE361DF" w14:textId="77777777">
      <w:pPr>
        <w:jc w:val="both"/>
        <w:rPr>
          <w:lang w:val="en-US"/>
        </w:rPr>
      </w:pPr>
    </w:p>
    <w:p w:rsidR="00317C0A" w:rsidP="00946C56" w:rsidRDefault="00317C0A" w14:paraId="3F99E9F6" w14:textId="306E0645">
      <w:pPr>
        <w:jc w:val="both"/>
        <w:rPr>
          <w:lang w:val="en-US"/>
        </w:rPr>
      </w:pPr>
      <w:r>
        <w:rPr>
          <w:lang w:val="en-US"/>
        </w:rPr>
        <w:t>General ledger needs for transaction</w:t>
      </w:r>
      <w:r w:rsidR="00C91895">
        <w:rPr>
          <w:lang w:val="en-US"/>
        </w:rPr>
        <w:t>(any kind of payment hit the general ledger)</w:t>
      </w:r>
    </w:p>
    <w:p w:rsidR="00317C0A" w:rsidP="00317C0A" w:rsidRDefault="00317C0A" w14:paraId="30146952" w14:textId="3EED1C7A">
      <w:pPr>
        <w:pStyle w:val="ListParagraph"/>
        <w:numPr>
          <w:ilvl w:val="0"/>
          <w:numId w:val="2"/>
        </w:numPr>
        <w:jc w:val="both"/>
        <w:rPr>
          <w:lang w:val="en-US"/>
        </w:rPr>
      </w:pPr>
      <w:r>
        <w:rPr>
          <w:lang w:val="en-US"/>
        </w:rPr>
        <w:t>ACCOUNT asset – current asset , long term asset, liability ,income, and expenses</w:t>
      </w:r>
    </w:p>
    <w:p w:rsidR="00317C0A" w:rsidP="00317C0A" w:rsidRDefault="00317C0A" w14:paraId="43766EF2" w14:textId="0D9F8279">
      <w:pPr>
        <w:pStyle w:val="ListParagraph"/>
        <w:numPr>
          <w:ilvl w:val="0"/>
          <w:numId w:val="2"/>
        </w:numPr>
        <w:jc w:val="both"/>
        <w:rPr>
          <w:lang w:val="en-US"/>
        </w:rPr>
      </w:pPr>
      <w:r>
        <w:rPr>
          <w:lang w:val="en-US"/>
        </w:rPr>
        <w:t>DEBIT OR CREDIT</w:t>
      </w:r>
    </w:p>
    <w:p w:rsidR="00317C0A" w:rsidP="00C91895" w:rsidRDefault="00317C0A" w14:paraId="7D7917BB" w14:textId="0EB03ECF">
      <w:pPr>
        <w:pStyle w:val="ListParagraph"/>
        <w:numPr>
          <w:ilvl w:val="0"/>
          <w:numId w:val="2"/>
        </w:numPr>
        <w:rPr>
          <w:lang w:val="en-US"/>
        </w:rPr>
      </w:pPr>
      <w:r>
        <w:rPr>
          <w:lang w:val="en-US"/>
        </w:rPr>
        <w:t>AMOUNT</w:t>
      </w:r>
    </w:p>
    <w:p w:rsidR="00C91895" w:rsidP="00C91895" w:rsidRDefault="00317C0A" w14:paraId="3208837E" w14:textId="4A75DF76">
      <w:pPr>
        <w:ind w:left="720"/>
        <w:rPr>
          <w:lang w:val="en-US"/>
        </w:rPr>
      </w:pPr>
      <w:r w:rsidRPr="00C91895">
        <w:rPr>
          <w:lang w:val="en-US"/>
        </w:rPr>
        <w:t>TRANSACTION DATE</w:t>
      </w:r>
      <w:r w:rsidR="00AC1AE7">
        <w:rPr>
          <w:lang w:val="en-US"/>
        </w:rPr>
        <w:t xml:space="preserve"> </w:t>
      </w:r>
    </w:p>
    <w:p w:rsidR="00C91895" w:rsidP="00C91895" w:rsidRDefault="00C91895" w14:paraId="0BF144FF" w14:textId="77777777">
      <w:pPr>
        <w:ind w:left="720"/>
        <w:rPr>
          <w:lang w:val="en-US"/>
        </w:rPr>
      </w:pPr>
    </w:p>
    <w:p w:rsidR="00C91895" w:rsidP="00C91895" w:rsidRDefault="00C91895" w14:paraId="4A196ABD" w14:textId="1E20A19E">
      <w:pPr>
        <w:ind w:left="720"/>
        <w:rPr>
          <w:b/>
          <w:bCs/>
          <w:sz w:val="36"/>
          <w:szCs w:val="36"/>
          <w:lang w:val="en-US"/>
        </w:rPr>
      </w:pPr>
      <w:r w:rsidRPr="00C91895">
        <w:rPr>
          <w:b/>
          <w:bCs/>
          <w:sz w:val="36"/>
          <w:szCs w:val="36"/>
          <w:lang w:val="en-US"/>
        </w:rPr>
        <w:t xml:space="preserve">ORDER TO CASH </w:t>
      </w:r>
    </w:p>
    <w:p w:rsidR="00C91895" w:rsidP="00C91895" w:rsidRDefault="00C91895" w14:paraId="35F077B1" w14:textId="279CA583">
      <w:pPr>
        <w:ind w:left="720"/>
        <w:rPr>
          <w:lang w:val="en-US"/>
        </w:rPr>
      </w:pPr>
      <w:r>
        <w:rPr>
          <w:lang w:val="en-US"/>
        </w:rPr>
        <w:t>When an order is received o2c starts</w:t>
      </w:r>
    </w:p>
    <w:p w:rsidR="002020DB" w:rsidP="00C91895" w:rsidRDefault="002020DB" w14:paraId="08B46E17" w14:textId="02BE1DFD">
      <w:pPr>
        <w:ind w:left="720"/>
        <w:rPr>
          <w:lang w:val="en-US"/>
        </w:rPr>
      </w:pPr>
      <w:r>
        <w:rPr>
          <w:lang w:val="en-US"/>
        </w:rPr>
        <w:t>Availability to promise</w:t>
      </w:r>
    </w:p>
    <w:p w:rsidR="002020DB" w:rsidP="00C91895" w:rsidRDefault="000D1B0A" w14:paraId="5A970B45" w14:textId="4B68025E">
      <w:pPr>
        <w:ind w:left="720"/>
        <w:rPr>
          <w:lang w:val="en-US"/>
        </w:rPr>
      </w:pPr>
      <w:r>
        <w:rPr>
          <w:lang w:val="en-US"/>
        </w:rPr>
        <w:t>Check availibity</w:t>
      </w:r>
      <w:r w:rsidR="00EA08FE">
        <w:rPr>
          <w:lang w:val="en-US"/>
        </w:rPr>
        <w:t xml:space="preserve"> </w:t>
      </w:r>
    </w:p>
    <w:p w:rsidR="00992E2C" w:rsidP="00C91895" w:rsidRDefault="00992E2C" w14:paraId="57CA7DFF" w14:textId="71F2B2FB">
      <w:pPr>
        <w:ind w:left="720"/>
        <w:rPr>
          <w:lang w:val="en-US"/>
        </w:rPr>
      </w:pPr>
      <w:r>
        <w:rPr>
          <w:lang w:val="en-US"/>
        </w:rPr>
        <w:t>Order managment</w:t>
      </w:r>
    </w:p>
    <w:p w:rsidR="00C91895" w:rsidP="00C91895" w:rsidRDefault="00C91895" w14:paraId="31414BFE" w14:textId="2F174A00">
      <w:pPr>
        <w:pStyle w:val="ListParagraph"/>
        <w:numPr>
          <w:ilvl w:val="0"/>
          <w:numId w:val="3"/>
        </w:numPr>
        <w:rPr>
          <w:lang w:val="en-US"/>
        </w:rPr>
      </w:pPr>
      <w:r>
        <w:rPr>
          <w:lang w:val="en-US"/>
        </w:rPr>
        <w:t>Booking : it check the availability date , schedule the orders</w:t>
      </w:r>
    </w:p>
    <w:p w:rsidRPr="00992E2C" w:rsidR="00992E2C" w:rsidP="00992E2C" w:rsidRDefault="00992E2C" w14:paraId="785AF0A5" w14:textId="34FAF9D4">
      <w:pPr>
        <w:rPr>
          <w:lang w:val="en-US"/>
        </w:rPr>
      </w:pPr>
      <w:r>
        <w:rPr>
          <w:lang w:val="en-US"/>
        </w:rPr>
        <w:t xml:space="preserve">               Shipping module</w:t>
      </w:r>
    </w:p>
    <w:p w:rsidRPr="00992E2C" w:rsidR="00992E2C" w:rsidP="00992E2C" w:rsidRDefault="00C91895" w14:paraId="73120F4B" w14:textId="173807C1">
      <w:pPr>
        <w:pStyle w:val="ListParagraph"/>
        <w:numPr>
          <w:ilvl w:val="0"/>
          <w:numId w:val="3"/>
        </w:numPr>
        <w:rPr>
          <w:lang w:val="en-US"/>
        </w:rPr>
      </w:pPr>
      <w:r>
        <w:rPr>
          <w:lang w:val="en-US"/>
        </w:rPr>
        <w:t>Shipping : picking ,packing and shipping . after shipment wait for acknowledgmen</w:t>
      </w:r>
      <w:r w:rsidR="00992E2C">
        <w:rPr>
          <w:lang w:val="en-US"/>
        </w:rPr>
        <w:t>t</w:t>
      </w:r>
    </w:p>
    <w:p w:rsidR="00C91895" w:rsidP="00C91895" w:rsidRDefault="00C91895" w14:paraId="773C2BAB" w14:textId="7107F375">
      <w:pPr>
        <w:pStyle w:val="ListParagraph"/>
        <w:numPr>
          <w:ilvl w:val="0"/>
          <w:numId w:val="3"/>
        </w:numPr>
        <w:rPr>
          <w:lang w:val="en-US"/>
        </w:rPr>
      </w:pPr>
      <w:r>
        <w:rPr>
          <w:lang w:val="en-US"/>
        </w:rPr>
        <w:t>Ship confirmation acknowledgement</w:t>
      </w:r>
    </w:p>
    <w:p w:rsidRPr="00992E2C" w:rsidR="00992E2C" w:rsidP="00992E2C" w:rsidRDefault="00992E2C" w14:paraId="4482C12D" w14:textId="23371341">
      <w:pPr>
        <w:rPr>
          <w:lang w:val="en-US"/>
        </w:rPr>
      </w:pPr>
      <w:r>
        <w:rPr>
          <w:lang w:val="en-US"/>
        </w:rPr>
        <w:t xml:space="preserve">              Receivable module</w:t>
      </w:r>
    </w:p>
    <w:p w:rsidR="00C91895" w:rsidP="00C91895" w:rsidRDefault="00C91895" w14:paraId="649ECC55" w14:textId="5102C375">
      <w:pPr>
        <w:pStyle w:val="ListParagraph"/>
        <w:numPr>
          <w:ilvl w:val="0"/>
          <w:numId w:val="3"/>
        </w:numPr>
        <w:rPr>
          <w:lang w:val="en-US"/>
        </w:rPr>
      </w:pPr>
      <w:r>
        <w:rPr>
          <w:lang w:val="en-US"/>
        </w:rPr>
        <w:t>Invoice from receivable module</w:t>
      </w:r>
    </w:p>
    <w:p w:rsidR="00992E2C" w:rsidP="00C91895" w:rsidRDefault="00992E2C" w14:paraId="45F41CFD" w14:textId="39E71496">
      <w:pPr>
        <w:pStyle w:val="ListParagraph"/>
        <w:numPr>
          <w:ilvl w:val="0"/>
          <w:numId w:val="3"/>
        </w:numPr>
        <w:rPr>
          <w:lang w:val="en-US"/>
        </w:rPr>
      </w:pPr>
      <w:r>
        <w:rPr>
          <w:lang w:val="en-US"/>
        </w:rPr>
        <w:t>Received payment</w:t>
      </w:r>
    </w:p>
    <w:p w:rsidR="00992E2C" w:rsidP="00992E2C" w:rsidRDefault="00992E2C" w14:paraId="322F3FD4" w14:textId="13A84DE8">
      <w:pPr>
        <w:rPr>
          <w:lang w:val="en-US"/>
        </w:rPr>
      </w:pPr>
      <w:r>
        <w:rPr>
          <w:lang w:val="en-US"/>
        </w:rPr>
        <w:t xml:space="preserve">              Cash management module</w:t>
      </w:r>
    </w:p>
    <w:p w:rsidR="00992E2C" w:rsidP="00992E2C" w:rsidRDefault="00992E2C" w14:paraId="28C22327" w14:textId="06FD657A">
      <w:pPr>
        <w:pStyle w:val="ListParagraph"/>
        <w:numPr>
          <w:ilvl w:val="0"/>
          <w:numId w:val="3"/>
        </w:numPr>
        <w:rPr>
          <w:lang w:val="en-US"/>
        </w:rPr>
      </w:pPr>
      <w:r>
        <w:rPr>
          <w:lang w:val="en-US"/>
        </w:rPr>
        <w:t>Bank reconciliation</w:t>
      </w:r>
    </w:p>
    <w:p w:rsidR="00992E2C" w:rsidP="00992E2C" w:rsidRDefault="00992E2C" w14:paraId="5B9510C4" w14:textId="53237A65">
      <w:pPr>
        <w:rPr>
          <w:lang w:val="en-US"/>
        </w:rPr>
      </w:pPr>
    </w:p>
    <w:p w:rsidR="00C539CB" w:rsidP="00992E2C" w:rsidRDefault="00C539CB" w14:paraId="61D2DA90" w14:textId="77777777">
      <w:pPr>
        <w:rPr>
          <w:lang w:val="en-US"/>
        </w:rPr>
      </w:pPr>
    </w:p>
    <w:p w:rsidR="00C539CB" w:rsidP="00992E2C" w:rsidRDefault="00C539CB" w14:paraId="359B04FC" w14:textId="77777777">
      <w:pPr>
        <w:rPr>
          <w:lang w:val="en-US"/>
        </w:rPr>
      </w:pPr>
    </w:p>
    <w:p w:rsidR="00B375D2" w:rsidP="00992E2C" w:rsidRDefault="00B375D2" w14:paraId="743F94B5" w14:textId="77777777">
      <w:pPr>
        <w:rPr>
          <w:lang w:val="en-US"/>
        </w:rPr>
      </w:pPr>
    </w:p>
    <w:p w:rsidR="00B375D2" w:rsidP="00992E2C" w:rsidRDefault="00B375D2" w14:paraId="0D9136B8" w14:textId="77777777">
      <w:pPr>
        <w:rPr>
          <w:lang w:val="en-US"/>
        </w:rPr>
      </w:pPr>
    </w:p>
    <w:p w:rsidRPr="00B375D2" w:rsidR="00B375D2" w:rsidP="00992E2C" w:rsidRDefault="00B375D2" w14:paraId="1B197748" w14:textId="3AC959E2">
      <w:pPr>
        <w:rPr>
          <w:b/>
          <w:bCs/>
          <w:sz w:val="36"/>
          <w:szCs w:val="36"/>
          <w:lang w:val="en-US"/>
        </w:rPr>
      </w:pPr>
      <w:r w:rsidRPr="00B375D2">
        <w:rPr>
          <w:b/>
          <w:bCs/>
          <w:sz w:val="36"/>
          <w:szCs w:val="36"/>
          <w:lang w:val="en-US"/>
        </w:rPr>
        <w:t>ORGANIZATION STRUCTURE</w:t>
      </w:r>
    </w:p>
    <w:p w:rsidR="00C539CB" w:rsidP="00992E2C" w:rsidRDefault="00ED648C" w14:paraId="00DEFE06" w14:textId="307719A2">
      <w:pPr>
        <w:rPr>
          <w:lang w:val="en-US"/>
        </w:rPr>
      </w:pPr>
      <w:r>
        <w:rPr>
          <w:lang w:val="en-US"/>
        </w:rPr>
        <w:t xml:space="preserve">TYPES </w:t>
      </w:r>
    </w:p>
    <w:p w:rsidR="00ED648C" w:rsidP="00ED648C" w:rsidRDefault="00ED648C" w14:paraId="0A43380E" w14:textId="68315EAC">
      <w:pPr>
        <w:pStyle w:val="ListParagraph"/>
        <w:numPr>
          <w:ilvl w:val="0"/>
          <w:numId w:val="6"/>
        </w:numPr>
        <w:rPr>
          <w:lang w:val="en-US"/>
        </w:rPr>
      </w:pPr>
      <w:r>
        <w:rPr>
          <w:lang w:val="en-US"/>
        </w:rPr>
        <w:t>LEGAL</w:t>
      </w:r>
    </w:p>
    <w:p w:rsidR="00ED648C" w:rsidP="00ED648C" w:rsidRDefault="00ED648C" w14:paraId="1754EC77" w14:textId="064D42E5">
      <w:pPr>
        <w:pStyle w:val="ListParagraph"/>
        <w:numPr>
          <w:ilvl w:val="0"/>
          <w:numId w:val="6"/>
        </w:numPr>
        <w:rPr>
          <w:lang w:val="en-US"/>
        </w:rPr>
      </w:pPr>
      <w:r>
        <w:rPr>
          <w:lang w:val="en-US"/>
        </w:rPr>
        <w:t>MANAGERIAL</w:t>
      </w:r>
    </w:p>
    <w:p w:rsidR="00ED648C" w:rsidP="00ED648C" w:rsidRDefault="00ED648C" w14:paraId="3227016C" w14:textId="0CD3D71B">
      <w:pPr>
        <w:pStyle w:val="ListParagraph"/>
        <w:numPr>
          <w:ilvl w:val="0"/>
          <w:numId w:val="6"/>
        </w:numPr>
        <w:rPr>
          <w:lang w:val="en-US"/>
        </w:rPr>
      </w:pPr>
      <w:r>
        <w:rPr>
          <w:lang w:val="en-US"/>
        </w:rPr>
        <w:t>FUNCTIONAL</w:t>
      </w:r>
    </w:p>
    <w:p w:rsidRPr="009B19F8" w:rsidR="009B19F8" w:rsidP="009B19F8" w:rsidRDefault="009B19F8" w14:paraId="19358B27" w14:textId="77777777">
      <w:pPr>
        <w:ind w:left="360"/>
        <w:rPr>
          <w:lang w:val="en-US"/>
        </w:rPr>
      </w:pPr>
      <w:r w:rsidRPr="009B19F8">
        <w:rPr>
          <w:lang w:val="en-US"/>
        </w:rPr>
        <w:t>Interprise(company) have different legal entity and each entity have different ledger</w:t>
      </w:r>
    </w:p>
    <w:p w:rsidR="005474AD" w:rsidP="005474AD" w:rsidRDefault="005474AD" w14:paraId="0E796774" w14:textId="77777777">
      <w:pPr>
        <w:rPr>
          <w:lang w:val="en-US"/>
        </w:rPr>
      </w:pPr>
    </w:p>
    <w:p w:rsidR="009B19F8" w:rsidP="005474AD" w:rsidRDefault="009B19F8" w14:paraId="4D322EAD" w14:textId="77777777">
      <w:pPr>
        <w:rPr>
          <w:lang w:val="en-US"/>
        </w:rPr>
      </w:pPr>
    </w:p>
    <w:p w:rsidR="005474AD" w:rsidP="005474AD" w:rsidRDefault="005474AD" w14:paraId="5521DBC2" w14:textId="45D3A276">
      <w:pPr>
        <w:rPr>
          <w:sz w:val="28"/>
          <w:szCs w:val="28"/>
          <w:lang w:val="en-US"/>
        </w:rPr>
      </w:pPr>
      <w:r w:rsidRPr="005474AD">
        <w:rPr>
          <w:sz w:val="28"/>
          <w:szCs w:val="28"/>
          <w:lang w:val="en-US"/>
        </w:rPr>
        <w:t>LEGAL STRUCTURE</w:t>
      </w:r>
      <w:r>
        <w:rPr>
          <w:sz w:val="28"/>
          <w:szCs w:val="28"/>
          <w:lang w:val="en-US"/>
        </w:rPr>
        <w:t xml:space="preserve"> : first company from where it starts </w:t>
      </w:r>
      <w:r w:rsidR="00245594">
        <w:rPr>
          <w:sz w:val="28"/>
          <w:szCs w:val="28"/>
          <w:lang w:val="en-US"/>
        </w:rPr>
        <w:t xml:space="preserve"> </w:t>
      </w:r>
    </w:p>
    <w:p w:rsidR="009E7713" w:rsidP="005474AD" w:rsidRDefault="002D16E7" w14:paraId="71052742" w14:textId="52489C43">
      <w:pPr>
        <w:rPr>
          <w:sz w:val="28"/>
          <w:szCs w:val="28"/>
          <w:lang w:val="en-US"/>
        </w:rPr>
      </w:pPr>
      <w:r>
        <w:rPr>
          <w:sz w:val="28"/>
          <w:szCs w:val="28"/>
          <w:lang w:val="en-US"/>
        </w:rPr>
        <w:t>Before creating any …….</w:t>
      </w:r>
      <w:r w:rsidR="005B3346">
        <w:rPr>
          <w:sz w:val="28"/>
          <w:szCs w:val="28"/>
          <w:lang w:val="en-US"/>
        </w:rPr>
        <w:t xml:space="preserve">ledger is imp </w:t>
      </w:r>
    </w:p>
    <w:p w:rsidRPr="00AA0ADD" w:rsidR="00BF6A98" w:rsidP="005474AD" w:rsidRDefault="005B3346" w14:paraId="6ED72013" w14:textId="712C999A">
      <w:pPr>
        <w:rPr>
          <w:sz w:val="28"/>
          <w:szCs w:val="28"/>
          <w:lang w:val="en-US"/>
        </w:rPr>
      </w:pPr>
      <w:r w:rsidRPr="35E1BEC3">
        <w:rPr>
          <w:sz w:val="28"/>
          <w:szCs w:val="28"/>
          <w:lang w:val="en-US"/>
        </w:rPr>
        <w:t xml:space="preserve">Their should be atleast </w:t>
      </w:r>
      <w:r w:rsidRPr="35E1BEC3">
        <w:rPr>
          <w:b/>
          <w:bCs/>
          <w:sz w:val="28"/>
          <w:szCs w:val="28"/>
          <w:lang w:val="en-US"/>
        </w:rPr>
        <w:t>primary ledger</w:t>
      </w:r>
      <w:r w:rsidRPr="35E1BEC3">
        <w:rPr>
          <w:sz w:val="28"/>
          <w:szCs w:val="28"/>
          <w:lang w:val="en-US"/>
        </w:rPr>
        <w:t xml:space="preserve"> </w:t>
      </w:r>
      <w:r w:rsidRPr="35E1BEC3" w:rsidR="000F6B01">
        <w:rPr>
          <w:sz w:val="28"/>
          <w:szCs w:val="28"/>
          <w:lang w:val="en-US"/>
        </w:rPr>
        <w:t>that will store payments</w:t>
      </w:r>
      <w:r w:rsidRPr="35E1BEC3" w:rsidR="00AF1400">
        <w:rPr>
          <w:sz w:val="28"/>
          <w:szCs w:val="28"/>
          <w:lang w:val="en-US"/>
        </w:rPr>
        <w:t xml:space="preserve"> or transaction</w:t>
      </w:r>
      <w:r w:rsidRPr="35E1BEC3" w:rsidR="000F6B01">
        <w:rPr>
          <w:sz w:val="28"/>
          <w:szCs w:val="28"/>
          <w:lang w:val="en-US"/>
        </w:rPr>
        <w:t xml:space="preserve"> and </w:t>
      </w:r>
      <w:r w:rsidRPr="35E1BEC3" w:rsidR="00AA0ADD">
        <w:rPr>
          <w:b/>
          <w:bCs/>
          <w:sz w:val="28"/>
          <w:szCs w:val="28"/>
          <w:lang w:val="en-US"/>
        </w:rPr>
        <w:t xml:space="preserve">secondary </w:t>
      </w:r>
      <w:r w:rsidRPr="35E1BEC3" w:rsidR="000F6B01">
        <w:rPr>
          <w:b/>
          <w:bCs/>
          <w:sz w:val="28"/>
          <w:szCs w:val="28"/>
          <w:lang w:val="en-US"/>
        </w:rPr>
        <w:t>multiple ledger</w:t>
      </w:r>
      <w:r w:rsidRPr="35E1BEC3" w:rsidR="000F6B01">
        <w:rPr>
          <w:sz w:val="28"/>
          <w:szCs w:val="28"/>
          <w:lang w:val="en-US"/>
        </w:rPr>
        <w:t xml:space="preserve"> is for</w:t>
      </w:r>
      <w:r w:rsidRPr="35E1BEC3" w:rsidR="00864011">
        <w:rPr>
          <w:sz w:val="28"/>
          <w:szCs w:val="28"/>
          <w:lang w:val="en-US"/>
        </w:rPr>
        <w:t xml:space="preserve"> hierarchical </w:t>
      </w:r>
      <w:r w:rsidRPr="35E1BEC3" w:rsidR="00BF6A98">
        <w:rPr>
          <w:sz w:val="28"/>
          <w:szCs w:val="28"/>
          <w:lang w:val="en-US"/>
        </w:rPr>
        <w:t xml:space="preserve">companies(india to us to uk) . </w:t>
      </w:r>
      <w:r w:rsidRPr="35E1BEC3" w:rsidR="00AA0ADD">
        <w:rPr>
          <w:sz w:val="28"/>
          <w:szCs w:val="28"/>
          <w:lang w:val="en-US"/>
        </w:rPr>
        <w:t xml:space="preserve">there is also a </w:t>
      </w:r>
      <w:r w:rsidRPr="35E1BEC3" w:rsidR="00AA0ADD">
        <w:rPr>
          <w:b/>
          <w:bCs/>
          <w:sz w:val="28"/>
          <w:szCs w:val="28"/>
          <w:lang w:val="en-US"/>
        </w:rPr>
        <w:t xml:space="preserve">reporting ledger ie </w:t>
      </w:r>
      <w:r w:rsidRPr="35E1BEC3" w:rsidR="00AA0ADD">
        <w:rPr>
          <w:sz w:val="28"/>
          <w:szCs w:val="28"/>
          <w:lang w:val="en-US"/>
        </w:rPr>
        <w:t xml:space="preserve">if you wants to send multiple reports to </w:t>
      </w:r>
      <w:r w:rsidRPr="35E1BEC3" w:rsidR="000A02FF">
        <w:rPr>
          <w:sz w:val="28"/>
          <w:szCs w:val="28"/>
          <w:lang w:val="en-US"/>
        </w:rPr>
        <w:t>any company or organization</w:t>
      </w:r>
    </w:p>
    <w:p w:rsidR="00C539CB" w:rsidP="00992E2C" w:rsidRDefault="00C539CB" w14:paraId="487EA9A6" w14:textId="77777777">
      <w:pPr>
        <w:rPr>
          <w:lang w:val="en-US"/>
        </w:rPr>
      </w:pPr>
    </w:p>
    <w:p w:rsidRPr="0005775C" w:rsidR="00F038E2" w:rsidP="00992E2C" w:rsidRDefault="00F038E2" w14:paraId="21A40513" w14:textId="74E7DADE">
      <w:pPr>
        <w:rPr>
          <w:b/>
          <w:bCs/>
          <w:lang w:val="en-US"/>
        </w:rPr>
      </w:pPr>
      <w:r w:rsidRPr="0005775C">
        <w:rPr>
          <w:b/>
          <w:bCs/>
          <w:lang w:val="en-US"/>
        </w:rPr>
        <w:t>Create a ledger</w:t>
      </w:r>
      <w:r w:rsidRPr="0005775C" w:rsidR="0005775C">
        <w:rPr>
          <w:b/>
          <w:bCs/>
          <w:lang w:val="en-US"/>
        </w:rPr>
        <w:t xml:space="preserve"> 4Cs</w:t>
      </w:r>
    </w:p>
    <w:p w:rsidR="00BB17E8" w:rsidP="00BB17E8" w:rsidRDefault="0005775C" w14:paraId="7952FC89" w14:textId="4EE41EB3">
      <w:pPr>
        <w:ind w:left="1080"/>
        <w:rPr>
          <w:lang w:val="en-US"/>
        </w:rPr>
      </w:pPr>
      <w:r w:rsidRPr="00BB17E8">
        <w:rPr>
          <w:lang w:val="en-US"/>
        </w:rPr>
        <w:t xml:space="preserve">Chart of account : </w:t>
      </w:r>
      <w:r w:rsidRPr="00BB17E8" w:rsidR="003724FD">
        <w:rPr>
          <w:lang w:val="en-US"/>
        </w:rPr>
        <w:t xml:space="preserve">structure </w:t>
      </w:r>
      <w:r w:rsidR="00D70E1D">
        <w:rPr>
          <w:lang w:val="en-US"/>
        </w:rPr>
        <w:t>instance</w:t>
      </w:r>
      <w:r w:rsidRPr="00BB17E8" w:rsidR="003724FD">
        <w:rPr>
          <w:lang w:val="en-US"/>
        </w:rPr>
        <w:t xml:space="preserve"> of segments </w:t>
      </w:r>
      <w:r w:rsidRPr="00BB17E8" w:rsidR="00574CF7">
        <w:rPr>
          <w:lang w:val="en-US"/>
        </w:rPr>
        <w:t xml:space="preserve">. we cannot update the chart of account </w:t>
      </w:r>
      <w:r w:rsidRPr="00BB17E8" w:rsidR="00FF12D5">
        <w:rPr>
          <w:lang w:val="en-US"/>
        </w:rPr>
        <w:t xml:space="preserve">. three mandortory segments are primary </w:t>
      </w:r>
      <w:r w:rsidRPr="00BB17E8" w:rsidR="00BC3E89">
        <w:rPr>
          <w:lang w:val="en-US"/>
        </w:rPr>
        <w:t>, cost center and natural account segment</w:t>
      </w:r>
      <w:r w:rsidR="00BB17E8">
        <w:rPr>
          <w:lang w:val="en-US"/>
        </w:rPr>
        <w:t xml:space="preserve"> </w:t>
      </w:r>
    </w:p>
    <w:p w:rsidRPr="00BB17E8" w:rsidR="00BB17E8" w:rsidP="00BB17E8" w:rsidRDefault="00BB17E8" w14:paraId="539FC0F9" w14:textId="198B26D9">
      <w:pPr>
        <w:pStyle w:val="ListParagraph"/>
        <w:numPr>
          <w:ilvl w:val="0"/>
          <w:numId w:val="8"/>
        </w:numPr>
        <w:rPr>
          <w:lang w:val="en-US"/>
        </w:rPr>
      </w:pPr>
      <w:r>
        <w:rPr>
          <w:lang w:val="en-US"/>
        </w:rPr>
        <w:t xml:space="preserve">Primary - </w:t>
      </w:r>
      <w:r w:rsidR="007269A7">
        <w:rPr>
          <w:lang w:val="en-US"/>
        </w:rPr>
        <w:t xml:space="preserve"> </w:t>
      </w:r>
      <w:r w:rsidR="00AB4BC8">
        <w:rPr>
          <w:lang w:val="en-US"/>
        </w:rPr>
        <w:t xml:space="preserve"> </w:t>
      </w:r>
    </w:p>
    <w:p w:rsidR="0005775C" w:rsidP="0005775C" w:rsidRDefault="0005775C" w14:paraId="10D51AA3" w14:textId="0BDD3275">
      <w:pPr>
        <w:pStyle w:val="ListParagraph"/>
        <w:numPr>
          <w:ilvl w:val="0"/>
          <w:numId w:val="7"/>
        </w:numPr>
        <w:rPr>
          <w:lang w:val="en-US"/>
        </w:rPr>
      </w:pPr>
      <w:r>
        <w:rPr>
          <w:lang w:val="en-US"/>
        </w:rPr>
        <w:t>Currency</w:t>
      </w:r>
      <w:r w:rsidR="00C572C0">
        <w:rPr>
          <w:lang w:val="en-US"/>
        </w:rPr>
        <w:t xml:space="preserve"> : </w:t>
      </w:r>
      <w:r w:rsidRPr="00C572C0" w:rsidR="00C572C0">
        <w:t>This specifies the currency for ledger entries</w:t>
      </w:r>
    </w:p>
    <w:p w:rsidR="0005775C" w:rsidP="0005775C" w:rsidRDefault="0035629C" w14:paraId="6C4F3DCA" w14:textId="013B6038">
      <w:pPr>
        <w:pStyle w:val="ListParagraph"/>
        <w:numPr>
          <w:ilvl w:val="0"/>
          <w:numId w:val="7"/>
        </w:numPr>
        <w:rPr>
          <w:lang w:val="en-US"/>
        </w:rPr>
      </w:pPr>
      <w:r>
        <w:rPr>
          <w:lang w:val="en-US"/>
        </w:rPr>
        <w:t>Callender</w:t>
      </w:r>
      <w:r w:rsidR="00F34EDE">
        <w:rPr>
          <w:lang w:val="en-US"/>
        </w:rPr>
        <w:t xml:space="preserve"> : </w:t>
      </w:r>
      <w:r w:rsidRPr="00F34EDE" w:rsidR="00F34EDE">
        <w:t>This sets the accounting periods, like fiscal years and quarters</w:t>
      </w:r>
    </w:p>
    <w:p w:rsidRPr="002728BC" w:rsidR="002728BC" w:rsidP="002728BC" w:rsidRDefault="0005775C" w14:paraId="149092B8" w14:textId="671A1C42">
      <w:pPr>
        <w:pStyle w:val="ListParagraph"/>
        <w:numPr>
          <w:ilvl w:val="0"/>
          <w:numId w:val="7"/>
        </w:numPr>
        <w:rPr>
          <w:lang w:val="en-US"/>
        </w:rPr>
      </w:pPr>
      <w:r>
        <w:rPr>
          <w:lang w:val="en-US"/>
        </w:rPr>
        <w:t>Account convention</w:t>
      </w:r>
      <w:r w:rsidR="00445C10">
        <w:rPr>
          <w:lang w:val="en-US"/>
        </w:rPr>
        <w:t xml:space="preserve"> : </w:t>
      </w:r>
      <w:r w:rsidRPr="00445C10" w:rsidR="00445C10">
        <w:t>This is the accounting method or rules followed, such as accrual or cash basis accounting. It governs how transactions are recognized and recorded.</w:t>
      </w:r>
    </w:p>
    <w:p w:rsidR="00F551A8" w:rsidP="00F551A8" w:rsidRDefault="00BA177B" w14:paraId="6386DE68" w14:textId="765D9AB1">
      <w:pPr>
        <w:rPr>
          <w:lang w:val="en-US"/>
        </w:rPr>
      </w:pPr>
      <w:r>
        <w:rPr>
          <w:lang w:val="en-US"/>
        </w:rPr>
        <w:t>Company</w:t>
      </w:r>
      <w:r w:rsidR="001724A7">
        <w:rPr>
          <w:lang w:val="en-US"/>
        </w:rPr>
        <w:t xml:space="preserve"> </w:t>
      </w:r>
    </w:p>
    <w:p w:rsidR="00BA177B" w:rsidP="00F551A8" w:rsidRDefault="00BA177B" w14:paraId="439EA07E" w14:textId="44B77383">
      <w:pPr>
        <w:rPr>
          <w:lang w:val="en-US"/>
        </w:rPr>
      </w:pPr>
      <w:r>
        <w:rPr>
          <w:lang w:val="en-US"/>
        </w:rPr>
        <w:t xml:space="preserve">        </w:t>
      </w:r>
      <w:r w:rsidR="009F3B8E">
        <w:rPr>
          <w:lang w:val="en-US"/>
        </w:rPr>
        <w:t xml:space="preserve">1 LE </w:t>
      </w:r>
      <w:r w:rsidR="00614850">
        <w:rPr>
          <w:lang w:val="en-US"/>
        </w:rPr>
        <w:t xml:space="preserve">LE 2 LE 3 </w:t>
      </w:r>
      <w:r w:rsidR="0058377F">
        <w:rPr>
          <w:lang w:val="en-US"/>
        </w:rPr>
        <w:t>(</w:t>
      </w:r>
      <w:r w:rsidR="005823E4">
        <w:rPr>
          <w:lang w:val="en-US"/>
        </w:rPr>
        <w:t>ledger</w:t>
      </w:r>
      <w:r w:rsidR="0058377F">
        <w:rPr>
          <w:lang w:val="en-US"/>
        </w:rPr>
        <w:t>)</w:t>
      </w:r>
    </w:p>
    <w:p w:rsidRPr="00477E2C" w:rsidR="00DC64F9" w:rsidP="00477E2C" w:rsidRDefault="00477E2C" w14:paraId="3CD7DC00" w14:textId="2F8BFEC3">
      <w:pPr>
        <w:pStyle w:val="ListParagraph"/>
        <w:numPr>
          <w:ilvl w:val="1"/>
          <w:numId w:val="8"/>
        </w:numPr>
        <w:rPr>
          <w:lang w:val="en-US"/>
        </w:rPr>
      </w:pPr>
      <w:r w:rsidRPr="00477E2C">
        <w:rPr>
          <w:lang w:val="en-US"/>
        </w:rPr>
        <w:t>BU</w:t>
      </w:r>
    </w:p>
    <w:p w:rsidRPr="00A56956" w:rsidR="00A56956" w:rsidP="00A56956" w:rsidRDefault="00A56956" w14:paraId="22B90518" w14:textId="4B834CAA">
      <w:pPr>
        <w:pStyle w:val="ListParagraph"/>
        <w:numPr>
          <w:ilvl w:val="2"/>
          <w:numId w:val="8"/>
        </w:numPr>
        <w:rPr>
          <w:lang w:val="en-US"/>
        </w:rPr>
      </w:pPr>
      <w:r w:rsidRPr="00A56956">
        <w:rPr>
          <w:lang w:val="en-US"/>
        </w:rPr>
        <w:t>INVENTORY</w:t>
      </w:r>
      <w:r w:rsidR="00AC1AF4">
        <w:rPr>
          <w:lang w:val="en-US"/>
        </w:rPr>
        <w:t xml:space="preserve"> </w:t>
      </w:r>
      <w:r w:rsidR="00E01D17">
        <w:rPr>
          <w:lang w:val="en-US"/>
        </w:rPr>
        <w:t>(PHYSICAL INV)</w:t>
      </w:r>
    </w:p>
    <w:p w:rsidR="00C30545" w:rsidP="00A56956" w:rsidRDefault="00A56956" w14:paraId="7FBDB72F" w14:textId="38A5CBAC">
      <w:pPr>
        <w:rPr>
          <w:lang w:val="en-US"/>
        </w:rPr>
      </w:pPr>
      <w:r>
        <w:rPr>
          <w:lang w:val="en-US"/>
        </w:rPr>
        <w:t xml:space="preserve">                                           1.2.1.1</w:t>
      </w:r>
      <w:r w:rsidR="00E5572E">
        <w:rPr>
          <w:lang w:val="en-US"/>
        </w:rPr>
        <w:t xml:space="preserve"> LOGICAL</w:t>
      </w:r>
      <w:r w:rsidR="00C30545">
        <w:rPr>
          <w:lang w:val="en-US"/>
        </w:rPr>
        <w:t xml:space="preserve"> INV </w:t>
      </w:r>
      <w:r w:rsidR="00E01D17">
        <w:rPr>
          <w:lang w:val="en-US"/>
        </w:rPr>
        <w:t>(Sub inv</w:t>
      </w:r>
      <w:r w:rsidR="00277D47">
        <w:rPr>
          <w:lang w:val="en-US"/>
        </w:rPr>
        <w:t>)</w:t>
      </w:r>
    </w:p>
    <w:p w:rsidR="00477E2C" w:rsidP="00A56956" w:rsidRDefault="00C30545" w14:paraId="0926C624" w14:textId="78B30EE9">
      <w:pPr>
        <w:rPr>
          <w:lang w:val="en-US"/>
        </w:rPr>
      </w:pPr>
      <w:r>
        <w:rPr>
          <w:lang w:val="en-US"/>
        </w:rPr>
        <w:t xml:space="preserve"> </w:t>
      </w:r>
      <w:r w:rsidRPr="00A56956" w:rsidR="00A56956">
        <w:rPr>
          <w:lang w:val="en-US"/>
        </w:rPr>
        <w:t xml:space="preserve"> </w:t>
      </w:r>
    </w:p>
    <w:p w:rsidRPr="00A56956" w:rsidR="00C26CE7" w:rsidP="00A56956" w:rsidRDefault="00122C89" w14:paraId="31DD2C55" w14:textId="1B6B0319">
      <w:pPr>
        <w:rPr>
          <w:lang w:val="en-US"/>
        </w:rPr>
      </w:pPr>
      <w:r>
        <w:rPr>
          <w:noProof/>
          <w:lang w:val="en-US"/>
        </w:rPr>
        <mc:AlternateContent>
          <mc:Choice Requires="aink">
            <w:drawing>
              <wp:anchor distT="0" distB="0" distL="114300" distR="114300" simplePos="0" relativeHeight="251658371" behindDoc="0" locked="0" layoutInCell="1" allowOverlap="1" wp14:anchorId="55C1E0FC" wp14:editId="7CB3A11F">
                <wp:simplePos x="0" y="0"/>
                <wp:positionH relativeFrom="column">
                  <wp:posOffset>2183130</wp:posOffset>
                </wp:positionH>
                <wp:positionV relativeFrom="paragraph">
                  <wp:posOffset>18415</wp:posOffset>
                </wp:positionV>
                <wp:extent cx="706065" cy="260985"/>
                <wp:effectExtent l="38100" t="38100" r="0" b="43815"/>
                <wp:wrapNone/>
                <wp:docPr id="763732795" name="Ink 33"/>
                <wp:cNvGraphicFramePr/>
                <a:graphic xmlns:a="http://schemas.openxmlformats.org/drawingml/2006/main">
                  <a:graphicData uri="http://schemas.microsoft.com/office/word/2010/wordprocessingInk">
                    <w14:contentPart bwMode="auto" r:id="rId8">
                      <w14:nvContentPartPr>
                        <w14:cNvContentPartPr/>
                      </w14:nvContentPartPr>
                      <w14:xfrm>
                        <a:off x="0" y="0"/>
                        <a:ext cx="706065" cy="260985"/>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386" behindDoc="0" locked="0" layoutInCell="1" allowOverlap="1" wp14:anchorId="53C6EE71" wp14:editId="7CB3A11F">
                <wp:simplePos x="0" y="0"/>
                <wp:positionH relativeFrom="column">
                  <wp:posOffset>2183130</wp:posOffset>
                </wp:positionH>
                <wp:positionV relativeFrom="paragraph">
                  <wp:posOffset>18415</wp:posOffset>
                </wp:positionV>
                <wp:extent cx="706065" cy="260985"/>
                <wp:effectExtent l="38100" t="38100" r="0" b="43815"/>
                <wp:wrapNone/>
                <wp:docPr id="1827434353" name="Ink 33"/>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763732795" name="Ink 33"/>
                        <pic:cNvPicPr/>
                      </pic:nvPicPr>
                      <pic:blipFill>
                        <a:blip xmlns:r="http://schemas.openxmlformats.org/officeDocument/2006/relationships" r:embed="rId13"/>
                        <a:stretch>
                          <a:fillRect/>
                        </a:stretch>
                      </pic:blipFill>
                      <pic:spPr>
                        <a:xfrm>
                          <a:off x="0" y="0"/>
                          <a:ext cx="718307" cy="273224"/>
                        </a:xfrm>
                        <a:prstGeom prst="rect">
                          <a:avLst/>
                        </a:prstGeom>
                      </pic:spPr>
                    </pic:pic>
                  </a:graphicData>
                </a:graphic>
              </wp:anchor>
            </w:drawing>
          </mc:Fallback>
        </mc:AlternateContent>
      </w:r>
    </w:p>
    <w:p w:rsidRPr="00F551A8" w:rsidR="00F551A8" w:rsidP="00F551A8" w:rsidRDefault="000076EC" w14:paraId="0505BE4E" w14:textId="254669BF">
      <w:pPr>
        <w:rPr>
          <w:lang w:val="en-US"/>
        </w:rPr>
      </w:pPr>
      <w:r>
        <w:rPr>
          <w:noProof/>
          <w:lang w:val="en-US"/>
        </w:rPr>
        <mc:AlternateContent>
          <mc:Choice Requires="wpi">
            <w:drawing>
              <wp:anchor distT="0" distB="0" distL="114300" distR="114300" simplePos="0" relativeHeight="251658241" behindDoc="0" locked="0" layoutInCell="1" allowOverlap="1" wp14:anchorId="1F580893" wp14:editId="71B86D6F">
                <wp:simplePos x="0" y="0"/>
                <wp:positionH relativeFrom="column">
                  <wp:posOffset>1564005</wp:posOffset>
                </wp:positionH>
                <wp:positionV relativeFrom="paragraph">
                  <wp:posOffset>-18620</wp:posOffset>
                </wp:positionV>
                <wp:extent cx="2561760" cy="997560"/>
                <wp:effectExtent l="38100" t="38100" r="29210" b="50800"/>
                <wp:wrapNone/>
                <wp:docPr id="96377055" name="Ink 32"/>
                <wp:cNvGraphicFramePr/>
                <a:graphic xmlns:a="http://schemas.openxmlformats.org/drawingml/2006/main">
                  <a:graphicData uri="http://schemas.microsoft.com/office/word/2010/wordprocessingInk">
                    <w14:contentPart bwMode="auto" r:id="rId14">
                      <w14:nvContentPartPr>
                        <w14:cNvContentPartPr/>
                      </w14:nvContentPartPr>
                      <w14:xfrm>
                        <a:off x="0" y="0"/>
                        <a:ext cx="2561760" cy="997560"/>
                      </w14:xfrm>
                    </w14:contentPart>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1BDC956">
              <v:shape id="Ink 32" style="position:absolute;margin-left:122.65pt;margin-top:-39.2pt;width:202.65pt;height:116.65pt;z-index:25165824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" w14:anchorId="7AE82533">
                <v:imagedata o:title="" r:id="rId15"/>
              </v:shape>
            </w:pict>
          </mc:Fallback>
        </mc:AlternateContent>
      </w:r>
    </w:p>
    <w:p w:rsidR="00C539CB" w:rsidP="00992E2C" w:rsidRDefault="00C539CB" w14:paraId="46F15356" w14:textId="77777777">
      <w:pPr>
        <w:rPr>
          <w:lang w:val="en-US"/>
        </w:rPr>
      </w:pPr>
    </w:p>
    <w:p w:rsidR="00C539CB" w:rsidP="00992E2C" w:rsidRDefault="00E16A53" w14:paraId="1146FF26" w14:textId="3F0AF573">
      <w:pPr>
        <w:rPr>
          <w:lang w:val="en-US"/>
        </w:rPr>
      </w:pPr>
      <w:r>
        <w:rPr>
          <w:noProof/>
          <w:lang w:val="en-US"/>
        </w:rPr>
        <mc:AlternateContent>
          <mc:Choice Requires="aink">
            <w:drawing>
              <wp:anchor distT="0" distB="0" distL="114300" distR="114300" simplePos="0" relativeHeight="251658298" behindDoc="0" locked="0" layoutInCell="1" allowOverlap="1" wp14:anchorId="2276FFD7" wp14:editId="41679784">
                <wp:simplePos x="0" y="0"/>
                <wp:positionH relativeFrom="column">
                  <wp:posOffset>3733660</wp:posOffset>
                </wp:positionH>
                <wp:positionV relativeFrom="paragraph">
                  <wp:posOffset>83420</wp:posOffset>
                </wp:positionV>
                <wp:extent cx="286560" cy="303120"/>
                <wp:effectExtent l="38100" t="38100" r="37465" b="40005"/>
                <wp:wrapNone/>
                <wp:docPr id="1876519698" name="Ink 276"/>
                <wp:cNvGraphicFramePr/>
                <a:graphic xmlns:a="http://schemas.openxmlformats.org/drawingml/2006/main">
                  <a:graphicData uri="http://schemas.microsoft.com/office/word/2010/wordprocessingInk">
                    <w14:contentPart bwMode="auto" r:id="rId16">
                      <w14:nvContentPartPr>
                        <w14:cNvContentPartPr/>
                      </w14:nvContentPartPr>
                      <w14:xfrm>
                        <a:off x="0" y="0"/>
                        <a:ext cx="286560" cy="30312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307" behindDoc="0" locked="0" layoutInCell="1" allowOverlap="1" wp14:anchorId="0E390FC3" wp14:editId="41679784">
                <wp:simplePos x="0" y="0"/>
                <wp:positionH relativeFrom="column">
                  <wp:posOffset>3733660</wp:posOffset>
                </wp:positionH>
                <wp:positionV relativeFrom="paragraph">
                  <wp:posOffset>83420</wp:posOffset>
                </wp:positionV>
                <wp:extent cx="286560" cy="303120"/>
                <wp:effectExtent l="38100" t="38100" r="37465" b="40005"/>
                <wp:wrapNone/>
                <wp:docPr id="1362193764" name="Ink 276"/>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1876519698" name="Ink 276"/>
                        <pic:cNvPicPr/>
                      </pic:nvPicPr>
                      <pic:blipFill>
                        <a:blip xmlns:r="http://schemas.openxmlformats.org/officeDocument/2006/relationships" r:embed="rId17"/>
                        <a:stretch>
                          <a:fillRect/>
                        </a:stretch>
                      </pic:blipFill>
                      <pic:spPr>
                        <a:xfrm>
                          <a:off x="0" y="0"/>
                          <a:ext cx="298800" cy="315360"/>
                        </a:xfrm>
                        <a:prstGeom prst="rect">
                          <a:avLst/>
                        </a:prstGeom>
                      </pic:spPr>
                    </pic:pic>
                  </a:graphicData>
                </a:graphic>
              </wp:anchor>
            </w:drawing>
          </mc:Fallback>
        </mc:AlternateContent>
      </w:r>
      <w:r>
        <w:rPr>
          <w:noProof/>
          <w:lang w:val="en-US"/>
        </w:rPr>
        <mc:AlternateContent>
          <mc:Choice Requires="aink">
            <w:drawing>
              <wp:anchor distT="0" distB="0" distL="114300" distR="114300" simplePos="0" relativeHeight="251658297" behindDoc="0" locked="0" layoutInCell="1" allowOverlap="1" wp14:anchorId="14A47EC7" wp14:editId="019C1000">
                <wp:simplePos x="0" y="0"/>
                <wp:positionH relativeFrom="column">
                  <wp:posOffset>3601900</wp:posOffset>
                </wp:positionH>
                <wp:positionV relativeFrom="paragraph">
                  <wp:posOffset>172700</wp:posOffset>
                </wp:positionV>
                <wp:extent cx="353160" cy="274680"/>
                <wp:effectExtent l="38100" t="38100" r="8890" b="49530"/>
                <wp:wrapNone/>
                <wp:docPr id="1913256620" name="Ink 275"/>
                <wp:cNvGraphicFramePr/>
                <a:graphic xmlns:a="http://schemas.openxmlformats.org/drawingml/2006/main">
                  <a:graphicData uri="http://schemas.microsoft.com/office/word/2010/wordprocessingInk">
                    <w14:contentPart bwMode="auto" r:id="rId18">
                      <w14:nvContentPartPr>
                        <w14:cNvContentPartPr/>
                      </w14:nvContentPartPr>
                      <w14:xfrm>
                        <a:off x="0" y="0"/>
                        <a:ext cx="353160" cy="27468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306" behindDoc="0" locked="0" layoutInCell="1" allowOverlap="1" wp14:anchorId="7F67877F" wp14:editId="019C1000">
                <wp:simplePos x="0" y="0"/>
                <wp:positionH relativeFrom="column">
                  <wp:posOffset>3601900</wp:posOffset>
                </wp:positionH>
                <wp:positionV relativeFrom="paragraph">
                  <wp:posOffset>172700</wp:posOffset>
                </wp:positionV>
                <wp:extent cx="353160" cy="274680"/>
                <wp:effectExtent l="38100" t="38100" r="8890" b="49530"/>
                <wp:wrapNone/>
                <wp:docPr id="440394408" name="Ink 275"/>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1913256620" name="Ink 275"/>
                        <pic:cNvPicPr/>
                      </pic:nvPicPr>
                      <pic:blipFill>
                        <a:blip xmlns:r="http://schemas.openxmlformats.org/officeDocument/2006/relationships" r:embed="rId19"/>
                        <a:stretch>
                          <a:fillRect/>
                        </a:stretch>
                      </pic:blipFill>
                      <pic:spPr>
                        <a:xfrm>
                          <a:off x="0" y="0"/>
                          <a:ext cx="365400" cy="286920"/>
                        </a:xfrm>
                        <a:prstGeom prst="rect">
                          <a:avLst/>
                        </a:prstGeom>
                      </pic:spPr>
                    </pic:pic>
                  </a:graphicData>
                </a:graphic>
              </wp:anchor>
            </w:drawing>
          </mc:Fallback>
        </mc:AlternateContent>
      </w:r>
      <w:r w:rsidR="000076EC">
        <w:rPr>
          <w:noProof/>
          <w:lang w:val="en-US"/>
        </w:rPr>
        <mc:AlternateContent>
          <mc:Choice Requires="wpi">
            <w:drawing>
              <wp:anchor distT="0" distB="0" distL="114300" distR="114300" simplePos="0" relativeHeight="251658243" behindDoc="0" locked="0" layoutInCell="1" allowOverlap="1" wp14:anchorId="031BC65C" wp14:editId="26321862">
                <wp:simplePos x="0" y="0"/>
                <wp:positionH relativeFrom="column">
                  <wp:posOffset>3403730</wp:posOffset>
                </wp:positionH>
                <wp:positionV relativeFrom="paragraph">
                  <wp:posOffset>91400</wp:posOffset>
                </wp:positionV>
                <wp:extent cx="171000" cy="18000"/>
                <wp:effectExtent l="38100" t="38100" r="38735" b="39370"/>
                <wp:wrapNone/>
                <wp:docPr id="1388271781" name="Ink 39"/>
                <wp:cNvGraphicFramePr/>
                <a:graphic xmlns:a="http://schemas.openxmlformats.org/drawingml/2006/main">
                  <a:graphicData uri="http://schemas.microsoft.com/office/word/2010/wordprocessingInk">
                    <w14:contentPart bwMode="auto" r:id="rId20">
                      <w14:nvContentPartPr>
                        <w14:cNvContentPartPr/>
                      </w14:nvContentPartPr>
                      <w14:xfrm>
                        <a:off x="0" y="0"/>
                        <a:ext cx="171000" cy="1800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270A84E0">
              <v:shape id="Ink 39" style="position:absolute;margin-left:267.5pt;margin-top:6.7pt;width:14.45pt;height:2.4pt;z-index:25165824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" w14:anchorId="28185C8D">
                <v:imagedata o:title="" r:id="rId21"/>
              </v:shape>
            </w:pict>
          </mc:Fallback>
        </mc:AlternateContent>
      </w:r>
      <w:r w:rsidR="000076EC">
        <w:rPr>
          <w:noProof/>
          <w:lang w:val="en-US"/>
        </w:rPr>
        <mc:AlternateContent>
          <mc:Choice Requires="wpi">
            <w:drawing>
              <wp:anchor distT="0" distB="0" distL="114300" distR="114300" simplePos="0" relativeHeight="251658242" behindDoc="0" locked="0" layoutInCell="1" allowOverlap="1" wp14:anchorId="7FD90EDB" wp14:editId="2050E3D6">
                <wp:simplePos x="0" y="0"/>
                <wp:positionH relativeFrom="column">
                  <wp:posOffset>3218815</wp:posOffset>
                </wp:positionH>
                <wp:positionV relativeFrom="paragraph">
                  <wp:posOffset>-93980</wp:posOffset>
                </wp:positionV>
                <wp:extent cx="327700" cy="299720"/>
                <wp:effectExtent l="38100" t="38100" r="34290" b="43180"/>
                <wp:wrapNone/>
                <wp:docPr id="950211757" name="Ink 38"/>
                <wp:cNvGraphicFramePr/>
                <a:graphic xmlns:a="http://schemas.openxmlformats.org/drawingml/2006/main">
                  <a:graphicData uri="http://schemas.microsoft.com/office/word/2010/wordprocessingInk">
                    <w14:contentPart bwMode="auto" r:id="rId22">
                      <w14:nvContentPartPr>
                        <w14:cNvContentPartPr/>
                      </w14:nvContentPartPr>
                      <w14:xfrm>
                        <a:off x="0" y="0"/>
                        <a:ext cx="327700" cy="29972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24165DAD">
              <v:shape id="Ink 38" style="position:absolute;margin-left:252.95pt;margin-top:-7.9pt;width:26.75pt;height:24.55pt;z-index:251658243;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" w14:anchorId="1FB32B35">
                <v:imagedata o:title="" r:id="rId23"/>
              </v:shape>
            </w:pict>
          </mc:Fallback>
        </mc:AlternateContent>
      </w:r>
      <w:r w:rsidR="000076EC">
        <w:rPr>
          <w:noProof/>
          <w:lang w:val="en-US"/>
        </w:rPr>
        <mc:AlternateContent>
          <mc:Choice Requires="wpi">
            <w:drawing>
              <wp:anchor distT="0" distB="0" distL="114300" distR="114300" simplePos="0" relativeHeight="251658240" behindDoc="0" locked="0" layoutInCell="1" allowOverlap="1" wp14:anchorId="6DCDF10F" wp14:editId="39D0CE4B">
                <wp:simplePos x="0" y="0"/>
                <wp:positionH relativeFrom="column">
                  <wp:posOffset>1313815</wp:posOffset>
                </wp:positionH>
                <wp:positionV relativeFrom="paragraph">
                  <wp:posOffset>-171450</wp:posOffset>
                </wp:positionV>
                <wp:extent cx="483510" cy="394920"/>
                <wp:effectExtent l="38100" t="38100" r="50165" b="43815"/>
                <wp:wrapNone/>
                <wp:docPr id="2059159977" name="Ink 23"/>
                <wp:cNvGraphicFramePr/>
                <a:graphic xmlns:a="http://schemas.openxmlformats.org/drawingml/2006/main">
                  <a:graphicData uri="http://schemas.microsoft.com/office/word/2010/wordprocessingInk">
                    <w14:contentPart bwMode="auto" r:id="rId24">
                      <w14:nvContentPartPr>
                        <w14:cNvContentPartPr/>
                      </w14:nvContentPartPr>
                      <w14:xfrm>
                        <a:off x="0" y="0"/>
                        <a:ext cx="483510" cy="39492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59DBF74D">
              <v:shape id="Ink 23" style="position:absolute;margin-left:102.95pt;margin-top:-14pt;width:39.05pt;height:32.1pt;z-index:251658241;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" w14:anchorId="4E4A14AA">
                <v:imagedata o:title="" r:id="rId25"/>
              </v:shape>
            </w:pict>
          </mc:Fallback>
        </mc:AlternateContent>
      </w:r>
    </w:p>
    <w:p w:rsidR="00C539CB" w:rsidP="00992E2C" w:rsidRDefault="00E16A53" w14:paraId="67248B11" w14:textId="4E0A2BDA">
      <w:pPr>
        <w:rPr>
          <w:lang w:val="en-US"/>
        </w:rPr>
      </w:pPr>
      <w:r>
        <w:rPr>
          <w:noProof/>
          <w:lang w:val="en-US"/>
        </w:rPr>
        <mc:AlternateContent>
          <mc:Choice Requires="aink">
            <w:drawing>
              <wp:anchor distT="0" distB="0" distL="114300" distR="114300" simplePos="0" relativeHeight="251658296" behindDoc="0" locked="0" layoutInCell="1" allowOverlap="1" wp14:anchorId="0871953F" wp14:editId="34F1F849">
                <wp:simplePos x="0" y="0"/>
                <wp:positionH relativeFrom="column">
                  <wp:posOffset>3417570</wp:posOffset>
                </wp:positionH>
                <wp:positionV relativeFrom="paragraph">
                  <wp:posOffset>89535</wp:posOffset>
                </wp:positionV>
                <wp:extent cx="207795" cy="445135"/>
                <wp:effectExtent l="38100" t="38100" r="20955" b="50165"/>
                <wp:wrapNone/>
                <wp:docPr id="1757575599" name="Ink 274"/>
                <wp:cNvGraphicFramePr/>
                <a:graphic xmlns:a="http://schemas.openxmlformats.org/drawingml/2006/main">
                  <a:graphicData uri="http://schemas.microsoft.com/office/word/2010/wordprocessingInk">
                    <w14:contentPart bwMode="auto" r:id="rId26">
                      <w14:nvContentPartPr>
                        <w14:cNvContentPartPr/>
                      </w14:nvContentPartPr>
                      <w14:xfrm>
                        <a:off x="0" y="0"/>
                        <a:ext cx="207795" cy="445135"/>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305" behindDoc="0" locked="0" layoutInCell="1" allowOverlap="1" wp14:anchorId="1764473A" wp14:editId="34F1F849">
                <wp:simplePos x="0" y="0"/>
                <wp:positionH relativeFrom="column">
                  <wp:posOffset>3417570</wp:posOffset>
                </wp:positionH>
                <wp:positionV relativeFrom="paragraph">
                  <wp:posOffset>89535</wp:posOffset>
                </wp:positionV>
                <wp:extent cx="207795" cy="445135"/>
                <wp:effectExtent l="38100" t="38100" r="20955" b="50165"/>
                <wp:wrapNone/>
                <wp:docPr id="1445036656" name="Ink 274"/>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1757575599" name="Ink 274"/>
                        <pic:cNvPicPr/>
                      </pic:nvPicPr>
                      <pic:blipFill>
                        <a:blip xmlns:r="http://schemas.openxmlformats.org/officeDocument/2006/relationships" r:embed="rId27"/>
                        <a:stretch>
                          <a:fillRect/>
                        </a:stretch>
                      </pic:blipFill>
                      <pic:spPr>
                        <a:xfrm>
                          <a:off x="0" y="0"/>
                          <a:ext cx="220061" cy="457360"/>
                        </a:xfrm>
                        <a:prstGeom prst="rect">
                          <a:avLst/>
                        </a:prstGeom>
                      </pic:spPr>
                    </pic:pic>
                  </a:graphicData>
                </a:graphic>
              </wp:anchor>
            </w:drawing>
          </mc:Fallback>
        </mc:AlternateContent>
      </w:r>
      <w:r>
        <w:rPr>
          <w:noProof/>
          <w:lang w:val="en-US"/>
        </w:rPr>
        <mc:AlternateContent>
          <mc:Choice Requires="aink">
            <w:drawing>
              <wp:anchor distT="0" distB="0" distL="114300" distR="114300" simplePos="0" relativeHeight="251658295" behindDoc="0" locked="0" layoutInCell="1" allowOverlap="1" wp14:anchorId="2469476A" wp14:editId="0A92D791">
                <wp:simplePos x="0" y="0"/>
                <wp:positionH relativeFrom="column">
                  <wp:posOffset>3294460</wp:posOffset>
                </wp:positionH>
                <wp:positionV relativeFrom="paragraph">
                  <wp:posOffset>233200</wp:posOffset>
                </wp:positionV>
                <wp:extent cx="147960" cy="149760"/>
                <wp:effectExtent l="38100" t="38100" r="23495" b="41275"/>
                <wp:wrapNone/>
                <wp:docPr id="1579529897" name="Ink 267"/>
                <wp:cNvGraphicFramePr/>
                <a:graphic xmlns:a="http://schemas.openxmlformats.org/drawingml/2006/main">
                  <a:graphicData uri="http://schemas.microsoft.com/office/word/2010/wordprocessingInk">
                    <w14:contentPart bwMode="auto" r:id="rId28">
                      <w14:nvContentPartPr>
                        <w14:cNvContentPartPr/>
                      </w14:nvContentPartPr>
                      <w14:xfrm>
                        <a:off x="0" y="0"/>
                        <a:ext cx="147960" cy="14976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304" behindDoc="0" locked="0" layoutInCell="1" allowOverlap="1" wp14:anchorId="4C44764D" wp14:editId="0A92D791">
                <wp:simplePos x="0" y="0"/>
                <wp:positionH relativeFrom="column">
                  <wp:posOffset>3294460</wp:posOffset>
                </wp:positionH>
                <wp:positionV relativeFrom="paragraph">
                  <wp:posOffset>233200</wp:posOffset>
                </wp:positionV>
                <wp:extent cx="147960" cy="149760"/>
                <wp:effectExtent l="38100" t="38100" r="23495" b="41275"/>
                <wp:wrapNone/>
                <wp:docPr id="332941931" name="Ink 267"/>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1579529897" name="Ink 267"/>
                        <pic:cNvPicPr/>
                      </pic:nvPicPr>
                      <pic:blipFill>
                        <a:blip xmlns:r="http://schemas.openxmlformats.org/officeDocument/2006/relationships" r:embed="rId29"/>
                        <a:stretch>
                          <a:fillRect/>
                        </a:stretch>
                      </pic:blipFill>
                      <pic:spPr>
                        <a:xfrm>
                          <a:off x="0" y="0"/>
                          <a:ext cx="160200" cy="162000"/>
                        </a:xfrm>
                        <a:prstGeom prst="rect">
                          <a:avLst/>
                        </a:prstGeom>
                      </pic:spPr>
                    </pic:pic>
                  </a:graphicData>
                </a:graphic>
              </wp:anchor>
            </w:drawing>
          </mc:Fallback>
        </mc:AlternateContent>
      </w:r>
      <w:r>
        <w:rPr>
          <w:noProof/>
          <w:lang w:val="en-US"/>
        </w:rPr>
        <mc:AlternateContent>
          <mc:Choice Requires="aink">
            <w:drawing>
              <wp:anchor distT="0" distB="0" distL="114300" distR="114300" simplePos="0" relativeHeight="251658294" behindDoc="0" locked="0" layoutInCell="1" allowOverlap="1" wp14:anchorId="002FF4C7" wp14:editId="351D95FA">
                <wp:simplePos x="0" y="0"/>
                <wp:positionH relativeFrom="column">
                  <wp:posOffset>3193300</wp:posOffset>
                </wp:positionH>
                <wp:positionV relativeFrom="paragraph">
                  <wp:posOffset>350200</wp:posOffset>
                </wp:positionV>
                <wp:extent cx="140040" cy="135360"/>
                <wp:effectExtent l="38100" t="38100" r="0" b="36195"/>
                <wp:wrapNone/>
                <wp:docPr id="1754069813" name="Ink 266"/>
                <wp:cNvGraphicFramePr/>
                <a:graphic xmlns:a="http://schemas.openxmlformats.org/drawingml/2006/main">
                  <a:graphicData uri="http://schemas.microsoft.com/office/word/2010/wordprocessingInk">
                    <w14:contentPart bwMode="auto" r:id="rId30">
                      <w14:nvContentPartPr>
                        <w14:cNvContentPartPr/>
                      </w14:nvContentPartPr>
                      <w14:xfrm>
                        <a:off x="0" y="0"/>
                        <a:ext cx="140040" cy="13536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303" behindDoc="0" locked="0" layoutInCell="1" allowOverlap="1" wp14:anchorId="66BD3A41" wp14:editId="351D95FA">
                <wp:simplePos x="0" y="0"/>
                <wp:positionH relativeFrom="column">
                  <wp:posOffset>3193300</wp:posOffset>
                </wp:positionH>
                <wp:positionV relativeFrom="paragraph">
                  <wp:posOffset>350200</wp:posOffset>
                </wp:positionV>
                <wp:extent cx="140040" cy="135360"/>
                <wp:effectExtent l="38100" t="38100" r="0" b="36195"/>
                <wp:wrapNone/>
                <wp:docPr id="1570522285" name="Ink 266"/>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1754069813" name="Ink 266"/>
                        <pic:cNvPicPr/>
                      </pic:nvPicPr>
                      <pic:blipFill>
                        <a:blip xmlns:r="http://schemas.openxmlformats.org/officeDocument/2006/relationships" r:embed="rId31"/>
                        <a:stretch>
                          <a:fillRect/>
                        </a:stretch>
                      </pic:blipFill>
                      <pic:spPr>
                        <a:xfrm>
                          <a:off x="0" y="0"/>
                          <a:ext cx="152280" cy="147600"/>
                        </a:xfrm>
                        <a:prstGeom prst="rect">
                          <a:avLst/>
                        </a:prstGeom>
                      </pic:spPr>
                    </pic:pic>
                  </a:graphicData>
                </a:graphic>
              </wp:anchor>
            </w:drawing>
          </mc:Fallback>
        </mc:AlternateContent>
      </w:r>
      <w:r>
        <w:rPr>
          <w:noProof/>
          <w:lang w:val="en-US"/>
        </w:rPr>
        <mc:AlternateContent>
          <mc:Choice Requires="aink">
            <w:drawing>
              <wp:anchor distT="0" distB="0" distL="114300" distR="114300" simplePos="0" relativeHeight="251658293" behindDoc="0" locked="0" layoutInCell="1" allowOverlap="1" wp14:anchorId="678747BC" wp14:editId="1A151371">
                <wp:simplePos x="0" y="0"/>
                <wp:positionH relativeFrom="column">
                  <wp:posOffset>2901700</wp:posOffset>
                </wp:positionH>
                <wp:positionV relativeFrom="paragraph">
                  <wp:posOffset>349840</wp:posOffset>
                </wp:positionV>
                <wp:extent cx="324720" cy="265680"/>
                <wp:effectExtent l="38100" t="38100" r="18415" b="39370"/>
                <wp:wrapNone/>
                <wp:docPr id="1857977594" name="Ink 265"/>
                <wp:cNvGraphicFramePr/>
                <a:graphic xmlns:a="http://schemas.openxmlformats.org/drawingml/2006/main">
                  <a:graphicData uri="http://schemas.microsoft.com/office/word/2010/wordprocessingInk">
                    <w14:contentPart bwMode="auto" r:id="rId32">
                      <w14:nvContentPartPr>
                        <w14:cNvContentPartPr/>
                      </w14:nvContentPartPr>
                      <w14:xfrm>
                        <a:off x="0" y="0"/>
                        <a:ext cx="324720" cy="26568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302" behindDoc="0" locked="0" layoutInCell="1" allowOverlap="1" wp14:anchorId="2AAE4E52" wp14:editId="1A151371">
                <wp:simplePos x="0" y="0"/>
                <wp:positionH relativeFrom="column">
                  <wp:posOffset>2901700</wp:posOffset>
                </wp:positionH>
                <wp:positionV relativeFrom="paragraph">
                  <wp:posOffset>349840</wp:posOffset>
                </wp:positionV>
                <wp:extent cx="324720" cy="265680"/>
                <wp:effectExtent l="38100" t="38100" r="18415" b="39370"/>
                <wp:wrapNone/>
                <wp:docPr id="116491669" name="Ink 265"/>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1857977594" name="Ink 265"/>
                        <pic:cNvPicPr/>
                      </pic:nvPicPr>
                      <pic:blipFill>
                        <a:blip xmlns:r="http://schemas.openxmlformats.org/officeDocument/2006/relationships" r:embed="rId33"/>
                        <a:stretch>
                          <a:fillRect/>
                        </a:stretch>
                      </pic:blipFill>
                      <pic:spPr>
                        <a:xfrm>
                          <a:off x="0" y="0"/>
                          <a:ext cx="336960" cy="277920"/>
                        </a:xfrm>
                        <a:prstGeom prst="rect">
                          <a:avLst/>
                        </a:prstGeom>
                      </pic:spPr>
                    </pic:pic>
                  </a:graphicData>
                </a:graphic>
              </wp:anchor>
            </w:drawing>
          </mc:Fallback>
        </mc:AlternateContent>
      </w:r>
      <w:r>
        <w:rPr>
          <w:noProof/>
          <w:lang w:val="en-US"/>
        </w:rPr>
        <mc:AlternateContent>
          <mc:Choice Requires="aink">
            <w:drawing>
              <wp:anchor distT="0" distB="0" distL="114300" distR="114300" simplePos="0" relativeHeight="251658292" behindDoc="0" locked="0" layoutInCell="1" allowOverlap="1" wp14:anchorId="0F1338AC" wp14:editId="12E67794">
                <wp:simplePos x="0" y="0"/>
                <wp:positionH relativeFrom="column">
                  <wp:posOffset>1828165</wp:posOffset>
                </wp:positionH>
                <wp:positionV relativeFrom="paragraph">
                  <wp:posOffset>-55880</wp:posOffset>
                </wp:positionV>
                <wp:extent cx="1244400" cy="914810"/>
                <wp:effectExtent l="38100" t="38100" r="0" b="38100"/>
                <wp:wrapNone/>
                <wp:docPr id="534294211" name="Ink 264"/>
                <wp:cNvGraphicFramePr/>
                <a:graphic xmlns:a="http://schemas.openxmlformats.org/drawingml/2006/main">
                  <a:graphicData uri="http://schemas.microsoft.com/office/word/2010/wordprocessingInk">
                    <w14:contentPart bwMode="auto" r:id="rId34">
                      <w14:nvContentPartPr>
                        <w14:cNvContentPartPr/>
                      </w14:nvContentPartPr>
                      <w14:xfrm>
                        <a:off x="0" y="0"/>
                        <a:ext cx="1244400" cy="91481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301" behindDoc="0" locked="0" layoutInCell="1" allowOverlap="1" wp14:anchorId="22FC8A16" wp14:editId="12E67794">
                <wp:simplePos x="0" y="0"/>
                <wp:positionH relativeFrom="column">
                  <wp:posOffset>1828165</wp:posOffset>
                </wp:positionH>
                <wp:positionV relativeFrom="paragraph">
                  <wp:posOffset>-55880</wp:posOffset>
                </wp:positionV>
                <wp:extent cx="1244400" cy="914810"/>
                <wp:effectExtent l="38100" t="38100" r="0" b="38100"/>
                <wp:wrapNone/>
                <wp:docPr id="1824784973" name="Ink 264"/>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534294211" name="Ink 264"/>
                        <pic:cNvPicPr/>
                      </pic:nvPicPr>
                      <pic:blipFill>
                        <a:blip xmlns:r="http://schemas.openxmlformats.org/officeDocument/2006/relationships" r:embed="rId35"/>
                        <a:stretch>
                          <a:fillRect/>
                        </a:stretch>
                      </pic:blipFill>
                      <pic:spPr>
                        <a:xfrm>
                          <a:off x="0" y="0"/>
                          <a:ext cx="1256642" cy="927046"/>
                        </a:xfrm>
                        <a:prstGeom prst="rect">
                          <a:avLst/>
                        </a:prstGeom>
                      </pic:spPr>
                    </pic:pic>
                  </a:graphicData>
                </a:graphic>
              </wp:anchor>
            </w:drawing>
          </mc:Fallback>
        </mc:AlternateContent>
      </w:r>
      <w:r>
        <w:rPr>
          <w:noProof/>
          <w:lang w:val="en-US"/>
        </w:rPr>
        <mc:AlternateContent>
          <mc:Choice Requires="aink">
            <w:drawing>
              <wp:anchor distT="0" distB="0" distL="114300" distR="114300" simplePos="0" relativeHeight="251658291" behindDoc="0" locked="0" layoutInCell="1" allowOverlap="1" wp14:anchorId="3BBAC021" wp14:editId="1DB77660">
                <wp:simplePos x="0" y="0"/>
                <wp:positionH relativeFrom="column">
                  <wp:posOffset>2006380</wp:posOffset>
                </wp:positionH>
                <wp:positionV relativeFrom="paragraph">
                  <wp:posOffset>752320</wp:posOffset>
                </wp:positionV>
                <wp:extent cx="311760" cy="277920"/>
                <wp:effectExtent l="38100" t="38100" r="12700" b="46355"/>
                <wp:wrapNone/>
                <wp:docPr id="385918772" name="Ink 255"/>
                <wp:cNvGraphicFramePr/>
                <a:graphic xmlns:a="http://schemas.openxmlformats.org/drawingml/2006/main">
                  <a:graphicData uri="http://schemas.microsoft.com/office/word/2010/wordprocessingInk">
                    <w14:contentPart bwMode="auto" r:id="rId36">
                      <w14:nvContentPartPr>
                        <w14:cNvContentPartPr/>
                      </w14:nvContentPartPr>
                      <w14:xfrm>
                        <a:off x="0" y="0"/>
                        <a:ext cx="311760" cy="27792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300" behindDoc="0" locked="0" layoutInCell="1" allowOverlap="1" wp14:anchorId="0482E1C8" wp14:editId="1DB77660">
                <wp:simplePos x="0" y="0"/>
                <wp:positionH relativeFrom="column">
                  <wp:posOffset>2006380</wp:posOffset>
                </wp:positionH>
                <wp:positionV relativeFrom="paragraph">
                  <wp:posOffset>752320</wp:posOffset>
                </wp:positionV>
                <wp:extent cx="311760" cy="277920"/>
                <wp:effectExtent l="38100" t="38100" r="12700" b="46355"/>
                <wp:wrapNone/>
                <wp:docPr id="1551914712" name="Ink 255"/>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385918772" name="Ink 255"/>
                        <pic:cNvPicPr/>
                      </pic:nvPicPr>
                      <pic:blipFill>
                        <a:blip xmlns:r="http://schemas.openxmlformats.org/officeDocument/2006/relationships" r:embed="rId37"/>
                        <a:stretch>
                          <a:fillRect/>
                        </a:stretch>
                      </pic:blipFill>
                      <pic:spPr>
                        <a:xfrm>
                          <a:off x="0" y="0"/>
                          <a:ext cx="324000" cy="290160"/>
                        </a:xfrm>
                        <a:prstGeom prst="rect">
                          <a:avLst/>
                        </a:prstGeom>
                      </pic:spPr>
                    </pic:pic>
                  </a:graphicData>
                </a:graphic>
              </wp:anchor>
            </w:drawing>
          </mc:Fallback>
        </mc:AlternateContent>
      </w:r>
      <w:r>
        <w:rPr>
          <w:noProof/>
          <w:lang w:val="en-US"/>
        </w:rPr>
        <mc:AlternateContent>
          <mc:Choice Requires="aink">
            <w:drawing>
              <wp:anchor distT="0" distB="0" distL="114300" distR="114300" simplePos="0" relativeHeight="251658290" behindDoc="0" locked="0" layoutInCell="1" allowOverlap="1" wp14:anchorId="287DD99E" wp14:editId="12316A91">
                <wp:simplePos x="0" y="0"/>
                <wp:positionH relativeFrom="column">
                  <wp:posOffset>1791820</wp:posOffset>
                </wp:positionH>
                <wp:positionV relativeFrom="paragraph">
                  <wp:posOffset>902800</wp:posOffset>
                </wp:positionV>
                <wp:extent cx="203040" cy="191160"/>
                <wp:effectExtent l="38100" t="38100" r="45085" b="37465"/>
                <wp:wrapNone/>
                <wp:docPr id="2135351944" name="Ink 254"/>
                <wp:cNvGraphicFramePr/>
                <a:graphic xmlns:a="http://schemas.openxmlformats.org/drawingml/2006/main">
                  <a:graphicData uri="http://schemas.microsoft.com/office/word/2010/wordprocessingInk">
                    <w14:contentPart bwMode="auto" r:id="rId38">
                      <w14:nvContentPartPr>
                        <w14:cNvContentPartPr/>
                      </w14:nvContentPartPr>
                      <w14:xfrm>
                        <a:off x="0" y="0"/>
                        <a:ext cx="203040" cy="19116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299" behindDoc="0" locked="0" layoutInCell="1" allowOverlap="1" wp14:anchorId="704A4BF4" wp14:editId="12316A91">
                <wp:simplePos x="0" y="0"/>
                <wp:positionH relativeFrom="column">
                  <wp:posOffset>1791820</wp:posOffset>
                </wp:positionH>
                <wp:positionV relativeFrom="paragraph">
                  <wp:posOffset>902800</wp:posOffset>
                </wp:positionV>
                <wp:extent cx="203040" cy="191160"/>
                <wp:effectExtent l="38100" t="38100" r="45085" b="37465"/>
                <wp:wrapNone/>
                <wp:docPr id="1693045467" name="Ink 254"/>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2135351944" name="Ink 254"/>
                        <pic:cNvPicPr/>
                      </pic:nvPicPr>
                      <pic:blipFill>
                        <a:blip xmlns:r="http://schemas.openxmlformats.org/officeDocument/2006/relationships" r:embed="rId39"/>
                        <a:stretch>
                          <a:fillRect/>
                        </a:stretch>
                      </pic:blipFill>
                      <pic:spPr>
                        <a:xfrm>
                          <a:off x="0" y="0"/>
                          <a:ext cx="215280" cy="203400"/>
                        </a:xfrm>
                        <a:prstGeom prst="rect">
                          <a:avLst/>
                        </a:prstGeom>
                      </pic:spPr>
                    </pic:pic>
                  </a:graphicData>
                </a:graphic>
              </wp:anchor>
            </w:drawing>
          </mc:Fallback>
        </mc:AlternateContent>
      </w:r>
      <w:r>
        <w:rPr>
          <w:noProof/>
          <w:lang w:val="en-US"/>
        </w:rPr>
        <mc:AlternateContent>
          <mc:Choice Requires="aink">
            <w:drawing>
              <wp:anchor distT="0" distB="0" distL="114300" distR="114300" simplePos="0" relativeHeight="251658289" behindDoc="0" locked="0" layoutInCell="1" allowOverlap="1" wp14:anchorId="1693E501" wp14:editId="3E847883">
                <wp:simplePos x="0" y="0"/>
                <wp:positionH relativeFrom="column">
                  <wp:posOffset>1605915</wp:posOffset>
                </wp:positionH>
                <wp:positionV relativeFrom="paragraph">
                  <wp:posOffset>323215</wp:posOffset>
                </wp:positionV>
                <wp:extent cx="274010" cy="294640"/>
                <wp:effectExtent l="38100" t="38100" r="50165" b="48260"/>
                <wp:wrapNone/>
                <wp:docPr id="2131718177" name="Ink 243"/>
                <wp:cNvGraphicFramePr/>
                <a:graphic xmlns:a="http://schemas.openxmlformats.org/drawingml/2006/main">
                  <a:graphicData uri="http://schemas.microsoft.com/office/word/2010/wordprocessingInk">
                    <w14:contentPart bwMode="auto" r:id="rId40">
                      <w14:nvContentPartPr>
                        <w14:cNvContentPartPr/>
                      </w14:nvContentPartPr>
                      <w14:xfrm>
                        <a:off x="0" y="0"/>
                        <a:ext cx="274010" cy="29464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298" behindDoc="0" locked="0" layoutInCell="1" allowOverlap="1" wp14:anchorId="7F6CEE8C" wp14:editId="3E847883">
                <wp:simplePos x="0" y="0"/>
                <wp:positionH relativeFrom="column">
                  <wp:posOffset>1605915</wp:posOffset>
                </wp:positionH>
                <wp:positionV relativeFrom="paragraph">
                  <wp:posOffset>323215</wp:posOffset>
                </wp:positionV>
                <wp:extent cx="274010" cy="294640"/>
                <wp:effectExtent l="38100" t="38100" r="50165" b="48260"/>
                <wp:wrapNone/>
                <wp:docPr id="1678562064" name="Ink 243"/>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2131718177" name="Ink 243"/>
                        <pic:cNvPicPr/>
                      </pic:nvPicPr>
                      <pic:blipFill>
                        <a:blip xmlns:r="http://schemas.openxmlformats.org/officeDocument/2006/relationships" r:embed="rId41"/>
                        <a:stretch>
                          <a:fillRect/>
                        </a:stretch>
                      </pic:blipFill>
                      <pic:spPr>
                        <a:xfrm>
                          <a:off x="0" y="0"/>
                          <a:ext cx="286252" cy="306857"/>
                        </a:xfrm>
                        <a:prstGeom prst="rect">
                          <a:avLst/>
                        </a:prstGeom>
                      </pic:spPr>
                    </pic:pic>
                  </a:graphicData>
                </a:graphic>
              </wp:anchor>
            </w:drawing>
          </mc:Fallback>
        </mc:AlternateContent>
      </w:r>
      <w:r>
        <w:rPr>
          <w:noProof/>
          <w:lang w:val="en-US"/>
        </w:rPr>
        <mc:AlternateContent>
          <mc:Choice Requires="aink">
            <w:drawing>
              <wp:anchor distT="0" distB="0" distL="114300" distR="114300" simplePos="0" relativeHeight="251658288" behindDoc="0" locked="0" layoutInCell="1" allowOverlap="1" wp14:anchorId="5E4C6D36" wp14:editId="62D8C3B3">
                <wp:simplePos x="0" y="0"/>
                <wp:positionH relativeFrom="column">
                  <wp:posOffset>1536220</wp:posOffset>
                </wp:positionH>
                <wp:positionV relativeFrom="paragraph">
                  <wp:posOffset>413920</wp:posOffset>
                </wp:positionV>
                <wp:extent cx="360" cy="360"/>
                <wp:effectExtent l="38100" t="38100" r="38100" b="38100"/>
                <wp:wrapNone/>
                <wp:docPr id="53626598" name="Ink 240"/>
                <wp:cNvGraphicFramePr/>
                <a:graphic xmlns:a="http://schemas.openxmlformats.org/drawingml/2006/main">
                  <a:graphicData uri="http://schemas.microsoft.com/office/word/2010/wordprocessingInk">
                    <w14:contentPart bwMode="auto" r:id="rId42">
                      <w14:nvContentPartPr>
                        <w14:cNvContentPartPr/>
                      </w14:nvContentPartPr>
                      <w14:xfrm>
                        <a:off x="0" y="0"/>
                        <a:ext cx="360" cy="36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297" behindDoc="0" locked="0" layoutInCell="1" allowOverlap="1" wp14:anchorId="4427689A" wp14:editId="62D8C3B3">
                <wp:simplePos x="0" y="0"/>
                <wp:positionH relativeFrom="column">
                  <wp:posOffset>1536220</wp:posOffset>
                </wp:positionH>
                <wp:positionV relativeFrom="paragraph">
                  <wp:posOffset>413920</wp:posOffset>
                </wp:positionV>
                <wp:extent cx="360" cy="360"/>
                <wp:effectExtent l="38100" t="38100" r="38100" b="38100"/>
                <wp:wrapNone/>
                <wp:docPr id="920176673" name="Ink 240"/>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53626598" name="Ink 240"/>
                        <pic:cNvPicPr/>
                      </pic:nvPicPr>
                      <pic:blipFill>
                        <a:blip xmlns:r="http://schemas.openxmlformats.org/officeDocument/2006/relationships" r:embed="rId43"/>
                        <a:stretch>
                          <a:fillRect/>
                        </a:stretch>
                      </pic:blipFill>
                      <pic:spPr>
                        <a:xfrm>
                          <a:off x="0" y="0"/>
                          <a:ext cx="12600" cy="12600"/>
                        </a:xfrm>
                        <a:prstGeom prst="rect">
                          <a:avLst/>
                        </a:prstGeom>
                      </pic:spPr>
                    </pic:pic>
                  </a:graphicData>
                </a:graphic>
              </wp:anchor>
            </w:drawing>
          </mc:Fallback>
        </mc:AlternateContent>
      </w:r>
      <w:r>
        <w:rPr>
          <w:noProof/>
          <w:lang w:val="en-US"/>
        </w:rPr>
        <mc:AlternateContent>
          <mc:Choice Requires="aink">
            <w:drawing>
              <wp:anchor distT="0" distB="0" distL="114300" distR="114300" simplePos="0" relativeHeight="251658287" behindDoc="0" locked="0" layoutInCell="1" allowOverlap="1" wp14:anchorId="0F305B26" wp14:editId="51ED8858">
                <wp:simplePos x="0" y="0"/>
                <wp:positionH relativeFrom="column">
                  <wp:posOffset>1549180</wp:posOffset>
                </wp:positionH>
                <wp:positionV relativeFrom="paragraph">
                  <wp:posOffset>483760</wp:posOffset>
                </wp:positionV>
                <wp:extent cx="46440" cy="149760"/>
                <wp:effectExtent l="38100" t="38100" r="48895" b="41275"/>
                <wp:wrapNone/>
                <wp:docPr id="1250289803" name="Ink 237"/>
                <wp:cNvGraphicFramePr/>
                <a:graphic xmlns:a="http://schemas.openxmlformats.org/drawingml/2006/main">
                  <a:graphicData uri="http://schemas.microsoft.com/office/word/2010/wordprocessingInk">
                    <w14:contentPart bwMode="auto" r:id="rId44">
                      <w14:nvContentPartPr>
                        <w14:cNvContentPartPr/>
                      </w14:nvContentPartPr>
                      <w14:xfrm>
                        <a:off x="0" y="0"/>
                        <a:ext cx="46440" cy="14976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296" behindDoc="0" locked="0" layoutInCell="1" allowOverlap="1" wp14:anchorId="2295F5D1" wp14:editId="51ED8858">
                <wp:simplePos x="0" y="0"/>
                <wp:positionH relativeFrom="column">
                  <wp:posOffset>1549180</wp:posOffset>
                </wp:positionH>
                <wp:positionV relativeFrom="paragraph">
                  <wp:posOffset>483760</wp:posOffset>
                </wp:positionV>
                <wp:extent cx="46440" cy="149760"/>
                <wp:effectExtent l="38100" t="38100" r="48895" b="41275"/>
                <wp:wrapNone/>
                <wp:docPr id="578049803" name="Ink 237"/>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1250289803" name="Ink 237"/>
                        <pic:cNvPicPr/>
                      </pic:nvPicPr>
                      <pic:blipFill>
                        <a:blip xmlns:r="http://schemas.openxmlformats.org/officeDocument/2006/relationships" r:embed="rId45"/>
                        <a:stretch>
                          <a:fillRect/>
                        </a:stretch>
                      </pic:blipFill>
                      <pic:spPr>
                        <a:xfrm>
                          <a:off x="0" y="0"/>
                          <a:ext cx="58680" cy="162000"/>
                        </a:xfrm>
                        <a:prstGeom prst="rect">
                          <a:avLst/>
                        </a:prstGeom>
                      </pic:spPr>
                    </pic:pic>
                  </a:graphicData>
                </a:graphic>
              </wp:anchor>
            </w:drawing>
          </mc:Fallback>
        </mc:AlternateContent>
      </w:r>
      <w:r>
        <w:rPr>
          <w:noProof/>
          <w:lang w:val="en-US"/>
        </w:rPr>
        <mc:AlternateContent>
          <mc:Choice Requires="aink">
            <w:drawing>
              <wp:anchor distT="0" distB="0" distL="114300" distR="114300" simplePos="0" relativeHeight="251658286" behindDoc="0" locked="0" layoutInCell="1" allowOverlap="1" wp14:anchorId="68EF18B7" wp14:editId="6B46C023">
                <wp:simplePos x="0" y="0"/>
                <wp:positionH relativeFrom="column">
                  <wp:posOffset>1511020</wp:posOffset>
                </wp:positionH>
                <wp:positionV relativeFrom="paragraph">
                  <wp:posOffset>-5480</wp:posOffset>
                </wp:positionV>
                <wp:extent cx="76680" cy="381600"/>
                <wp:effectExtent l="38100" t="38100" r="38100" b="38100"/>
                <wp:wrapNone/>
                <wp:docPr id="243522427" name="Ink 236"/>
                <wp:cNvGraphicFramePr/>
                <a:graphic xmlns:a="http://schemas.openxmlformats.org/drawingml/2006/main">
                  <a:graphicData uri="http://schemas.microsoft.com/office/word/2010/wordprocessingInk">
                    <w14:contentPart bwMode="auto" r:id="rId46">
                      <w14:nvContentPartPr>
                        <w14:cNvContentPartPr/>
                      </w14:nvContentPartPr>
                      <w14:xfrm>
                        <a:off x="0" y="0"/>
                        <a:ext cx="76680" cy="38160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295" behindDoc="0" locked="0" layoutInCell="1" allowOverlap="1" wp14:anchorId="0BEACDF7" wp14:editId="6B46C023">
                <wp:simplePos x="0" y="0"/>
                <wp:positionH relativeFrom="column">
                  <wp:posOffset>1511020</wp:posOffset>
                </wp:positionH>
                <wp:positionV relativeFrom="paragraph">
                  <wp:posOffset>-5480</wp:posOffset>
                </wp:positionV>
                <wp:extent cx="76680" cy="381600"/>
                <wp:effectExtent l="38100" t="38100" r="38100" b="38100"/>
                <wp:wrapNone/>
                <wp:docPr id="1447248487" name="Ink 236"/>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243522427" name="Ink 236"/>
                        <pic:cNvPicPr/>
                      </pic:nvPicPr>
                      <pic:blipFill>
                        <a:blip xmlns:r="http://schemas.openxmlformats.org/officeDocument/2006/relationships" r:embed="rId47"/>
                        <a:stretch>
                          <a:fillRect/>
                        </a:stretch>
                      </pic:blipFill>
                      <pic:spPr>
                        <a:xfrm>
                          <a:off x="0" y="0"/>
                          <a:ext cx="88920" cy="393840"/>
                        </a:xfrm>
                        <a:prstGeom prst="rect">
                          <a:avLst/>
                        </a:prstGeom>
                      </pic:spPr>
                    </pic:pic>
                  </a:graphicData>
                </a:graphic>
              </wp:anchor>
            </w:drawing>
          </mc:Fallback>
        </mc:AlternateContent>
      </w:r>
      <w:r w:rsidR="00786C55">
        <w:rPr>
          <w:noProof/>
          <w:lang w:val="en-US"/>
        </w:rPr>
        <mc:AlternateContent>
          <mc:Choice Requires="wpi">
            <w:drawing>
              <wp:anchor distT="0" distB="0" distL="114300" distR="114300" simplePos="0" relativeHeight="251658244" behindDoc="0" locked="0" layoutInCell="1" allowOverlap="1" wp14:anchorId="65D7D6BE" wp14:editId="37EFF247">
                <wp:simplePos x="0" y="0"/>
                <wp:positionH relativeFrom="column">
                  <wp:posOffset>3136610</wp:posOffset>
                </wp:positionH>
                <wp:positionV relativeFrom="paragraph">
                  <wp:posOffset>921630</wp:posOffset>
                </wp:positionV>
                <wp:extent cx="360" cy="360"/>
                <wp:effectExtent l="38100" t="38100" r="38100" b="38100"/>
                <wp:wrapNone/>
                <wp:docPr id="486687019" name="Ink 58"/>
                <wp:cNvGraphicFramePr/>
                <a:graphic xmlns:a="http://schemas.openxmlformats.org/drawingml/2006/main">
                  <a:graphicData uri="http://schemas.microsoft.com/office/word/2010/wordprocessingInk">
                    <w14:contentPart bwMode="auto" r:id="rId48">
                      <w14:nvContentPartPr>
                        <w14:cNvContentPartPr/>
                      </w14:nvContentPartPr>
                      <w14:xfrm>
                        <a:off x="0" y="0"/>
                        <a:ext cx="360" cy="36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0C816C9B">
              <v:shape id="Ink 58" style="position:absolute;margin-left:246.5pt;margin-top:72.05pt;width:1.05pt;height:1.05pt;z-index:251658245;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" w14:anchorId="4620943D">
                <v:imagedata o:title="" r:id="rId49"/>
              </v:shape>
            </w:pict>
          </mc:Fallback>
        </mc:AlternateContent>
      </w:r>
    </w:p>
    <w:p w:rsidRPr="003D7525" w:rsidR="00A86FDB" w:rsidP="00992E2C" w:rsidRDefault="00A86FDB" w14:paraId="465713CF" w14:textId="7E7D4A7C">
      <w:pPr>
        <w:rPr>
          <w:b/>
          <w:bCs/>
          <w:lang w:val="en-US"/>
        </w:rPr>
      </w:pPr>
      <w:r w:rsidRPr="003D7525">
        <w:rPr>
          <w:b/>
          <w:bCs/>
          <w:lang w:val="en-US"/>
        </w:rPr>
        <w:t>LANG</w:t>
      </w:r>
      <w:r w:rsidRPr="003D7525" w:rsidR="008F38C8">
        <w:rPr>
          <w:b/>
          <w:bCs/>
          <w:lang w:val="en-US"/>
        </w:rPr>
        <w:t>UAGE TRANSALATION</w:t>
      </w:r>
    </w:p>
    <w:p w:rsidR="00C539CB" w:rsidP="00992E2C" w:rsidRDefault="00C9131E" w14:paraId="69E4D964" w14:textId="4F350007">
      <w:r w:rsidRPr="21AD58FD">
        <w:t>TO use to have read lang according to us …either use</w:t>
      </w:r>
      <w:r w:rsidRPr="21AD58FD" w:rsidR="00645BE8">
        <w:t xml:space="preserve"> </w:t>
      </w:r>
      <w:r w:rsidRPr="21AD58FD" w:rsidR="00D66C5F">
        <w:t xml:space="preserve">_tl or </w:t>
      </w:r>
      <w:r w:rsidRPr="21AD58FD" w:rsidR="005434B5">
        <w:t>Langua</w:t>
      </w:r>
      <w:r w:rsidRPr="21AD58FD" w:rsidR="00796111">
        <w:t>ge = user</w:t>
      </w:r>
      <w:r w:rsidRPr="21AD58FD" w:rsidR="00F91963">
        <w:t>nv(</w:t>
      </w:r>
      <w:r w:rsidRPr="21AD58FD" w:rsidR="0038223E">
        <w:t>‘</w:t>
      </w:r>
      <w:r w:rsidRPr="21AD58FD" w:rsidR="004C0BA8">
        <w:t>LANG</w:t>
      </w:r>
      <w:r w:rsidRPr="21AD58FD" w:rsidR="0038223E">
        <w:t>’</w:t>
      </w:r>
      <w:r w:rsidRPr="21AD58FD" w:rsidR="004C0BA8">
        <w:t xml:space="preserve"> </w:t>
      </w:r>
      <w:r w:rsidRPr="21AD58FD" w:rsidR="00F91963">
        <w:t>)</w:t>
      </w:r>
    </w:p>
    <w:p w:rsidR="0038223E" w:rsidP="00992E2C" w:rsidRDefault="0038223E" w14:paraId="65375E79" w14:textId="5B20BDD0">
      <w:pPr>
        <w:rPr>
          <w:lang w:val="en-US"/>
        </w:rPr>
      </w:pPr>
    </w:p>
    <w:p w:rsidR="00C539CB" w:rsidP="00992E2C" w:rsidRDefault="004B736E" w14:paraId="19133D0D" w14:textId="7239DED8">
      <w:pPr>
        <w:rPr>
          <w:b/>
          <w:bCs/>
          <w:lang w:val="en-US"/>
        </w:rPr>
      </w:pPr>
      <w:r w:rsidRPr="004B736E">
        <w:rPr>
          <w:b/>
          <w:bCs/>
          <w:lang w:val="en-US"/>
        </w:rPr>
        <w:t>LOOK UP</w:t>
      </w:r>
    </w:p>
    <w:p w:rsidRPr="004B736E" w:rsidR="002B7FAE" w:rsidP="00992E2C" w:rsidRDefault="00871477" w14:paraId="32E6224E" w14:textId="3CCCB901">
      <w:pPr>
        <w:rPr>
          <w:b/>
          <w:bCs/>
          <w:lang w:val="en-US"/>
        </w:rPr>
      </w:pPr>
      <w:r>
        <w:rPr>
          <w:b/>
          <w:bCs/>
          <w:lang w:val="en-US"/>
        </w:rPr>
        <w:t>FND_LOOKUP</w:t>
      </w:r>
      <w:r w:rsidR="0058184E">
        <w:rPr>
          <w:b/>
          <w:bCs/>
          <w:lang w:val="en-US"/>
        </w:rPr>
        <w:t>_TYPES_B(TABLE NAME)</w:t>
      </w:r>
    </w:p>
    <w:p w:rsidR="00C539CB" w:rsidP="00992E2C" w:rsidRDefault="008D09BC" w14:paraId="037965D7" w14:textId="5F986D6C">
      <w:pPr>
        <w:rPr>
          <w:lang w:val="en-US"/>
        </w:rPr>
      </w:pPr>
      <w:r>
        <w:rPr>
          <w:noProof/>
          <w:lang w:val="en-US"/>
        </w:rPr>
        <mc:AlternateContent>
          <mc:Choice Requires="wpi">
            <w:drawing>
              <wp:anchor distT="0" distB="0" distL="114300" distR="114300" simplePos="0" relativeHeight="251658245" behindDoc="0" locked="0" layoutInCell="1" allowOverlap="1" wp14:anchorId="173699E9" wp14:editId="69AAA3CB">
                <wp:simplePos x="0" y="0"/>
                <wp:positionH relativeFrom="column">
                  <wp:posOffset>296210</wp:posOffset>
                </wp:positionH>
                <wp:positionV relativeFrom="paragraph">
                  <wp:posOffset>-243535</wp:posOffset>
                </wp:positionV>
                <wp:extent cx="222840" cy="912240"/>
                <wp:effectExtent l="38100" t="38100" r="6350" b="40640"/>
                <wp:wrapNone/>
                <wp:docPr id="244494240" name="Ink 71"/>
                <wp:cNvGraphicFramePr/>
                <a:graphic xmlns:a="http://schemas.openxmlformats.org/drawingml/2006/main">
                  <a:graphicData uri="http://schemas.microsoft.com/office/word/2010/wordprocessingInk">
                    <w14:contentPart bwMode="auto" r:id="rId50">
                      <w14:nvContentPartPr>
                        <w14:cNvContentPartPr/>
                      </w14:nvContentPartPr>
                      <w14:xfrm>
                        <a:off x="0" y="0"/>
                        <a:ext cx="222840" cy="91224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2C83FE70">
              <v:shape id="Ink 71" style="position:absolute;margin-left:22.8pt;margin-top:-19.7pt;width:18.55pt;height:72.85pt;z-index:25165824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" w14:anchorId="5497E40E">
                <v:imagedata o:title="" r:id="rId51"/>
              </v:shape>
            </w:pict>
          </mc:Fallback>
        </mc:AlternateContent>
      </w:r>
      <w:r w:rsidR="00EC7DC0">
        <w:rPr>
          <w:lang w:val="en-US"/>
        </w:rPr>
        <w:t xml:space="preserve">                  </w:t>
      </w:r>
      <w:r w:rsidR="00C57F6D">
        <w:rPr>
          <w:lang w:val="en-US"/>
        </w:rPr>
        <w:t>LOOKUP_TYPE</w:t>
      </w:r>
    </w:p>
    <w:p w:rsidRPr="00992E2C" w:rsidR="00C539CB" w:rsidP="00992E2C" w:rsidRDefault="00C539CB" w14:paraId="5B5744DE" w14:textId="77777777">
      <w:pPr>
        <w:rPr>
          <w:lang w:val="en-US"/>
        </w:rPr>
      </w:pPr>
    </w:p>
    <w:p w:rsidR="00992E2C" w:rsidP="00992E2C" w:rsidRDefault="00080C65" w14:paraId="4FE78D85" w14:textId="75AAAA03">
      <w:pPr>
        <w:rPr>
          <w:lang w:val="en-US"/>
        </w:rPr>
      </w:pPr>
      <w:r>
        <w:rPr>
          <w:lang w:val="en-US"/>
        </w:rPr>
        <w:t>GENDER (LOOK UP)_</w:t>
      </w:r>
      <w:r w:rsidR="003961F1">
        <w:rPr>
          <w:lang w:val="en-US"/>
        </w:rPr>
        <w:t xml:space="preserve"> Gender(</w:t>
      </w:r>
      <w:r w:rsidR="00E2449D">
        <w:rPr>
          <w:lang w:val="en-US"/>
        </w:rPr>
        <w:t>meaning</w:t>
      </w:r>
      <w:r w:rsidR="003961F1">
        <w:rPr>
          <w:lang w:val="en-US"/>
        </w:rPr>
        <w:t>)</w:t>
      </w:r>
      <w:r w:rsidR="0058184E">
        <w:rPr>
          <w:lang w:val="en-US"/>
        </w:rPr>
        <w:t xml:space="preserve">                                  </w:t>
      </w:r>
      <w:r w:rsidR="00ED4C3D">
        <w:rPr>
          <w:lang w:val="en-US"/>
        </w:rPr>
        <w:t>FND_LOOKUP_TYPES_TL</w:t>
      </w:r>
    </w:p>
    <w:p w:rsidR="00722E2C" w:rsidP="00992E2C" w:rsidRDefault="008D09BC" w14:paraId="7D4DE499" w14:textId="77EB2FD0">
      <w:pPr>
        <w:rPr>
          <w:lang w:val="en-US"/>
        </w:rPr>
      </w:pPr>
      <w:r>
        <w:rPr>
          <w:noProof/>
          <w:lang w:val="en-US"/>
        </w:rPr>
        <mc:AlternateContent>
          <mc:Choice Requires="wpi">
            <w:drawing>
              <wp:anchor distT="0" distB="0" distL="114300" distR="114300" simplePos="0" relativeHeight="251658246" behindDoc="0" locked="0" layoutInCell="1" allowOverlap="1" wp14:anchorId="14962A8A" wp14:editId="0267934B">
                <wp:simplePos x="0" y="0"/>
                <wp:positionH relativeFrom="column">
                  <wp:posOffset>1803170</wp:posOffset>
                </wp:positionH>
                <wp:positionV relativeFrom="paragraph">
                  <wp:posOffset>-90285</wp:posOffset>
                </wp:positionV>
                <wp:extent cx="2414520" cy="431280"/>
                <wp:effectExtent l="38100" t="38100" r="5080" b="45085"/>
                <wp:wrapNone/>
                <wp:docPr id="1548077299" name="Ink 72"/>
                <wp:cNvGraphicFramePr/>
                <a:graphic xmlns:a="http://schemas.openxmlformats.org/drawingml/2006/main">
                  <a:graphicData uri="http://schemas.microsoft.com/office/word/2010/wordprocessingInk">
                    <w14:contentPart bwMode="auto" r:id="rId52">
                      <w14:nvContentPartPr>
                        <w14:cNvContentPartPr/>
                      </w14:nvContentPartPr>
                      <w14:xfrm>
                        <a:off x="0" y="0"/>
                        <a:ext cx="2414520" cy="43128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0E76F1D9">
              <v:shape id="Ink 72" style="position:absolute;margin-left:141.5pt;margin-top:-7.6pt;width:191.1pt;height:34.9pt;z-index:251658249;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" w14:anchorId="472389E5">
                <v:imagedata o:title="" r:id="rId53"/>
              </v:shape>
            </w:pict>
          </mc:Fallback>
        </mc:AlternateContent>
      </w:r>
    </w:p>
    <w:p w:rsidR="00E2449D" w:rsidP="00992E2C" w:rsidRDefault="00E2449D" w14:paraId="70661722" w14:textId="252A374E">
      <w:pPr>
        <w:rPr>
          <w:lang w:val="en-US"/>
        </w:rPr>
      </w:pPr>
    </w:p>
    <w:p w:rsidR="00C10477" w:rsidP="00992E2C" w:rsidRDefault="00C10477" w14:paraId="403444DA" w14:textId="01814165">
      <w:pPr>
        <w:rPr>
          <w:lang w:val="en-US"/>
        </w:rPr>
      </w:pPr>
    </w:p>
    <w:p w:rsidR="00C10477" w:rsidP="00992E2C" w:rsidRDefault="00C10477" w14:paraId="75DB13BA" w14:textId="77777777">
      <w:pPr>
        <w:rPr>
          <w:lang w:val="en-US"/>
        </w:rPr>
      </w:pPr>
    </w:p>
    <w:p w:rsidR="00C10477" w:rsidP="00992E2C" w:rsidRDefault="00C10477" w14:paraId="79D671C0" w14:textId="77777777">
      <w:pPr>
        <w:rPr>
          <w:lang w:val="en-US"/>
        </w:rPr>
      </w:pPr>
    </w:p>
    <w:p w:rsidR="00C10477" w:rsidP="00992E2C" w:rsidRDefault="005A3CC0" w14:paraId="74904198" w14:textId="794BEC19">
      <w:pPr>
        <w:rPr>
          <w:lang w:val="en-US"/>
        </w:rPr>
      </w:pPr>
      <w:r w:rsidRPr="3E1312E5">
        <w:rPr>
          <w:lang w:val="en-US"/>
        </w:rPr>
        <w:t xml:space="preserve">L-T                   L ANG                            </w:t>
      </w:r>
      <w:r w:rsidRPr="3E1312E5" w:rsidR="00CA675E">
        <w:rPr>
          <w:lang w:val="en-US"/>
        </w:rPr>
        <w:t>M</w:t>
      </w:r>
      <w:r w:rsidRPr="3E1312E5" w:rsidR="00D80CAF">
        <w:rPr>
          <w:lang w:val="en-US"/>
        </w:rPr>
        <w:t>EANING</w:t>
      </w:r>
      <w:r w:rsidRPr="3E1312E5" w:rsidR="00CA675E">
        <w:rPr>
          <w:lang w:val="en-US"/>
        </w:rPr>
        <w:t xml:space="preserve">    </w:t>
      </w:r>
      <w:r w:rsidRPr="3E1312E5" w:rsidR="00B273D1">
        <w:rPr>
          <w:lang w:val="en-US"/>
        </w:rPr>
        <w:t>(TRANSTABLE)</w:t>
      </w:r>
      <w:r w:rsidRPr="3E1312E5" w:rsidR="00CA675E">
        <w:rPr>
          <w:lang w:val="en-US"/>
        </w:rPr>
        <w:t xml:space="preserve">                                 S</w:t>
      </w:r>
      <w:r w:rsidRPr="3E1312E5" w:rsidR="00D80CAF">
        <w:rPr>
          <w:lang w:val="en-US"/>
        </w:rPr>
        <w:t xml:space="preserve">OURCE </w:t>
      </w:r>
      <w:r w:rsidRPr="3E1312E5" w:rsidR="00CA675E">
        <w:rPr>
          <w:lang w:val="en-US"/>
        </w:rPr>
        <w:t>L</w:t>
      </w:r>
      <w:r w:rsidRPr="3E1312E5" w:rsidR="00D80CAF">
        <w:rPr>
          <w:lang w:val="en-US"/>
        </w:rPr>
        <w:t>ANG</w:t>
      </w:r>
    </w:p>
    <w:p w:rsidR="00D80CAF" w:rsidP="00992E2C" w:rsidRDefault="00730439" w14:paraId="104597F3" w14:textId="32302816">
      <w:pPr>
        <w:rPr>
          <w:lang w:val="en-US"/>
        </w:rPr>
      </w:pPr>
      <w:r>
        <w:rPr>
          <w:noProof/>
          <w:lang w:val="en-US"/>
        </w:rPr>
        <mc:AlternateContent>
          <mc:Choice Requires="aink">
            <w:drawing>
              <wp:anchor distT="0" distB="0" distL="114300" distR="114300" simplePos="0" relativeHeight="251658260" behindDoc="0" locked="0" layoutInCell="1" allowOverlap="1" wp14:anchorId="7C7EA79C" wp14:editId="20F182DC">
                <wp:simplePos x="0" y="0"/>
                <wp:positionH relativeFrom="column">
                  <wp:posOffset>1720370</wp:posOffset>
                </wp:positionH>
                <wp:positionV relativeFrom="paragraph">
                  <wp:posOffset>-19760</wp:posOffset>
                </wp:positionV>
                <wp:extent cx="360720" cy="217800"/>
                <wp:effectExtent l="38100" t="38100" r="39370" b="49530"/>
                <wp:wrapNone/>
                <wp:docPr id="890488931" name="Ink 164"/>
                <wp:cNvGraphicFramePr/>
                <a:graphic xmlns:a="http://schemas.openxmlformats.org/drawingml/2006/main">
                  <a:graphicData uri="http://schemas.microsoft.com/office/word/2010/wordprocessingInk">
                    <w14:contentPart bwMode="auto" r:id="rId54">
                      <w14:nvContentPartPr>
                        <w14:cNvContentPartPr/>
                      </w14:nvContentPartPr>
                      <w14:xfrm>
                        <a:off x="0" y="0"/>
                        <a:ext cx="360720" cy="21780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269" behindDoc="0" locked="0" layoutInCell="1" allowOverlap="1" wp14:anchorId="6B1ED36E" wp14:editId="20F182DC">
                <wp:simplePos x="0" y="0"/>
                <wp:positionH relativeFrom="column">
                  <wp:posOffset>1720370</wp:posOffset>
                </wp:positionH>
                <wp:positionV relativeFrom="paragraph">
                  <wp:posOffset>-19760</wp:posOffset>
                </wp:positionV>
                <wp:extent cx="360720" cy="217800"/>
                <wp:effectExtent l="38100" t="38100" r="39370" b="49530"/>
                <wp:wrapNone/>
                <wp:docPr id="1580734386" name="Ink 164"/>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890488931" name="Ink 164"/>
                        <pic:cNvPicPr/>
                      </pic:nvPicPr>
                      <pic:blipFill>
                        <a:blip xmlns:r="http://schemas.openxmlformats.org/officeDocument/2006/relationships" r:embed="rId57"/>
                        <a:stretch>
                          <a:fillRect/>
                        </a:stretch>
                      </pic:blipFill>
                      <pic:spPr>
                        <a:xfrm>
                          <a:off x="0" y="0"/>
                          <a:ext cx="372960" cy="230040"/>
                        </a:xfrm>
                        <a:prstGeom prst="rect">
                          <a:avLst/>
                        </a:prstGeom>
                      </pic:spPr>
                    </pic:pic>
                  </a:graphicData>
                </a:graphic>
              </wp:anchor>
            </w:drawing>
          </mc:Fallback>
        </mc:AlternateContent>
      </w:r>
      <w:r w:rsidR="00D80CAF">
        <w:rPr>
          <w:lang w:val="en-US"/>
        </w:rPr>
        <w:t xml:space="preserve">GEN                 US                             GENDER </w:t>
      </w:r>
      <w:r w:rsidR="004F7102">
        <w:rPr>
          <w:lang w:val="en-US"/>
        </w:rPr>
        <w:t>(GENDER VALUE)</w:t>
      </w:r>
      <w:r w:rsidR="00D80CAF">
        <w:rPr>
          <w:lang w:val="en-US"/>
        </w:rPr>
        <w:t xml:space="preserve">         US</w:t>
      </w:r>
    </w:p>
    <w:p w:rsidR="00D80CAF" w:rsidP="00992E2C" w:rsidRDefault="002600FD" w14:paraId="6DAB6373" w14:textId="4ACFD1B9">
      <w:pPr>
        <w:rPr>
          <w:lang w:val="en-US"/>
        </w:rPr>
      </w:pPr>
      <w:r>
        <w:rPr>
          <w:noProof/>
          <w:lang w:val="en-US"/>
        </w:rPr>
        <mc:AlternateContent>
          <mc:Choice Requires="wpi">
            <w:drawing>
              <wp:anchor distT="0" distB="0" distL="114300" distR="114300" simplePos="0" relativeHeight="251658275" behindDoc="0" locked="0" layoutInCell="1" allowOverlap="1" wp14:anchorId="0B57B608" wp14:editId="708D507F">
                <wp:simplePos x="0" y="0"/>
                <wp:positionH relativeFrom="column">
                  <wp:posOffset>3867140</wp:posOffset>
                </wp:positionH>
                <wp:positionV relativeFrom="paragraph">
                  <wp:posOffset>29900</wp:posOffset>
                </wp:positionV>
                <wp:extent cx="231840" cy="52920"/>
                <wp:effectExtent l="38100" t="38100" r="34925" b="42545"/>
                <wp:wrapNone/>
                <wp:docPr id="1446501130" name="Ink 193"/>
                <wp:cNvGraphicFramePr/>
                <a:graphic xmlns:a="http://schemas.openxmlformats.org/drawingml/2006/main">
                  <a:graphicData uri="http://schemas.microsoft.com/office/word/2010/wordprocessingInk">
                    <w14:contentPart bwMode="auto" r:id="rId58">
                      <w14:nvContentPartPr>
                        <w14:cNvContentPartPr/>
                      </w14:nvContentPartPr>
                      <w14:xfrm>
                        <a:off x="0" y="0"/>
                        <a:ext cx="231840" cy="5292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24880C91">
              <v:shape id="Ink 193" style="position:absolute;margin-left:304pt;margin-top:1.85pt;width:19.2pt;height:5.15pt;z-index:25165828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" w14:anchorId="36022A29">
                <v:imagedata o:title="" r:id="rId59"/>
              </v:shape>
            </w:pict>
          </mc:Fallback>
        </mc:AlternateContent>
      </w:r>
      <w:r w:rsidR="0074446C">
        <w:rPr>
          <w:noProof/>
          <w:lang w:val="en-US"/>
        </w:rPr>
        <mc:AlternateContent>
          <mc:Choice Requires="wpi">
            <w:drawing>
              <wp:anchor distT="0" distB="0" distL="114300" distR="114300" simplePos="0" relativeHeight="251658259" behindDoc="0" locked="0" layoutInCell="1" allowOverlap="1" wp14:anchorId="3EB7F58E" wp14:editId="13B37028">
                <wp:simplePos x="0" y="0"/>
                <wp:positionH relativeFrom="column">
                  <wp:posOffset>1371170</wp:posOffset>
                </wp:positionH>
                <wp:positionV relativeFrom="paragraph">
                  <wp:posOffset>-349640</wp:posOffset>
                </wp:positionV>
                <wp:extent cx="40320" cy="1326600"/>
                <wp:effectExtent l="38100" t="38100" r="36195" b="45085"/>
                <wp:wrapNone/>
                <wp:docPr id="765715725" name="Ink 140"/>
                <wp:cNvGraphicFramePr/>
                <a:graphic xmlns:a="http://schemas.openxmlformats.org/drawingml/2006/main">
                  <a:graphicData uri="http://schemas.microsoft.com/office/word/2010/wordprocessingInk">
                    <w14:contentPart bwMode="auto" r:id="rId60">
                      <w14:nvContentPartPr>
                        <w14:cNvContentPartPr/>
                      </w14:nvContentPartPr>
                      <w14:xfrm>
                        <a:off x="0" y="0"/>
                        <a:ext cx="40320" cy="132660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39EE4B9D">
              <v:shape id="Ink 140" style="position:absolute;margin-left:107.45pt;margin-top:-28.05pt;width:4.15pt;height:105.4pt;z-index:251658267;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" w14:anchorId="379673A4">
                <v:imagedata o:title="" r:id="rId61"/>
              </v:shape>
            </w:pict>
          </mc:Fallback>
        </mc:AlternateContent>
      </w:r>
      <w:r w:rsidR="0074446C">
        <w:rPr>
          <w:noProof/>
          <w:lang w:val="en-US"/>
        </w:rPr>
        <mc:AlternateContent>
          <mc:Choice Requires="wpi">
            <w:drawing>
              <wp:anchor distT="0" distB="0" distL="114300" distR="114300" simplePos="0" relativeHeight="251658258" behindDoc="0" locked="0" layoutInCell="1" allowOverlap="1" wp14:anchorId="7EB392D5" wp14:editId="0F3EB8D4">
                <wp:simplePos x="0" y="0"/>
                <wp:positionH relativeFrom="column">
                  <wp:posOffset>545330</wp:posOffset>
                </wp:positionH>
                <wp:positionV relativeFrom="paragraph">
                  <wp:posOffset>-317600</wp:posOffset>
                </wp:positionV>
                <wp:extent cx="29160" cy="1206000"/>
                <wp:effectExtent l="38100" t="38100" r="47625" b="51435"/>
                <wp:wrapNone/>
                <wp:docPr id="1991097190" name="Ink 139"/>
                <wp:cNvGraphicFramePr/>
                <a:graphic xmlns:a="http://schemas.openxmlformats.org/drawingml/2006/main">
                  <a:graphicData uri="http://schemas.microsoft.com/office/word/2010/wordprocessingInk">
                    <w14:contentPart bwMode="auto" r:id="rId62">
                      <w14:nvContentPartPr>
                        <w14:cNvContentPartPr/>
                      </w14:nvContentPartPr>
                      <w14:xfrm>
                        <a:off x="0" y="0"/>
                        <a:ext cx="29160" cy="120600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38DB979D">
              <v:shape id="Ink 139" style="position:absolute;margin-left:42.45pt;margin-top:-25.5pt;width:3.3pt;height:95.9pt;z-index:25165826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" w14:anchorId="06385B48">
                <v:imagedata o:title="" r:id="rId63"/>
              </v:shape>
            </w:pict>
          </mc:Fallback>
        </mc:AlternateContent>
      </w:r>
      <w:r w:rsidR="007B575A">
        <w:rPr>
          <w:noProof/>
          <w:lang w:val="en-US"/>
        </w:rPr>
        <mc:AlternateContent>
          <mc:Choice Requires="wpi">
            <w:drawing>
              <wp:anchor distT="0" distB="0" distL="114300" distR="114300" simplePos="0" relativeHeight="251658247" behindDoc="0" locked="0" layoutInCell="1" allowOverlap="1" wp14:anchorId="1E9E2D42" wp14:editId="4DFF7A84">
                <wp:simplePos x="0" y="0"/>
                <wp:positionH relativeFrom="column">
                  <wp:posOffset>1796415</wp:posOffset>
                </wp:positionH>
                <wp:positionV relativeFrom="paragraph">
                  <wp:posOffset>100965</wp:posOffset>
                </wp:positionV>
                <wp:extent cx="184785" cy="154640"/>
                <wp:effectExtent l="38100" t="38100" r="5715" b="36195"/>
                <wp:wrapNone/>
                <wp:docPr id="413883803" name="Ink 90"/>
                <wp:cNvGraphicFramePr/>
                <a:graphic xmlns:a="http://schemas.openxmlformats.org/drawingml/2006/main">
                  <a:graphicData uri="http://schemas.microsoft.com/office/word/2010/wordprocessingInk">
                    <w14:contentPart bwMode="auto" r:id="rId64">
                      <w14:nvContentPartPr>
                        <w14:cNvContentPartPr/>
                      </w14:nvContentPartPr>
                      <w14:xfrm>
                        <a:off x="0" y="0"/>
                        <a:ext cx="184785" cy="15464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432D78CD">
              <v:shape id="Ink 90" style="position:absolute;margin-left:140.95pt;margin-top:7.45pt;width:15.5pt;height:13.2pt;z-index:251658255;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" w14:anchorId="6E929C38">
                <v:imagedata o:title="" r:id="rId65"/>
              </v:shape>
            </w:pict>
          </mc:Fallback>
        </mc:AlternateContent>
      </w:r>
      <w:r w:rsidR="00B24B1D">
        <w:rPr>
          <w:lang w:val="en-US"/>
        </w:rPr>
        <w:t xml:space="preserve"> “                        F                                     </w:t>
      </w:r>
      <w:r w:rsidR="00766F5B">
        <w:rPr>
          <w:lang w:val="en-US"/>
        </w:rPr>
        <w:t xml:space="preserve">SEX                                                   US </w:t>
      </w:r>
      <w:r>
        <w:rPr>
          <w:lang w:val="en-US"/>
        </w:rPr>
        <w:t xml:space="preserve"> F</w:t>
      </w:r>
    </w:p>
    <w:p w:rsidR="00766F5B" w:rsidP="00992E2C" w:rsidRDefault="0074446C" w14:paraId="44F01B4B" w14:textId="797A15EB">
      <w:r>
        <w:rPr>
          <w:noProof/>
          <w:lang w:val="en-US"/>
        </w:rPr>
        <mc:AlternateContent>
          <mc:Choice Requires="aink">
            <w:drawing>
              <wp:anchor distT="0" distB="0" distL="114300" distR="114300" simplePos="0" relativeHeight="251658256" behindDoc="0" locked="0" layoutInCell="1" allowOverlap="1" wp14:anchorId="3C5CFC7A" wp14:editId="742601EB">
                <wp:simplePos x="0" y="0"/>
                <wp:positionH relativeFrom="column">
                  <wp:posOffset>3180890</wp:posOffset>
                </wp:positionH>
                <wp:positionV relativeFrom="paragraph">
                  <wp:posOffset>165315</wp:posOffset>
                </wp:positionV>
                <wp:extent cx="360" cy="360"/>
                <wp:effectExtent l="38100" t="38100" r="38100" b="38100"/>
                <wp:wrapNone/>
                <wp:docPr id="12836797" name="Ink 132"/>
                <wp:cNvGraphicFramePr/>
                <a:graphic xmlns:a="http://schemas.openxmlformats.org/drawingml/2006/main">
                  <a:graphicData uri="http://schemas.microsoft.com/office/word/2010/wordprocessingInk">
                    <w14:contentPart bwMode="auto" r:id="rId66">
                      <w14:nvContentPartPr>
                        <w14:cNvContentPartPr/>
                      </w14:nvContentPartPr>
                      <w14:xfrm>
                        <a:off x="0" y="0"/>
                        <a:ext cx="360" cy="36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264" behindDoc="0" locked="0" layoutInCell="1" allowOverlap="1" wp14:anchorId="35F00C70" wp14:editId="742601EB">
                <wp:simplePos x="0" y="0"/>
                <wp:positionH relativeFrom="column">
                  <wp:posOffset>3180890</wp:posOffset>
                </wp:positionH>
                <wp:positionV relativeFrom="paragraph">
                  <wp:posOffset>165315</wp:posOffset>
                </wp:positionV>
                <wp:extent cx="360" cy="360"/>
                <wp:effectExtent l="38100" t="38100" r="38100" b="38100"/>
                <wp:wrapNone/>
                <wp:docPr id="1821563028" name="Ink 132"/>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12836797" name="Ink 132"/>
                        <pic:cNvPicPr/>
                      </pic:nvPicPr>
                      <pic:blipFill>
                        <a:blip xmlns:r="http://schemas.openxmlformats.org/officeDocument/2006/relationships" r:embed="rId67"/>
                        <a:stretch>
                          <a:fillRect/>
                        </a:stretch>
                      </pic:blipFill>
                      <pic:spPr>
                        <a:xfrm>
                          <a:off x="0" y="0"/>
                          <a:ext cx="12600" cy="12600"/>
                        </a:xfrm>
                        <a:prstGeom prst="rect">
                          <a:avLst/>
                        </a:prstGeom>
                      </pic:spPr>
                    </pic:pic>
                  </a:graphicData>
                </a:graphic>
              </wp:anchor>
            </w:drawing>
          </mc:Fallback>
        </mc:AlternateContent>
      </w:r>
      <w:r w:rsidR="007B575A">
        <w:rPr>
          <w:noProof/>
          <w:lang w:val="en-US"/>
        </w:rPr>
        <mc:AlternateContent>
          <mc:Choice Requires="aink">
            <w:drawing>
              <wp:anchor distT="0" distB="0" distL="114300" distR="114300" simplePos="0" relativeHeight="251658248" behindDoc="0" locked="0" layoutInCell="1" allowOverlap="1" wp14:anchorId="49A810C8" wp14:editId="77395E7E">
                <wp:simplePos x="0" y="0"/>
                <wp:positionH relativeFrom="column">
                  <wp:posOffset>1656715</wp:posOffset>
                </wp:positionH>
                <wp:positionV relativeFrom="paragraph">
                  <wp:posOffset>-43180</wp:posOffset>
                </wp:positionV>
                <wp:extent cx="371340" cy="417690"/>
                <wp:effectExtent l="38100" t="38100" r="48260" b="40005"/>
                <wp:wrapNone/>
                <wp:docPr id="385972248" name="Ink 95"/>
                <wp:cNvGraphicFramePr/>
                <a:graphic xmlns:a="http://schemas.openxmlformats.org/drawingml/2006/main">
                  <a:graphicData uri="http://schemas.microsoft.com/office/word/2010/wordprocessingInk">
                    <w14:contentPart bwMode="auto" r:id="rId68">
                      <w14:nvContentPartPr>
                        <w14:cNvContentPartPr/>
                      </w14:nvContentPartPr>
                      <w14:xfrm>
                        <a:off x="0" y="0"/>
                        <a:ext cx="371340" cy="41769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256" behindDoc="0" locked="0" layoutInCell="1" allowOverlap="1" wp14:anchorId="4B111855" wp14:editId="77395E7E">
                <wp:simplePos x="0" y="0"/>
                <wp:positionH relativeFrom="column">
                  <wp:posOffset>1656715</wp:posOffset>
                </wp:positionH>
                <wp:positionV relativeFrom="paragraph">
                  <wp:posOffset>-43180</wp:posOffset>
                </wp:positionV>
                <wp:extent cx="371340" cy="417690"/>
                <wp:effectExtent l="38100" t="38100" r="48260" b="40005"/>
                <wp:wrapNone/>
                <wp:docPr id="1383395408" name="Ink 95"/>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385972248" name="Ink 95"/>
                        <pic:cNvPicPr/>
                      </pic:nvPicPr>
                      <pic:blipFill>
                        <a:blip xmlns:r="http://schemas.openxmlformats.org/officeDocument/2006/relationships" r:embed="rId69"/>
                        <a:stretch>
                          <a:fillRect/>
                        </a:stretch>
                      </pic:blipFill>
                      <pic:spPr>
                        <a:xfrm>
                          <a:off x="0" y="0"/>
                          <a:ext cx="383574" cy="429943"/>
                        </a:xfrm>
                        <a:prstGeom prst="rect">
                          <a:avLst/>
                        </a:prstGeom>
                      </pic:spPr>
                    </pic:pic>
                  </a:graphicData>
                </a:graphic>
              </wp:anchor>
            </w:drawing>
          </mc:Fallback>
        </mc:AlternateContent>
      </w:r>
      <w:r w:rsidRPr="0770F238" w:rsidR="005C66DD">
        <w:t>“                         G                                      GEND                                              US</w:t>
      </w:r>
    </w:p>
    <w:p w:rsidR="005C66DD" w:rsidP="35E1BEC3" w:rsidRDefault="005C66DD" w14:paraId="35DCAD9A" w14:textId="3A937C20">
      <w:r w:rsidRPr="35E1BEC3">
        <w:t>“                            H                                  “                                                          US</w:t>
      </w:r>
    </w:p>
    <w:p w:rsidR="007B575A" w:rsidP="00992E2C" w:rsidRDefault="007B575A" w14:paraId="0644F968" w14:textId="77777777">
      <w:pPr>
        <w:rPr>
          <w:lang w:val="en-US"/>
        </w:rPr>
      </w:pPr>
    </w:p>
    <w:p w:rsidR="007B575A" w:rsidP="00992E2C" w:rsidRDefault="007B575A" w14:paraId="44BCEC55" w14:textId="05F24FFA">
      <w:pPr>
        <w:rPr>
          <w:lang w:val="en-US"/>
        </w:rPr>
      </w:pPr>
      <w:r>
        <w:rPr>
          <w:lang w:val="en-US"/>
        </w:rPr>
        <w:t xml:space="preserve">         L_T_B</w:t>
      </w:r>
    </w:p>
    <w:p w:rsidR="00B273D1" w:rsidP="00992E2C" w:rsidRDefault="00B273D1" w14:paraId="75080B87" w14:textId="74A897F4">
      <w:pPr>
        <w:rPr>
          <w:lang w:val="en-US"/>
        </w:rPr>
      </w:pPr>
      <w:r>
        <w:rPr>
          <w:noProof/>
          <w:lang w:val="en-US"/>
        </w:rPr>
        <mc:AlternateContent>
          <mc:Choice Requires="aink">
            <w:drawing>
              <wp:anchor distT="0" distB="0" distL="114300" distR="114300" simplePos="0" relativeHeight="251658251" behindDoc="0" locked="0" layoutInCell="1" allowOverlap="1" wp14:anchorId="3FA77E47" wp14:editId="201E50C5">
                <wp:simplePos x="0" y="0"/>
                <wp:positionH relativeFrom="column">
                  <wp:posOffset>552170</wp:posOffset>
                </wp:positionH>
                <wp:positionV relativeFrom="paragraph">
                  <wp:posOffset>146965</wp:posOffset>
                </wp:positionV>
                <wp:extent cx="2207160" cy="293040"/>
                <wp:effectExtent l="38100" t="38100" r="22225" b="50165"/>
                <wp:wrapNone/>
                <wp:docPr id="2075966104" name="Ink 99"/>
                <wp:cNvGraphicFramePr/>
                <a:graphic xmlns:a="http://schemas.openxmlformats.org/drawingml/2006/main">
                  <a:graphicData uri="http://schemas.microsoft.com/office/word/2010/wordprocessingInk">
                    <w14:contentPart bwMode="auto" r:id="rId70">
                      <w14:nvContentPartPr>
                        <w14:cNvContentPartPr/>
                      </w14:nvContentPartPr>
                      <w14:xfrm>
                        <a:off x="0" y="0"/>
                        <a:ext cx="2207160" cy="29304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259" behindDoc="0" locked="0" layoutInCell="1" allowOverlap="1" wp14:anchorId="2A46B75D" wp14:editId="201E50C5">
                <wp:simplePos x="0" y="0"/>
                <wp:positionH relativeFrom="column">
                  <wp:posOffset>552170</wp:posOffset>
                </wp:positionH>
                <wp:positionV relativeFrom="paragraph">
                  <wp:posOffset>146965</wp:posOffset>
                </wp:positionV>
                <wp:extent cx="2207160" cy="293040"/>
                <wp:effectExtent l="38100" t="38100" r="22225" b="50165"/>
                <wp:wrapNone/>
                <wp:docPr id="1691836472" name="Ink 99"/>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2075966104" name="Ink 99"/>
                        <pic:cNvPicPr/>
                      </pic:nvPicPr>
                      <pic:blipFill>
                        <a:blip xmlns:r="http://schemas.openxmlformats.org/officeDocument/2006/relationships" r:embed="rId71"/>
                        <a:stretch>
                          <a:fillRect/>
                        </a:stretch>
                      </pic:blipFill>
                      <pic:spPr>
                        <a:xfrm>
                          <a:off x="0" y="0"/>
                          <a:ext cx="2219400" cy="305280"/>
                        </a:xfrm>
                        <a:prstGeom prst="rect">
                          <a:avLst/>
                        </a:prstGeom>
                      </pic:spPr>
                    </pic:pic>
                  </a:graphicData>
                </a:graphic>
              </wp:anchor>
            </w:drawing>
          </mc:Fallback>
        </mc:AlternateContent>
      </w:r>
      <w:r>
        <w:rPr>
          <w:noProof/>
          <w:lang w:val="en-US"/>
        </w:rPr>
        <mc:AlternateContent>
          <mc:Choice Requires="aink">
            <w:drawing>
              <wp:anchor distT="0" distB="0" distL="114300" distR="114300" simplePos="0" relativeHeight="251658250" behindDoc="0" locked="0" layoutInCell="1" allowOverlap="1" wp14:anchorId="716AC6DC" wp14:editId="4EBCA055">
                <wp:simplePos x="0" y="0"/>
                <wp:positionH relativeFrom="column">
                  <wp:posOffset>545690</wp:posOffset>
                </wp:positionH>
                <wp:positionV relativeFrom="paragraph">
                  <wp:posOffset>-131675</wp:posOffset>
                </wp:positionV>
                <wp:extent cx="533880" cy="305280"/>
                <wp:effectExtent l="38100" t="38100" r="38100" b="38100"/>
                <wp:wrapNone/>
                <wp:docPr id="610380445" name="Ink 98"/>
                <wp:cNvGraphicFramePr/>
                <a:graphic xmlns:a="http://schemas.openxmlformats.org/drawingml/2006/main">
                  <a:graphicData uri="http://schemas.microsoft.com/office/word/2010/wordprocessingInk">
                    <w14:contentPart bwMode="auto" r:id="rId72">
                      <w14:nvContentPartPr>
                        <w14:cNvContentPartPr/>
                      </w14:nvContentPartPr>
                      <w14:xfrm>
                        <a:off x="0" y="0"/>
                        <a:ext cx="533880" cy="30528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258" behindDoc="0" locked="0" layoutInCell="1" allowOverlap="1" wp14:anchorId="26BA57E8" wp14:editId="4EBCA055">
                <wp:simplePos x="0" y="0"/>
                <wp:positionH relativeFrom="column">
                  <wp:posOffset>545690</wp:posOffset>
                </wp:positionH>
                <wp:positionV relativeFrom="paragraph">
                  <wp:posOffset>-131675</wp:posOffset>
                </wp:positionV>
                <wp:extent cx="533880" cy="305280"/>
                <wp:effectExtent l="38100" t="38100" r="38100" b="38100"/>
                <wp:wrapNone/>
                <wp:docPr id="134028880" name="Ink 98"/>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610380445" name="Ink 98"/>
                        <pic:cNvPicPr/>
                      </pic:nvPicPr>
                      <pic:blipFill>
                        <a:blip xmlns:r="http://schemas.openxmlformats.org/officeDocument/2006/relationships" r:embed="rId73"/>
                        <a:stretch>
                          <a:fillRect/>
                        </a:stretch>
                      </pic:blipFill>
                      <pic:spPr>
                        <a:xfrm>
                          <a:off x="0" y="0"/>
                          <a:ext cx="546120" cy="317520"/>
                        </a:xfrm>
                        <a:prstGeom prst="rect">
                          <a:avLst/>
                        </a:prstGeom>
                      </pic:spPr>
                    </pic:pic>
                  </a:graphicData>
                </a:graphic>
              </wp:anchor>
            </w:drawing>
          </mc:Fallback>
        </mc:AlternateContent>
      </w:r>
      <w:r>
        <w:rPr>
          <w:noProof/>
          <w:lang w:val="en-US"/>
        </w:rPr>
        <mc:AlternateContent>
          <mc:Choice Requires="aink">
            <w:drawing>
              <wp:anchor distT="0" distB="0" distL="114300" distR="114300" simplePos="0" relativeHeight="251658249" behindDoc="0" locked="0" layoutInCell="1" allowOverlap="1" wp14:anchorId="1463885D" wp14:editId="21F8B3B1">
                <wp:simplePos x="0" y="0"/>
                <wp:positionH relativeFrom="column">
                  <wp:posOffset>179930</wp:posOffset>
                </wp:positionH>
                <wp:positionV relativeFrom="paragraph">
                  <wp:posOffset>-112595</wp:posOffset>
                </wp:positionV>
                <wp:extent cx="182520" cy="568800"/>
                <wp:effectExtent l="38100" t="38100" r="46355" b="41275"/>
                <wp:wrapNone/>
                <wp:docPr id="2064809224" name="Ink 96"/>
                <wp:cNvGraphicFramePr/>
                <a:graphic xmlns:a="http://schemas.openxmlformats.org/drawingml/2006/main">
                  <a:graphicData uri="http://schemas.microsoft.com/office/word/2010/wordprocessingInk">
                    <w14:contentPart bwMode="auto" r:id="rId74">
                      <w14:nvContentPartPr>
                        <w14:cNvContentPartPr/>
                      </w14:nvContentPartPr>
                      <w14:xfrm>
                        <a:off x="0" y="0"/>
                        <a:ext cx="182520" cy="56880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257" behindDoc="0" locked="0" layoutInCell="1" allowOverlap="1" wp14:anchorId="2B1C42B7" wp14:editId="21F8B3B1">
                <wp:simplePos x="0" y="0"/>
                <wp:positionH relativeFrom="column">
                  <wp:posOffset>179930</wp:posOffset>
                </wp:positionH>
                <wp:positionV relativeFrom="paragraph">
                  <wp:posOffset>-112595</wp:posOffset>
                </wp:positionV>
                <wp:extent cx="182520" cy="568800"/>
                <wp:effectExtent l="38100" t="38100" r="46355" b="41275"/>
                <wp:wrapNone/>
                <wp:docPr id="1571490620" name="Ink 96"/>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2064809224" name="Ink 96"/>
                        <pic:cNvPicPr/>
                      </pic:nvPicPr>
                      <pic:blipFill>
                        <a:blip xmlns:r="http://schemas.openxmlformats.org/officeDocument/2006/relationships" r:embed="rId75"/>
                        <a:stretch>
                          <a:fillRect/>
                        </a:stretch>
                      </pic:blipFill>
                      <pic:spPr>
                        <a:xfrm>
                          <a:off x="0" y="0"/>
                          <a:ext cx="194760" cy="581040"/>
                        </a:xfrm>
                        <a:prstGeom prst="rect">
                          <a:avLst/>
                        </a:prstGeom>
                      </pic:spPr>
                    </pic:pic>
                  </a:graphicData>
                </a:graphic>
              </wp:anchor>
            </w:drawing>
          </mc:Fallback>
        </mc:AlternateContent>
      </w:r>
      <w:r w:rsidR="00B83684">
        <w:rPr>
          <w:lang w:val="en-US"/>
        </w:rPr>
        <w:t xml:space="preserve">                            Lt_TL</w:t>
      </w:r>
      <w:r w:rsidR="00914E32">
        <w:rPr>
          <w:lang w:val="en-US"/>
        </w:rPr>
        <w:t xml:space="preserve">                                                  </w:t>
      </w:r>
      <w:r>
        <w:rPr>
          <w:lang w:val="en-US"/>
        </w:rPr>
        <w:t xml:space="preserve"> </w:t>
      </w:r>
      <w:r w:rsidR="00914E32">
        <w:rPr>
          <w:lang w:val="en-US"/>
        </w:rPr>
        <w:t>L</w:t>
      </w:r>
      <w:r w:rsidR="00CA7FC8">
        <w:rPr>
          <w:lang w:val="en-US"/>
        </w:rPr>
        <w:t>_T                L_</w:t>
      </w:r>
      <w:r>
        <w:rPr>
          <w:lang w:val="en-US"/>
        </w:rPr>
        <w:t>C</w:t>
      </w:r>
    </w:p>
    <w:p w:rsidR="0074446C" w:rsidP="00992E2C" w:rsidRDefault="0074446C" w14:paraId="434A1BE4" w14:textId="735B063B">
      <w:pPr>
        <w:rPr>
          <w:lang w:val="en-US"/>
        </w:rPr>
      </w:pPr>
      <w:r>
        <w:rPr>
          <w:noProof/>
          <w:lang w:val="en-US"/>
        </w:rPr>
        <mc:AlternateContent>
          <mc:Choice Requires="aink">
            <w:drawing>
              <wp:anchor distT="0" distB="0" distL="114300" distR="114300" simplePos="0" relativeHeight="251658254" behindDoc="0" locked="0" layoutInCell="1" allowOverlap="1" wp14:anchorId="093A3C22" wp14:editId="6450A770">
                <wp:simplePos x="0" y="0"/>
                <wp:positionH relativeFrom="column">
                  <wp:posOffset>2628265</wp:posOffset>
                </wp:positionH>
                <wp:positionV relativeFrom="paragraph">
                  <wp:posOffset>-264160</wp:posOffset>
                </wp:positionV>
                <wp:extent cx="1444625" cy="843915"/>
                <wp:effectExtent l="38100" t="38100" r="3175" b="51435"/>
                <wp:wrapNone/>
                <wp:docPr id="1169017775" name="Ink 106"/>
                <wp:cNvGraphicFramePr/>
                <a:graphic xmlns:a="http://schemas.openxmlformats.org/drawingml/2006/main">
                  <a:graphicData uri="http://schemas.microsoft.com/office/word/2010/wordprocessingInk">
                    <w14:contentPart bwMode="auto" r:id="rId76">
                      <w14:nvContentPartPr>
                        <w14:cNvContentPartPr/>
                      </w14:nvContentPartPr>
                      <w14:xfrm>
                        <a:off x="0" y="0"/>
                        <a:ext cx="1444625" cy="843915"/>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262" behindDoc="0" locked="0" layoutInCell="1" allowOverlap="1" wp14:anchorId="69FAFCC9" wp14:editId="6450A770">
                <wp:simplePos x="0" y="0"/>
                <wp:positionH relativeFrom="column">
                  <wp:posOffset>2628265</wp:posOffset>
                </wp:positionH>
                <wp:positionV relativeFrom="paragraph">
                  <wp:posOffset>-264160</wp:posOffset>
                </wp:positionV>
                <wp:extent cx="1444625" cy="843915"/>
                <wp:effectExtent l="38100" t="38100" r="3175" b="51435"/>
                <wp:wrapNone/>
                <wp:docPr id="1928250810" name="Ink 106"/>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1169017775" name="Ink 106"/>
                        <pic:cNvPicPr/>
                      </pic:nvPicPr>
                      <pic:blipFill>
                        <a:blip xmlns:r="http://schemas.openxmlformats.org/officeDocument/2006/relationships" r:embed="rId77"/>
                        <a:stretch>
                          <a:fillRect/>
                        </a:stretch>
                      </pic:blipFill>
                      <pic:spPr>
                        <a:xfrm>
                          <a:off x="0" y="0"/>
                          <a:ext cx="1456861" cy="856151"/>
                        </a:xfrm>
                        <a:prstGeom prst="rect">
                          <a:avLst/>
                        </a:prstGeom>
                      </pic:spPr>
                    </pic:pic>
                  </a:graphicData>
                </a:graphic>
              </wp:anchor>
            </w:drawing>
          </mc:Fallback>
        </mc:AlternateContent>
      </w:r>
      <w:r w:rsidR="00406EA2">
        <w:rPr>
          <w:lang w:val="en-US"/>
        </w:rPr>
        <w:t>L_C_B</w:t>
      </w:r>
      <w:r w:rsidR="00B273D1">
        <w:rPr>
          <w:noProof/>
          <w:lang w:val="en-US"/>
        </w:rPr>
        <mc:AlternateContent>
          <mc:Choice Requires="aink">
            <w:drawing>
              <wp:anchor distT="0" distB="0" distL="114300" distR="114300" simplePos="0" relativeHeight="251658252" behindDoc="0" locked="0" layoutInCell="1" allowOverlap="1" wp14:anchorId="6C63ECFA" wp14:editId="79FD804B">
                <wp:simplePos x="0" y="0"/>
                <wp:positionH relativeFrom="column">
                  <wp:posOffset>183890</wp:posOffset>
                </wp:positionH>
                <wp:positionV relativeFrom="paragraph">
                  <wp:posOffset>-16880</wp:posOffset>
                </wp:positionV>
                <wp:extent cx="250920" cy="329040"/>
                <wp:effectExtent l="38100" t="38100" r="34925" b="52070"/>
                <wp:wrapNone/>
                <wp:docPr id="1075502865" name="Ink 100"/>
                <wp:cNvGraphicFramePr/>
                <a:graphic xmlns:a="http://schemas.openxmlformats.org/drawingml/2006/main">
                  <a:graphicData uri="http://schemas.microsoft.com/office/word/2010/wordprocessingInk">
                    <w14:contentPart bwMode="auto" r:id="rId78">
                      <w14:nvContentPartPr>
                        <w14:cNvContentPartPr/>
                      </w14:nvContentPartPr>
                      <w14:xfrm>
                        <a:off x="0" y="0"/>
                        <a:ext cx="250920" cy="32904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260" behindDoc="0" locked="0" layoutInCell="1" allowOverlap="1" wp14:anchorId="1543FE16" wp14:editId="79FD804B">
                <wp:simplePos x="0" y="0"/>
                <wp:positionH relativeFrom="column">
                  <wp:posOffset>183890</wp:posOffset>
                </wp:positionH>
                <wp:positionV relativeFrom="paragraph">
                  <wp:posOffset>-16880</wp:posOffset>
                </wp:positionV>
                <wp:extent cx="250920" cy="329040"/>
                <wp:effectExtent l="38100" t="38100" r="34925" b="52070"/>
                <wp:wrapNone/>
                <wp:docPr id="1618333700" name="Ink 100"/>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1075502865" name="Ink 100"/>
                        <pic:cNvPicPr/>
                      </pic:nvPicPr>
                      <pic:blipFill>
                        <a:blip xmlns:r="http://schemas.openxmlformats.org/officeDocument/2006/relationships" r:embed="rId79"/>
                        <a:stretch>
                          <a:fillRect/>
                        </a:stretch>
                      </pic:blipFill>
                      <pic:spPr>
                        <a:xfrm>
                          <a:off x="0" y="0"/>
                          <a:ext cx="263160" cy="341280"/>
                        </a:xfrm>
                        <a:prstGeom prst="rect">
                          <a:avLst/>
                        </a:prstGeom>
                      </pic:spPr>
                    </pic:pic>
                  </a:graphicData>
                </a:graphic>
              </wp:anchor>
            </w:drawing>
          </mc:Fallback>
        </mc:AlternateContent>
      </w:r>
      <w:r w:rsidR="00B273D1">
        <w:rPr>
          <w:lang w:val="en-US"/>
        </w:rPr>
        <w:t xml:space="preserve">                                                                          </w:t>
      </w:r>
      <w:r>
        <w:rPr>
          <w:lang w:val="en-US"/>
        </w:rPr>
        <w:t>GENDER          M</w:t>
      </w:r>
    </w:p>
    <w:p w:rsidR="00406EA2" w:rsidP="00992E2C" w:rsidRDefault="0074446C" w14:paraId="39249B16" w14:textId="23F85BD1">
      <w:r w:rsidRPr="0770F238">
        <w:t xml:space="preserve">                                                                                         “                       F</w:t>
      </w:r>
      <w:r w:rsidRPr="0770F238" w:rsidR="00406EA2">
        <w:t xml:space="preserve">        </w:t>
      </w:r>
    </w:p>
    <w:p w:rsidR="00406EA2" w:rsidP="00992E2C" w:rsidRDefault="00406EA2" w14:paraId="54BEEE28" w14:textId="232ECBD7">
      <w:pPr>
        <w:rPr>
          <w:lang w:val="en-US"/>
        </w:rPr>
      </w:pPr>
      <w:r>
        <w:rPr>
          <w:lang w:val="en-US"/>
        </w:rPr>
        <w:t xml:space="preserve">         LC_TL</w:t>
      </w:r>
    </w:p>
    <w:p w:rsidR="007B575A" w:rsidP="00992E2C" w:rsidRDefault="00B273D1" w14:paraId="6BE409B2" w14:textId="1CD892BF">
      <w:pPr>
        <w:rPr>
          <w:lang w:val="en-US"/>
        </w:rPr>
      </w:pPr>
      <w:r>
        <w:rPr>
          <w:noProof/>
          <w:lang w:val="en-US"/>
        </w:rPr>
        <mc:AlternateContent>
          <mc:Choice Requires="aink">
            <w:drawing>
              <wp:anchor distT="0" distB="0" distL="114300" distR="114300" simplePos="0" relativeHeight="251658253" behindDoc="0" locked="0" layoutInCell="1" allowOverlap="1" wp14:anchorId="0DE30018" wp14:editId="4687C629">
                <wp:simplePos x="0" y="0"/>
                <wp:positionH relativeFrom="column">
                  <wp:posOffset>660170</wp:posOffset>
                </wp:positionH>
                <wp:positionV relativeFrom="paragraph">
                  <wp:posOffset>9890</wp:posOffset>
                </wp:positionV>
                <wp:extent cx="1486440" cy="273960"/>
                <wp:effectExtent l="38100" t="38100" r="19050" b="50165"/>
                <wp:wrapNone/>
                <wp:docPr id="1965417572" name="Ink 101"/>
                <wp:cNvGraphicFramePr/>
                <a:graphic xmlns:a="http://schemas.openxmlformats.org/drawingml/2006/main">
                  <a:graphicData uri="http://schemas.microsoft.com/office/word/2010/wordprocessingInk">
                    <w14:contentPart bwMode="auto" r:id="rId80">
                      <w14:nvContentPartPr>
                        <w14:cNvContentPartPr/>
                      </w14:nvContentPartPr>
                      <w14:xfrm>
                        <a:off x="0" y="0"/>
                        <a:ext cx="1486440" cy="27396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261" behindDoc="0" locked="0" layoutInCell="1" allowOverlap="1" wp14:anchorId="4FFEAE11" wp14:editId="4687C629">
                <wp:simplePos x="0" y="0"/>
                <wp:positionH relativeFrom="column">
                  <wp:posOffset>660170</wp:posOffset>
                </wp:positionH>
                <wp:positionV relativeFrom="paragraph">
                  <wp:posOffset>9890</wp:posOffset>
                </wp:positionV>
                <wp:extent cx="1486440" cy="273960"/>
                <wp:effectExtent l="38100" t="38100" r="19050" b="50165"/>
                <wp:wrapNone/>
                <wp:docPr id="1261464053" name="Ink 101"/>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1965417572" name="Ink 101"/>
                        <pic:cNvPicPr/>
                      </pic:nvPicPr>
                      <pic:blipFill>
                        <a:blip xmlns:r="http://schemas.openxmlformats.org/officeDocument/2006/relationships" r:embed="rId81"/>
                        <a:stretch>
                          <a:fillRect/>
                        </a:stretch>
                      </pic:blipFill>
                      <pic:spPr>
                        <a:xfrm>
                          <a:off x="0" y="0"/>
                          <a:ext cx="1498680" cy="286200"/>
                        </a:xfrm>
                        <a:prstGeom prst="rect">
                          <a:avLst/>
                        </a:prstGeom>
                      </pic:spPr>
                    </pic:pic>
                  </a:graphicData>
                </a:graphic>
              </wp:anchor>
            </w:drawing>
          </mc:Fallback>
        </mc:AlternateContent>
      </w:r>
    </w:p>
    <w:p w:rsidR="007B575A" w:rsidP="00992E2C" w:rsidRDefault="0074446C" w14:paraId="456618BB" w14:textId="0DDD6305">
      <w:pPr>
        <w:rPr>
          <w:lang w:val="en-US"/>
        </w:rPr>
      </w:pPr>
      <w:r>
        <w:rPr>
          <w:noProof/>
          <w:lang w:val="en-US"/>
        </w:rPr>
        <mc:AlternateContent>
          <mc:Choice Requires="aink">
            <w:drawing>
              <wp:anchor distT="0" distB="0" distL="114300" distR="114300" simplePos="0" relativeHeight="251658257" behindDoc="0" locked="0" layoutInCell="1" allowOverlap="1" wp14:anchorId="3C8F22A3" wp14:editId="7A2D3499">
                <wp:simplePos x="0" y="0"/>
                <wp:positionH relativeFrom="column">
                  <wp:posOffset>5358130</wp:posOffset>
                </wp:positionH>
                <wp:positionV relativeFrom="paragraph">
                  <wp:posOffset>-490855</wp:posOffset>
                </wp:positionV>
                <wp:extent cx="1044335" cy="1842770"/>
                <wp:effectExtent l="38100" t="38100" r="22860" b="43180"/>
                <wp:wrapNone/>
                <wp:docPr id="1273039200" name="Ink 138"/>
                <wp:cNvGraphicFramePr/>
                <a:graphic xmlns:a="http://schemas.openxmlformats.org/drawingml/2006/main">
                  <a:graphicData uri="http://schemas.microsoft.com/office/word/2010/wordprocessingInk">
                    <w14:contentPart bwMode="auto" r:id="rId82">
                      <w14:nvContentPartPr>
                        <w14:cNvContentPartPr/>
                      </w14:nvContentPartPr>
                      <w14:xfrm>
                        <a:off x="0" y="0"/>
                        <a:ext cx="1044335" cy="184277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265" behindDoc="0" locked="0" layoutInCell="1" allowOverlap="1" wp14:anchorId="63EDB35B" wp14:editId="7A2D3499">
                <wp:simplePos x="0" y="0"/>
                <wp:positionH relativeFrom="column">
                  <wp:posOffset>5358130</wp:posOffset>
                </wp:positionH>
                <wp:positionV relativeFrom="paragraph">
                  <wp:posOffset>-490855</wp:posOffset>
                </wp:positionV>
                <wp:extent cx="1044335" cy="1842770"/>
                <wp:effectExtent l="38100" t="38100" r="22860" b="43180"/>
                <wp:wrapNone/>
                <wp:docPr id="959581246" name="Ink 138"/>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1273039200" name="Ink 138"/>
                        <pic:cNvPicPr/>
                      </pic:nvPicPr>
                      <pic:blipFill>
                        <a:blip xmlns:r="http://schemas.openxmlformats.org/officeDocument/2006/relationships" r:embed="rId83"/>
                        <a:stretch>
                          <a:fillRect/>
                        </a:stretch>
                      </pic:blipFill>
                      <pic:spPr>
                        <a:xfrm>
                          <a:off x="0" y="0"/>
                          <a:ext cx="1056575" cy="1855007"/>
                        </a:xfrm>
                        <a:prstGeom prst="rect">
                          <a:avLst/>
                        </a:prstGeom>
                      </pic:spPr>
                    </pic:pic>
                  </a:graphicData>
                </a:graphic>
              </wp:anchor>
            </w:drawing>
          </mc:Fallback>
        </mc:AlternateContent>
      </w:r>
      <w:r>
        <w:rPr>
          <w:noProof/>
          <w:lang w:val="en-US"/>
        </w:rPr>
        <mc:AlternateContent>
          <mc:Choice Requires="aink">
            <w:drawing>
              <wp:anchor distT="0" distB="0" distL="114300" distR="114300" simplePos="0" relativeHeight="251658255" behindDoc="0" locked="0" layoutInCell="1" allowOverlap="1" wp14:anchorId="5263E0FE" wp14:editId="0867F112">
                <wp:simplePos x="0" y="0"/>
                <wp:positionH relativeFrom="column">
                  <wp:posOffset>2707005</wp:posOffset>
                </wp:positionH>
                <wp:positionV relativeFrom="paragraph">
                  <wp:posOffset>-490855</wp:posOffset>
                </wp:positionV>
                <wp:extent cx="2656205" cy="1751965"/>
                <wp:effectExtent l="38100" t="38100" r="48895" b="38735"/>
                <wp:wrapNone/>
                <wp:docPr id="1968027707" name="Ink 128"/>
                <wp:cNvGraphicFramePr/>
                <a:graphic xmlns:a="http://schemas.openxmlformats.org/drawingml/2006/main">
                  <a:graphicData uri="http://schemas.microsoft.com/office/word/2010/wordprocessingInk">
                    <w14:contentPart bwMode="auto" r:id="rId84">
                      <w14:nvContentPartPr>
                        <w14:cNvContentPartPr/>
                      </w14:nvContentPartPr>
                      <w14:xfrm>
                        <a:off x="0" y="0"/>
                        <a:ext cx="2656205" cy="1751965"/>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263" behindDoc="0" locked="0" layoutInCell="1" allowOverlap="1" wp14:anchorId="20F1DE4F" wp14:editId="0867F112">
                <wp:simplePos x="0" y="0"/>
                <wp:positionH relativeFrom="column">
                  <wp:posOffset>2707005</wp:posOffset>
                </wp:positionH>
                <wp:positionV relativeFrom="paragraph">
                  <wp:posOffset>-490855</wp:posOffset>
                </wp:positionV>
                <wp:extent cx="2656205" cy="1751965"/>
                <wp:effectExtent l="38100" t="38100" r="48895" b="38735"/>
                <wp:wrapNone/>
                <wp:docPr id="163251260" name="Ink 128"/>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1968027707" name="Ink 128"/>
                        <pic:cNvPicPr/>
                      </pic:nvPicPr>
                      <pic:blipFill>
                        <a:blip xmlns:r="http://schemas.openxmlformats.org/officeDocument/2006/relationships" r:embed="rId85"/>
                        <a:stretch>
                          <a:fillRect/>
                        </a:stretch>
                      </pic:blipFill>
                      <pic:spPr>
                        <a:xfrm>
                          <a:off x="0" y="0"/>
                          <a:ext cx="2668446" cy="1764204"/>
                        </a:xfrm>
                        <a:prstGeom prst="rect">
                          <a:avLst/>
                        </a:prstGeom>
                      </pic:spPr>
                    </pic:pic>
                  </a:graphicData>
                </a:graphic>
              </wp:anchor>
            </w:drawing>
          </mc:Fallback>
        </mc:AlternateContent>
      </w:r>
      <w:r>
        <w:rPr>
          <w:lang w:val="en-US"/>
        </w:rPr>
        <w:t>TL TABLE ONLY HAVE MEANING AND DESCRIPTION</w:t>
      </w:r>
    </w:p>
    <w:p w:rsidR="00C65DF7" w:rsidP="00992E2C" w:rsidRDefault="00C65DF7" w14:paraId="5B7A5216" w14:textId="77777777">
      <w:pPr>
        <w:rPr>
          <w:lang w:val="en-US"/>
        </w:rPr>
      </w:pPr>
    </w:p>
    <w:p w:rsidR="00C65DF7" w:rsidP="00F96DD9" w:rsidRDefault="00F96DD9" w14:paraId="28E54478" w14:textId="077A971E">
      <w:pPr>
        <w:tabs>
          <w:tab w:val="left" w:pos="2640"/>
        </w:tabs>
        <w:rPr>
          <w:b/>
          <w:bCs/>
          <w:lang w:val="en-US"/>
        </w:rPr>
      </w:pPr>
      <w:r w:rsidRPr="00F96DD9">
        <w:rPr>
          <w:b/>
          <w:bCs/>
          <w:lang w:val="en-US"/>
        </w:rPr>
        <w:t>VALUE SETS</w:t>
      </w:r>
      <w:r>
        <w:rPr>
          <w:b/>
          <w:bCs/>
          <w:lang w:val="en-US"/>
        </w:rPr>
        <w:tab/>
      </w:r>
    </w:p>
    <w:p w:rsidR="00F96DD9" w:rsidP="00F96DD9" w:rsidRDefault="00F142F7" w14:paraId="06E99468" w14:textId="1FA9242C">
      <w:pPr>
        <w:tabs>
          <w:tab w:val="left" w:pos="2640"/>
        </w:tabs>
        <w:rPr>
          <w:lang w:val="en-US"/>
        </w:rPr>
      </w:pPr>
      <w:r w:rsidRPr="00414529">
        <w:rPr>
          <w:lang w:val="en-US"/>
        </w:rPr>
        <w:t xml:space="preserve">TO CREATE  DROP DOWN </w:t>
      </w:r>
    </w:p>
    <w:p w:rsidR="00414529" w:rsidP="00F96DD9" w:rsidRDefault="00414529" w14:paraId="5D112F44" w14:textId="77777777">
      <w:pPr>
        <w:tabs>
          <w:tab w:val="left" w:pos="2640"/>
        </w:tabs>
        <w:rPr>
          <w:lang w:val="en-US"/>
        </w:rPr>
      </w:pPr>
    </w:p>
    <w:p w:rsidR="00A80657" w:rsidP="35E1BEC3" w:rsidRDefault="00A80657" w14:paraId="7BF43528" w14:textId="31E094AE">
      <w:pPr>
        <w:pStyle w:val="ListParagraph"/>
        <w:numPr>
          <w:ilvl w:val="0"/>
          <w:numId w:val="10"/>
        </w:numPr>
        <w:tabs>
          <w:tab w:val="left" w:pos="2640"/>
        </w:tabs>
      </w:pPr>
      <w:r w:rsidRPr="35E1BEC3">
        <w:t>INDEPENDENT</w:t>
      </w:r>
      <w:r w:rsidRPr="35E1BEC3" w:rsidR="006A0D00">
        <w:t xml:space="preserve"> </w:t>
      </w:r>
      <w:r w:rsidRPr="35E1BEC3" w:rsidR="00571E7E">
        <w:t xml:space="preserve">: </w:t>
      </w:r>
      <w:r w:rsidRPr="35E1BEC3" w:rsidR="00E16BFA">
        <w:t>(EX LIST OF COUNTRIES</w:t>
      </w:r>
      <w:r w:rsidRPr="35E1BEC3" w:rsidR="00D0684B">
        <w:t xml:space="preserve"> INDIA, US, GERMAN</w:t>
      </w:r>
      <w:r w:rsidRPr="35E1BEC3" w:rsidR="00E16BFA">
        <w:t>)</w:t>
      </w:r>
      <w:r w:rsidRPr="35E1BEC3" w:rsidR="006A0D00">
        <w:t xml:space="preserve">          </w:t>
      </w:r>
      <w:r w:rsidRPr="35E1BEC3" w:rsidR="00863CAA">
        <w:rPr>
          <w:b/>
          <w:bCs/>
          <w:color w:val="FF0000"/>
        </w:rPr>
        <w:t>(TRANSLATABLE)</w:t>
      </w:r>
    </w:p>
    <w:p w:rsidR="00A80657" w:rsidP="00A80657" w:rsidRDefault="00A80657" w14:paraId="0AE3C63C" w14:textId="674FEBC3">
      <w:pPr>
        <w:pStyle w:val="ListParagraph"/>
        <w:numPr>
          <w:ilvl w:val="0"/>
          <w:numId w:val="10"/>
        </w:numPr>
        <w:tabs>
          <w:tab w:val="left" w:pos="2640"/>
        </w:tabs>
        <w:rPr>
          <w:lang w:val="en-US"/>
        </w:rPr>
      </w:pPr>
      <w:r>
        <w:rPr>
          <w:lang w:val="en-US"/>
        </w:rPr>
        <w:t>DEPENDENT</w:t>
      </w:r>
      <w:r w:rsidR="00571E7E">
        <w:rPr>
          <w:lang w:val="en-US"/>
        </w:rPr>
        <w:t xml:space="preserve"> :</w:t>
      </w:r>
      <w:r w:rsidR="001A4602">
        <w:rPr>
          <w:lang w:val="en-US"/>
        </w:rPr>
        <w:t xml:space="preserve"> (BASED ON </w:t>
      </w:r>
      <w:r w:rsidR="004967AD">
        <w:rPr>
          <w:lang w:val="en-US"/>
        </w:rPr>
        <w:t xml:space="preserve">VALUES OF </w:t>
      </w:r>
      <w:r w:rsidR="001763D8">
        <w:rPr>
          <w:lang w:val="en-US"/>
        </w:rPr>
        <w:t xml:space="preserve">INDEPENDENT VALUES FOR EXAMPLE </w:t>
      </w:r>
      <w:r w:rsidR="00D0684B">
        <w:rPr>
          <w:lang w:val="en-US"/>
        </w:rPr>
        <w:t xml:space="preserve">IF THE VALUE IN INDEPENDENT IS INDIA THEN WE CHOOSE VALUES IN DEPENDENT AS HINDI MARATHI MALYALAM ETC. </w:t>
      </w:r>
      <w:r w:rsidR="001A4602">
        <w:rPr>
          <w:lang w:val="en-US"/>
        </w:rPr>
        <w:t>)</w:t>
      </w:r>
      <w:r w:rsidR="00863CAA">
        <w:rPr>
          <w:lang w:val="en-US"/>
        </w:rPr>
        <w:t xml:space="preserve"> </w:t>
      </w:r>
      <w:r w:rsidRPr="00280AF9" w:rsidR="00863CAA">
        <w:rPr>
          <w:b/>
          <w:bCs/>
          <w:color w:val="FF0000"/>
          <w:lang w:val="en-US"/>
        </w:rPr>
        <w:t>(TRANSLATABLE)</w:t>
      </w:r>
    </w:p>
    <w:p w:rsidR="00175E26" w:rsidP="006A0D00" w:rsidRDefault="00175E26" w14:paraId="6A633DBD" w14:textId="460E4C66">
      <w:pPr>
        <w:pStyle w:val="ListParagraph"/>
        <w:numPr>
          <w:ilvl w:val="0"/>
          <w:numId w:val="10"/>
        </w:numPr>
        <w:tabs>
          <w:tab w:val="left" w:pos="2640"/>
        </w:tabs>
        <w:rPr>
          <w:lang w:val="en-US"/>
        </w:rPr>
      </w:pPr>
      <w:r>
        <w:rPr>
          <w:lang w:val="en-US"/>
        </w:rPr>
        <w:t>TABLE</w:t>
      </w:r>
      <w:r w:rsidR="00DA5CB8">
        <w:rPr>
          <w:lang w:val="en-US"/>
        </w:rPr>
        <w:t xml:space="preserve">  </w:t>
      </w:r>
      <w:r w:rsidR="00571E7E">
        <w:rPr>
          <w:lang w:val="en-US"/>
        </w:rPr>
        <w:t>: WE JUST HAVE TO WRITE SELECT STATEMENT THAT WILL TAKE VALUE FROM TABLES</w:t>
      </w:r>
    </w:p>
    <w:p w:rsidR="006A0D00" w:rsidP="006A0D00" w:rsidRDefault="006A0D00" w14:paraId="227BDD98" w14:textId="58863D6D">
      <w:pPr>
        <w:pStyle w:val="ListParagraph"/>
        <w:numPr>
          <w:ilvl w:val="0"/>
          <w:numId w:val="10"/>
        </w:numPr>
        <w:tabs>
          <w:tab w:val="left" w:pos="2640"/>
        </w:tabs>
        <w:rPr>
          <w:lang w:val="en-US"/>
        </w:rPr>
      </w:pPr>
      <w:r>
        <w:rPr>
          <w:lang w:val="en-US"/>
        </w:rPr>
        <w:t>SUBSET</w:t>
      </w:r>
      <w:r w:rsidR="00571E7E">
        <w:rPr>
          <w:lang w:val="en-US"/>
        </w:rPr>
        <w:t xml:space="preserve">  : </w:t>
      </w:r>
      <w:r w:rsidR="003613CC">
        <w:rPr>
          <w:lang w:val="en-US"/>
        </w:rPr>
        <w:t xml:space="preserve">SUBSET IS SUBSET OF INDEPENDENT </w:t>
      </w:r>
      <w:r w:rsidR="00AE0845">
        <w:rPr>
          <w:lang w:val="en-US"/>
        </w:rPr>
        <w:t>VALUE</w:t>
      </w:r>
    </w:p>
    <w:p w:rsidRPr="006A0D00" w:rsidR="00F05EC1" w:rsidP="006A0D00" w:rsidRDefault="00F05EC1" w14:paraId="2983B80E" w14:textId="77777777">
      <w:pPr>
        <w:pStyle w:val="ListParagraph"/>
        <w:numPr>
          <w:ilvl w:val="0"/>
          <w:numId w:val="10"/>
        </w:numPr>
        <w:tabs>
          <w:tab w:val="left" w:pos="2640"/>
        </w:tabs>
        <w:rPr>
          <w:lang w:val="en-US"/>
        </w:rPr>
      </w:pPr>
    </w:p>
    <w:p w:rsidR="00414529" w:rsidP="00A80657" w:rsidRDefault="00F05EC1" w14:paraId="350CE28D" w14:textId="43E0E975">
      <w:pPr>
        <w:tabs>
          <w:tab w:val="left" w:pos="2640"/>
        </w:tabs>
        <w:rPr>
          <w:lang w:val="en-US"/>
        </w:rPr>
      </w:pPr>
      <w:r>
        <w:rPr>
          <w:lang w:val="en-US"/>
        </w:rPr>
        <w:t>HOW TO CREATE VALUE SET</w:t>
      </w:r>
    </w:p>
    <w:p w:rsidR="00F05EC1" w:rsidP="00A80657" w:rsidRDefault="00F05EC1" w14:paraId="29004D7A" w14:textId="77777777">
      <w:pPr>
        <w:tabs>
          <w:tab w:val="left" w:pos="2640"/>
        </w:tabs>
        <w:rPr>
          <w:lang w:val="en-US"/>
        </w:rPr>
      </w:pPr>
    </w:p>
    <w:p w:rsidR="00F05EC1" w:rsidP="00A80657" w:rsidRDefault="00F05EC1" w14:paraId="6C56A12F" w14:textId="01ADD1A4">
      <w:pPr>
        <w:tabs>
          <w:tab w:val="left" w:pos="2640"/>
        </w:tabs>
        <w:rPr>
          <w:lang w:val="en-US"/>
        </w:rPr>
      </w:pPr>
      <w:r w:rsidRPr="00F05EC1">
        <w:rPr>
          <w:noProof/>
          <w:lang w:val="en-US"/>
        </w:rPr>
        <w:drawing>
          <wp:inline distT="0" distB="0" distL="0" distR="0" wp14:anchorId="04503FAC" wp14:editId="46A55043">
            <wp:extent cx="3605514" cy="1082134"/>
            <wp:effectExtent l="0" t="0" r="0" b="3810"/>
            <wp:docPr id="590052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52076" name="Picture 1" descr="A screenshot of a computer&#10;&#10;Description automatically generated"/>
                    <pic:cNvPicPr/>
                  </pic:nvPicPr>
                  <pic:blipFill>
                    <a:blip r:embed="rId86"/>
                    <a:stretch>
                      <a:fillRect/>
                    </a:stretch>
                  </pic:blipFill>
                  <pic:spPr>
                    <a:xfrm>
                      <a:off x="0" y="0"/>
                      <a:ext cx="3618543" cy="1086045"/>
                    </a:xfrm>
                    <a:prstGeom prst="rect">
                      <a:avLst/>
                    </a:prstGeom>
                  </pic:spPr>
                </pic:pic>
              </a:graphicData>
            </a:graphic>
          </wp:inline>
        </w:drawing>
      </w:r>
    </w:p>
    <w:p w:rsidR="00CC6B65" w:rsidP="00A80657" w:rsidRDefault="00CC6B65" w14:paraId="5F3CFCB0" w14:textId="5AFDDE14">
      <w:pPr>
        <w:tabs>
          <w:tab w:val="left" w:pos="2640"/>
        </w:tabs>
        <w:rPr>
          <w:lang w:val="en-US"/>
        </w:rPr>
      </w:pPr>
      <w:r w:rsidRPr="00CC6B65">
        <w:rPr>
          <w:noProof/>
          <w:lang w:val="en-US"/>
        </w:rPr>
        <w:drawing>
          <wp:inline distT="0" distB="0" distL="0" distR="0" wp14:anchorId="583D8480" wp14:editId="32AF8550">
            <wp:extent cx="3749211" cy="2922607"/>
            <wp:effectExtent l="0" t="0" r="3810" b="0"/>
            <wp:docPr id="1697986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86801" name="Picture 1" descr="A screenshot of a computer&#10;&#10;Description automatically generated"/>
                    <pic:cNvPicPr/>
                  </pic:nvPicPr>
                  <pic:blipFill>
                    <a:blip r:embed="rId87"/>
                    <a:stretch>
                      <a:fillRect/>
                    </a:stretch>
                  </pic:blipFill>
                  <pic:spPr>
                    <a:xfrm>
                      <a:off x="0" y="0"/>
                      <a:ext cx="3757609" cy="2929154"/>
                    </a:xfrm>
                    <a:prstGeom prst="rect">
                      <a:avLst/>
                    </a:prstGeom>
                  </pic:spPr>
                </pic:pic>
              </a:graphicData>
            </a:graphic>
          </wp:inline>
        </w:drawing>
      </w:r>
    </w:p>
    <w:p w:rsidR="00CC6B65" w:rsidP="00A80657" w:rsidRDefault="00CC6B65" w14:paraId="0E1D9216" w14:textId="6DEB107F">
      <w:pPr>
        <w:tabs>
          <w:tab w:val="left" w:pos="2640"/>
        </w:tabs>
        <w:rPr>
          <w:lang w:val="en-US"/>
        </w:rPr>
      </w:pPr>
      <w:r>
        <w:rPr>
          <w:lang w:val="en-US"/>
        </w:rPr>
        <w:t>Save ……………manage values</w:t>
      </w:r>
    </w:p>
    <w:p w:rsidR="00A43A83" w:rsidP="00A80657" w:rsidRDefault="00FB58D0" w14:paraId="2BF7628E" w14:textId="277FE8C1">
      <w:pPr>
        <w:tabs>
          <w:tab w:val="left" w:pos="2640"/>
        </w:tabs>
        <w:rPr>
          <w:lang w:val="en-US"/>
        </w:rPr>
      </w:pPr>
      <w:r w:rsidRPr="00FB58D0">
        <w:rPr>
          <w:noProof/>
          <w:lang w:val="en-US"/>
        </w:rPr>
        <w:drawing>
          <wp:inline distT="0" distB="0" distL="0" distR="0" wp14:anchorId="10B87ECB" wp14:editId="7F2899DB">
            <wp:extent cx="3015205" cy="2548192"/>
            <wp:effectExtent l="0" t="0" r="0" b="5080"/>
            <wp:docPr id="1805063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63251" name="Picture 1" descr="A screenshot of a computer&#10;&#10;Description automatically generated"/>
                    <pic:cNvPicPr/>
                  </pic:nvPicPr>
                  <pic:blipFill>
                    <a:blip r:embed="rId88"/>
                    <a:stretch>
                      <a:fillRect/>
                    </a:stretch>
                  </pic:blipFill>
                  <pic:spPr>
                    <a:xfrm>
                      <a:off x="0" y="0"/>
                      <a:ext cx="3020108" cy="2552336"/>
                    </a:xfrm>
                    <a:prstGeom prst="rect">
                      <a:avLst/>
                    </a:prstGeom>
                  </pic:spPr>
                </pic:pic>
              </a:graphicData>
            </a:graphic>
          </wp:inline>
        </w:drawing>
      </w:r>
    </w:p>
    <w:p w:rsidR="00A43A83" w:rsidP="00A80657" w:rsidRDefault="00A43A83" w14:paraId="31BF2FF3" w14:textId="28A46E57">
      <w:pPr>
        <w:tabs>
          <w:tab w:val="left" w:pos="2640"/>
        </w:tabs>
        <w:rPr>
          <w:lang w:val="en-US"/>
        </w:rPr>
      </w:pPr>
      <w:r>
        <w:rPr>
          <w:lang w:val="en-US"/>
        </w:rPr>
        <w:t>Create another value set</w:t>
      </w:r>
    </w:p>
    <w:p w:rsidR="001C0548" w:rsidP="00A80657" w:rsidRDefault="001C0548" w14:paraId="5FE8B17B" w14:textId="723012E8">
      <w:pPr>
        <w:tabs>
          <w:tab w:val="left" w:pos="2640"/>
        </w:tabs>
        <w:rPr>
          <w:lang w:val="en-US"/>
        </w:rPr>
      </w:pPr>
      <w:r w:rsidRPr="001C0548">
        <w:rPr>
          <w:noProof/>
          <w:lang w:val="en-US"/>
        </w:rPr>
        <w:drawing>
          <wp:inline distT="0" distB="0" distL="0" distR="0" wp14:anchorId="3952396E" wp14:editId="5AC846F0">
            <wp:extent cx="2766349" cy="2819678"/>
            <wp:effectExtent l="0" t="0" r="0" b="0"/>
            <wp:docPr id="878290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90742" name="Picture 1" descr="A screenshot of a computer&#10;&#10;Description automatically generated"/>
                    <pic:cNvPicPr/>
                  </pic:nvPicPr>
                  <pic:blipFill>
                    <a:blip r:embed="rId89"/>
                    <a:stretch>
                      <a:fillRect/>
                    </a:stretch>
                  </pic:blipFill>
                  <pic:spPr>
                    <a:xfrm>
                      <a:off x="0" y="0"/>
                      <a:ext cx="2773946" cy="2827421"/>
                    </a:xfrm>
                    <a:prstGeom prst="rect">
                      <a:avLst/>
                    </a:prstGeom>
                  </pic:spPr>
                </pic:pic>
              </a:graphicData>
            </a:graphic>
          </wp:inline>
        </w:drawing>
      </w:r>
    </w:p>
    <w:p w:rsidR="00D73D2F" w:rsidP="00A80657" w:rsidRDefault="00D73D2F" w14:paraId="14C494A4" w14:textId="77777777">
      <w:pPr>
        <w:tabs>
          <w:tab w:val="left" w:pos="2640"/>
        </w:tabs>
        <w:rPr>
          <w:lang w:val="en-US"/>
        </w:rPr>
      </w:pPr>
    </w:p>
    <w:p w:rsidRPr="00A80657" w:rsidR="00F05EC1" w:rsidP="00A80657" w:rsidRDefault="00F05EC1" w14:paraId="28A51844" w14:textId="77777777">
      <w:pPr>
        <w:tabs>
          <w:tab w:val="left" w:pos="2640"/>
        </w:tabs>
        <w:rPr>
          <w:lang w:val="en-US"/>
        </w:rPr>
      </w:pPr>
    </w:p>
    <w:p w:rsidR="00F142F7" w:rsidP="00F96DD9" w:rsidRDefault="00BD7FED" w14:paraId="69B79393" w14:textId="5523146D">
      <w:pPr>
        <w:tabs>
          <w:tab w:val="left" w:pos="2640"/>
        </w:tabs>
        <w:rPr>
          <w:b/>
          <w:bCs/>
          <w:lang w:val="en-US"/>
        </w:rPr>
      </w:pPr>
      <w:r>
        <w:rPr>
          <w:b/>
          <w:bCs/>
          <w:lang w:val="en-US"/>
        </w:rPr>
        <w:t>NO . OF TABLES</w:t>
      </w:r>
    </w:p>
    <w:p w:rsidR="00BD7FED" w:rsidP="00BD7FED" w:rsidRDefault="00542E49" w14:paraId="76B8020F" w14:textId="1CF81A83">
      <w:pPr>
        <w:pStyle w:val="ListParagraph"/>
        <w:numPr>
          <w:ilvl w:val="0"/>
          <w:numId w:val="11"/>
        </w:numPr>
        <w:tabs>
          <w:tab w:val="left" w:pos="2640"/>
        </w:tabs>
        <w:rPr>
          <w:b/>
          <w:bCs/>
          <w:lang w:val="en-US"/>
        </w:rPr>
      </w:pPr>
      <w:r>
        <w:rPr>
          <w:b/>
          <w:bCs/>
          <w:noProof/>
          <w:lang w:val="en-US"/>
        </w:rPr>
        <mc:AlternateContent>
          <mc:Choice Requires="aink">
            <w:drawing>
              <wp:anchor distT="0" distB="0" distL="114300" distR="114300" simplePos="0" relativeHeight="251658266" behindDoc="0" locked="0" layoutInCell="1" allowOverlap="1" wp14:anchorId="2C6F248B" wp14:editId="39F95E10">
                <wp:simplePos x="0" y="0"/>
                <wp:positionH relativeFrom="column">
                  <wp:posOffset>2831690</wp:posOffset>
                </wp:positionH>
                <wp:positionV relativeFrom="paragraph">
                  <wp:posOffset>28135</wp:posOffset>
                </wp:positionV>
                <wp:extent cx="70200" cy="208800"/>
                <wp:effectExtent l="38100" t="38100" r="6350" b="39370"/>
                <wp:wrapNone/>
                <wp:docPr id="1202881295" name="Ink 174"/>
                <wp:cNvGraphicFramePr/>
                <a:graphic xmlns:a="http://schemas.openxmlformats.org/drawingml/2006/main">
                  <a:graphicData uri="http://schemas.microsoft.com/office/word/2010/wordprocessingInk">
                    <w14:contentPart bwMode="auto" r:id="rId90">
                      <w14:nvContentPartPr>
                        <w14:cNvContentPartPr/>
                      </w14:nvContentPartPr>
                      <w14:xfrm>
                        <a:off x="0" y="0"/>
                        <a:ext cx="70200" cy="20880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275" behindDoc="0" locked="0" layoutInCell="1" allowOverlap="1" wp14:anchorId="3CA79556" wp14:editId="39F95E10">
                <wp:simplePos x="0" y="0"/>
                <wp:positionH relativeFrom="column">
                  <wp:posOffset>2831690</wp:posOffset>
                </wp:positionH>
                <wp:positionV relativeFrom="paragraph">
                  <wp:posOffset>28135</wp:posOffset>
                </wp:positionV>
                <wp:extent cx="70200" cy="208800"/>
                <wp:effectExtent l="38100" t="38100" r="6350" b="39370"/>
                <wp:wrapNone/>
                <wp:docPr id="1639523584" name="Ink 174"/>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1202881295" name="Ink 174"/>
                        <pic:cNvPicPr/>
                      </pic:nvPicPr>
                      <pic:blipFill>
                        <a:blip xmlns:r="http://schemas.openxmlformats.org/officeDocument/2006/relationships" r:embed="rId91"/>
                        <a:stretch>
                          <a:fillRect/>
                        </a:stretch>
                      </pic:blipFill>
                      <pic:spPr>
                        <a:xfrm>
                          <a:off x="0" y="0"/>
                          <a:ext cx="82440" cy="221040"/>
                        </a:xfrm>
                        <a:prstGeom prst="rect">
                          <a:avLst/>
                        </a:prstGeom>
                      </pic:spPr>
                    </pic:pic>
                  </a:graphicData>
                </a:graphic>
              </wp:anchor>
            </w:drawing>
          </mc:Fallback>
        </mc:AlternateContent>
      </w:r>
      <w:r>
        <w:rPr>
          <w:b/>
          <w:bCs/>
          <w:noProof/>
          <w:lang w:val="en-US"/>
        </w:rPr>
        <mc:AlternateContent>
          <mc:Choice Requires="aink">
            <w:drawing>
              <wp:anchor distT="0" distB="0" distL="114300" distR="114300" simplePos="0" relativeHeight="251658262" behindDoc="0" locked="0" layoutInCell="1" allowOverlap="1" wp14:anchorId="49387797" wp14:editId="22CF133B">
                <wp:simplePos x="0" y="0"/>
                <wp:positionH relativeFrom="column">
                  <wp:posOffset>2171450</wp:posOffset>
                </wp:positionH>
                <wp:positionV relativeFrom="paragraph">
                  <wp:posOffset>72775</wp:posOffset>
                </wp:positionV>
                <wp:extent cx="754920" cy="165960"/>
                <wp:effectExtent l="38100" t="38100" r="45720" b="43815"/>
                <wp:wrapNone/>
                <wp:docPr id="335821022" name="Ink 166"/>
                <wp:cNvGraphicFramePr/>
                <a:graphic xmlns:a="http://schemas.openxmlformats.org/drawingml/2006/main">
                  <a:graphicData uri="http://schemas.microsoft.com/office/word/2010/wordprocessingInk">
                    <w14:contentPart bwMode="auto" r:id="rId92">
                      <w14:nvContentPartPr>
                        <w14:cNvContentPartPr/>
                      </w14:nvContentPartPr>
                      <w14:xfrm>
                        <a:off x="0" y="0"/>
                        <a:ext cx="754920" cy="16596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271" behindDoc="0" locked="0" layoutInCell="1" allowOverlap="1" wp14:anchorId="4008CBA9" wp14:editId="22CF133B">
                <wp:simplePos x="0" y="0"/>
                <wp:positionH relativeFrom="column">
                  <wp:posOffset>2171450</wp:posOffset>
                </wp:positionH>
                <wp:positionV relativeFrom="paragraph">
                  <wp:posOffset>72775</wp:posOffset>
                </wp:positionV>
                <wp:extent cx="754920" cy="165960"/>
                <wp:effectExtent l="38100" t="38100" r="45720" b="43815"/>
                <wp:wrapNone/>
                <wp:docPr id="2113827569" name="Ink 166"/>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335821022" name="Ink 166"/>
                        <pic:cNvPicPr/>
                      </pic:nvPicPr>
                      <pic:blipFill>
                        <a:blip xmlns:r="http://schemas.openxmlformats.org/officeDocument/2006/relationships" r:embed="rId93"/>
                        <a:stretch>
                          <a:fillRect/>
                        </a:stretch>
                      </pic:blipFill>
                      <pic:spPr>
                        <a:xfrm>
                          <a:off x="0" y="0"/>
                          <a:ext cx="767160" cy="178200"/>
                        </a:xfrm>
                        <a:prstGeom prst="rect">
                          <a:avLst/>
                        </a:prstGeom>
                      </pic:spPr>
                    </pic:pic>
                  </a:graphicData>
                </a:graphic>
              </wp:anchor>
            </w:drawing>
          </mc:Fallback>
        </mc:AlternateContent>
      </w:r>
      <w:r w:rsidR="00E24033">
        <w:rPr>
          <w:b/>
          <w:bCs/>
          <w:lang w:val="en-US"/>
        </w:rPr>
        <w:t>FND_APPLICATION_</w:t>
      </w:r>
      <w:r w:rsidR="00335861">
        <w:rPr>
          <w:b/>
          <w:bCs/>
          <w:lang w:val="en-US"/>
        </w:rPr>
        <w:t>B</w:t>
      </w:r>
      <w:r w:rsidR="007412B3">
        <w:rPr>
          <w:b/>
          <w:bCs/>
          <w:lang w:val="en-US"/>
        </w:rPr>
        <w:t xml:space="preserve">                                </w:t>
      </w:r>
      <w:r w:rsidR="001B7F28">
        <w:rPr>
          <w:b/>
          <w:bCs/>
          <w:lang w:val="en-US"/>
        </w:rPr>
        <w:t>TABLE INFORMATION</w:t>
      </w:r>
      <w:r w:rsidR="00C37FE5">
        <w:rPr>
          <w:b/>
          <w:bCs/>
          <w:lang w:val="en-US"/>
        </w:rPr>
        <w:t xml:space="preserve"> AND APPLICATION </w:t>
      </w:r>
    </w:p>
    <w:p w:rsidR="00335861" w:rsidP="00BD7FED" w:rsidRDefault="00542E49" w14:paraId="2D68DBF3" w14:textId="4B6421EA">
      <w:pPr>
        <w:pStyle w:val="ListParagraph"/>
        <w:numPr>
          <w:ilvl w:val="0"/>
          <w:numId w:val="11"/>
        </w:numPr>
        <w:tabs>
          <w:tab w:val="left" w:pos="2640"/>
        </w:tabs>
        <w:rPr>
          <w:b/>
        </w:rPr>
      </w:pPr>
      <w:r>
        <w:rPr>
          <w:b/>
          <w:bCs/>
          <w:noProof/>
          <w:lang w:val="en-US"/>
        </w:rPr>
        <mc:AlternateContent>
          <mc:Choice Requires="aink">
            <w:drawing>
              <wp:anchor distT="0" distB="0" distL="114300" distR="114300" simplePos="0" relativeHeight="251658261" behindDoc="0" locked="0" layoutInCell="1" allowOverlap="1" wp14:anchorId="7AC31F24" wp14:editId="6A32F480">
                <wp:simplePos x="0" y="0"/>
                <wp:positionH relativeFrom="column">
                  <wp:posOffset>1968050</wp:posOffset>
                </wp:positionH>
                <wp:positionV relativeFrom="paragraph">
                  <wp:posOffset>-127450</wp:posOffset>
                </wp:positionV>
                <wp:extent cx="211680" cy="312840"/>
                <wp:effectExtent l="38100" t="38100" r="36195" b="49530"/>
                <wp:wrapNone/>
                <wp:docPr id="241915199" name="Ink 165"/>
                <wp:cNvGraphicFramePr/>
                <a:graphic xmlns:a="http://schemas.openxmlformats.org/drawingml/2006/main">
                  <a:graphicData uri="http://schemas.microsoft.com/office/word/2010/wordprocessingInk">
                    <w14:contentPart bwMode="auto" r:id="rId94">
                      <w14:nvContentPartPr>
                        <w14:cNvContentPartPr/>
                      </w14:nvContentPartPr>
                      <w14:xfrm>
                        <a:off x="0" y="0"/>
                        <a:ext cx="211680" cy="31284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270" behindDoc="0" locked="0" layoutInCell="1" allowOverlap="1" wp14:anchorId="75E816BF" wp14:editId="6A32F480">
                <wp:simplePos x="0" y="0"/>
                <wp:positionH relativeFrom="column">
                  <wp:posOffset>1968050</wp:posOffset>
                </wp:positionH>
                <wp:positionV relativeFrom="paragraph">
                  <wp:posOffset>-127450</wp:posOffset>
                </wp:positionV>
                <wp:extent cx="211680" cy="312840"/>
                <wp:effectExtent l="38100" t="38100" r="36195" b="49530"/>
                <wp:wrapNone/>
                <wp:docPr id="331831683" name="Ink 165"/>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241915199" name="Ink 165"/>
                        <pic:cNvPicPr/>
                      </pic:nvPicPr>
                      <pic:blipFill>
                        <a:blip xmlns:r="http://schemas.openxmlformats.org/officeDocument/2006/relationships" r:embed="rId95"/>
                        <a:stretch>
                          <a:fillRect/>
                        </a:stretch>
                      </pic:blipFill>
                      <pic:spPr>
                        <a:xfrm>
                          <a:off x="0" y="0"/>
                          <a:ext cx="223920" cy="325080"/>
                        </a:xfrm>
                        <a:prstGeom prst="rect">
                          <a:avLst/>
                        </a:prstGeom>
                      </pic:spPr>
                    </pic:pic>
                  </a:graphicData>
                </a:graphic>
              </wp:anchor>
            </w:drawing>
          </mc:Fallback>
        </mc:AlternateContent>
      </w:r>
      <w:r w:rsidRPr="54CBF91F" w:rsidR="00F32708">
        <w:rPr>
          <w:b/>
        </w:rPr>
        <w:t>“               “                      _</w:t>
      </w:r>
      <w:r w:rsidRPr="54CBF91F" w:rsidR="007412B3">
        <w:rPr>
          <w:b/>
        </w:rPr>
        <w:t>TL</w:t>
      </w:r>
      <w:r w:rsidRPr="54CBF91F" w:rsidR="001F1022">
        <w:rPr>
          <w:b/>
        </w:rPr>
        <w:t xml:space="preserve">                               IF APPLICATION NAME IS SAME THEN </w:t>
      </w:r>
      <w:r w:rsidRPr="54CBF91F" w:rsidR="00AE58E2">
        <w:rPr>
          <w:b/>
        </w:rPr>
        <w:t xml:space="preserve">                 </w:t>
      </w:r>
      <w:r w:rsidRPr="54CBF91F" w:rsidR="00BA60A7">
        <w:rPr>
          <w:b/>
        </w:rPr>
        <w:t>…………………………………………………</w:t>
      </w:r>
      <w:r w:rsidRPr="54CBF91F" w:rsidR="00AE58E2">
        <w:rPr>
          <w:b/>
        </w:rPr>
        <w:t>SEARCH BY FND NAME</w:t>
      </w:r>
    </w:p>
    <w:p w:rsidR="001B1511" w:rsidP="00BD7FED" w:rsidRDefault="00542E49" w14:paraId="716BAE76" w14:textId="745D07C9">
      <w:pPr>
        <w:pStyle w:val="ListParagraph"/>
        <w:numPr>
          <w:ilvl w:val="0"/>
          <w:numId w:val="11"/>
        </w:numPr>
        <w:tabs>
          <w:tab w:val="left" w:pos="2640"/>
        </w:tabs>
        <w:rPr>
          <w:b/>
          <w:bCs/>
          <w:lang w:val="en-US"/>
        </w:rPr>
      </w:pPr>
      <w:r>
        <w:rPr>
          <w:b/>
          <w:bCs/>
          <w:noProof/>
          <w:lang w:val="en-US"/>
        </w:rPr>
        <mc:AlternateContent>
          <mc:Choice Requires="aink">
            <w:drawing>
              <wp:anchor distT="0" distB="0" distL="114300" distR="114300" simplePos="0" relativeHeight="251658267" behindDoc="0" locked="0" layoutInCell="1" allowOverlap="1" wp14:anchorId="30009EAF" wp14:editId="5786F79C">
                <wp:simplePos x="0" y="0"/>
                <wp:positionH relativeFrom="column">
                  <wp:posOffset>2927090</wp:posOffset>
                </wp:positionH>
                <wp:positionV relativeFrom="paragraph">
                  <wp:posOffset>60045</wp:posOffset>
                </wp:positionV>
                <wp:extent cx="99720" cy="164160"/>
                <wp:effectExtent l="38100" t="38100" r="0" b="45720"/>
                <wp:wrapNone/>
                <wp:docPr id="1631859557" name="Ink 175"/>
                <wp:cNvGraphicFramePr/>
                <a:graphic xmlns:a="http://schemas.openxmlformats.org/drawingml/2006/main">
                  <a:graphicData uri="http://schemas.microsoft.com/office/word/2010/wordprocessingInk">
                    <w14:contentPart bwMode="auto" r:id="rId96">
                      <w14:nvContentPartPr>
                        <w14:cNvContentPartPr/>
                      </w14:nvContentPartPr>
                      <w14:xfrm>
                        <a:off x="0" y="0"/>
                        <a:ext cx="99720" cy="16416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276" behindDoc="0" locked="0" layoutInCell="1" allowOverlap="1" wp14:anchorId="4130ED8E" wp14:editId="5786F79C">
                <wp:simplePos x="0" y="0"/>
                <wp:positionH relativeFrom="column">
                  <wp:posOffset>2927090</wp:posOffset>
                </wp:positionH>
                <wp:positionV relativeFrom="paragraph">
                  <wp:posOffset>60045</wp:posOffset>
                </wp:positionV>
                <wp:extent cx="99720" cy="164160"/>
                <wp:effectExtent l="38100" t="38100" r="0" b="45720"/>
                <wp:wrapNone/>
                <wp:docPr id="1670123148" name="Ink 175"/>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1631859557" name="Ink 175"/>
                        <pic:cNvPicPr/>
                      </pic:nvPicPr>
                      <pic:blipFill>
                        <a:blip xmlns:r="http://schemas.openxmlformats.org/officeDocument/2006/relationships" r:embed="rId97"/>
                        <a:stretch>
                          <a:fillRect/>
                        </a:stretch>
                      </pic:blipFill>
                      <pic:spPr>
                        <a:xfrm>
                          <a:off x="0" y="0"/>
                          <a:ext cx="111960" cy="176400"/>
                        </a:xfrm>
                        <a:prstGeom prst="rect">
                          <a:avLst/>
                        </a:prstGeom>
                      </pic:spPr>
                    </pic:pic>
                  </a:graphicData>
                </a:graphic>
              </wp:anchor>
            </w:drawing>
          </mc:Fallback>
        </mc:AlternateContent>
      </w:r>
      <w:r w:rsidR="009922BB">
        <w:rPr>
          <w:b/>
          <w:bCs/>
          <w:lang w:val="en-US"/>
        </w:rPr>
        <w:t>FND_LOOKUP_TYPES_</w:t>
      </w:r>
      <w:r w:rsidR="004344E9">
        <w:rPr>
          <w:b/>
          <w:bCs/>
          <w:lang w:val="en-US"/>
        </w:rPr>
        <w:t>B</w:t>
      </w:r>
      <w:r>
        <w:rPr>
          <w:b/>
          <w:bCs/>
          <w:lang w:val="en-US"/>
        </w:rPr>
        <w:t xml:space="preserve">                             TYPES </w:t>
      </w:r>
    </w:p>
    <w:p w:rsidR="004344E9" w:rsidP="35E1BEC3" w:rsidRDefault="00542E49" w14:paraId="411FA6D6" w14:textId="5B05BB2B">
      <w:pPr>
        <w:pStyle w:val="ListParagraph"/>
        <w:numPr>
          <w:ilvl w:val="0"/>
          <w:numId w:val="11"/>
        </w:numPr>
        <w:tabs>
          <w:tab w:val="left" w:pos="2640"/>
        </w:tabs>
        <w:rPr>
          <w:b/>
          <w:bCs/>
        </w:rPr>
      </w:pPr>
      <w:r>
        <w:rPr>
          <w:b/>
          <w:bCs/>
          <w:noProof/>
          <w:lang w:val="en-US"/>
        </w:rPr>
        <mc:AlternateContent>
          <mc:Choice Requires="aink">
            <w:drawing>
              <wp:anchor distT="0" distB="0" distL="114300" distR="114300" simplePos="0" relativeHeight="251658263" behindDoc="0" locked="0" layoutInCell="1" allowOverlap="1" wp14:anchorId="35D0232C" wp14:editId="011A9985">
                <wp:simplePos x="0" y="0"/>
                <wp:positionH relativeFrom="column">
                  <wp:posOffset>2139950</wp:posOffset>
                </wp:positionH>
                <wp:positionV relativeFrom="paragraph">
                  <wp:posOffset>-114935</wp:posOffset>
                </wp:positionV>
                <wp:extent cx="838515" cy="324485"/>
                <wp:effectExtent l="38100" t="38100" r="38100" b="37465"/>
                <wp:wrapNone/>
                <wp:docPr id="571974607" name="Ink 169"/>
                <wp:cNvGraphicFramePr/>
                <a:graphic xmlns:a="http://schemas.openxmlformats.org/drawingml/2006/main">
                  <a:graphicData uri="http://schemas.microsoft.com/office/word/2010/wordprocessingInk">
                    <w14:contentPart bwMode="auto" r:id="rId98">
                      <w14:nvContentPartPr>
                        <w14:cNvContentPartPr/>
                      </w14:nvContentPartPr>
                      <w14:xfrm>
                        <a:off x="0" y="0"/>
                        <a:ext cx="838515" cy="324485"/>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272" behindDoc="0" locked="0" layoutInCell="1" allowOverlap="1" wp14:anchorId="2D287FA5" wp14:editId="011A9985">
                <wp:simplePos x="0" y="0"/>
                <wp:positionH relativeFrom="column">
                  <wp:posOffset>2139950</wp:posOffset>
                </wp:positionH>
                <wp:positionV relativeFrom="paragraph">
                  <wp:posOffset>-114935</wp:posOffset>
                </wp:positionV>
                <wp:extent cx="838515" cy="324485"/>
                <wp:effectExtent l="38100" t="38100" r="38100" b="37465"/>
                <wp:wrapNone/>
                <wp:docPr id="1766614309" name="Ink 169"/>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571974607" name="Ink 169"/>
                        <pic:cNvPicPr/>
                      </pic:nvPicPr>
                      <pic:blipFill>
                        <a:blip xmlns:r="http://schemas.openxmlformats.org/officeDocument/2006/relationships" r:embed="rId99"/>
                        <a:stretch>
                          <a:fillRect/>
                        </a:stretch>
                      </pic:blipFill>
                      <pic:spPr>
                        <a:xfrm>
                          <a:off x="0" y="0"/>
                          <a:ext cx="850756" cy="336716"/>
                        </a:xfrm>
                        <a:prstGeom prst="rect">
                          <a:avLst/>
                        </a:prstGeom>
                      </pic:spPr>
                    </pic:pic>
                  </a:graphicData>
                </a:graphic>
              </wp:anchor>
            </w:drawing>
          </mc:Fallback>
        </mc:AlternateContent>
      </w:r>
      <w:r w:rsidRPr="35E1BEC3" w:rsidR="007D72C1">
        <w:rPr>
          <w:b/>
          <w:bCs/>
        </w:rPr>
        <w:t>“           “                      “    _TL</w:t>
      </w:r>
    </w:p>
    <w:p w:rsidR="008728C8" w:rsidP="008728C8" w:rsidRDefault="008728C8" w14:paraId="3145AE21" w14:textId="36A0BB38">
      <w:pPr>
        <w:pStyle w:val="ListParagraph"/>
        <w:tabs>
          <w:tab w:val="left" w:pos="2640"/>
        </w:tabs>
        <w:rPr>
          <w:b/>
          <w:bCs/>
          <w:lang w:val="en-US"/>
        </w:rPr>
      </w:pPr>
      <w:r>
        <w:rPr>
          <w:b/>
          <w:bCs/>
          <w:lang w:val="en-US"/>
        </w:rPr>
        <w:t>………………………………………………….</w:t>
      </w:r>
    </w:p>
    <w:p w:rsidR="007D72C1" w:rsidP="00BD7FED" w:rsidRDefault="00542E49" w14:paraId="04D6E2EE" w14:textId="7FB9A2EE">
      <w:pPr>
        <w:pStyle w:val="ListParagraph"/>
        <w:numPr>
          <w:ilvl w:val="0"/>
          <w:numId w:val="11"/>
        </w:numPr>
        <w:tabs>
          <w:tab w:val="left" w:pos="2640"/>
        </w:tabs>
        <w:rPr>
          <w:b/>
          <w:bCs/>
          <w:lang w:val="en-US"/>
        </w:rPr>
      </w:pPr>
      <w:r>
        <w:rPr>
          <w:b/>
          <w:bCs/>
          <w:noProof/>
          <w:lang w:val="en-US"/>
        </w:rPr>
        <mc:AlternateContent>
          <mc:Choice Requires="aink">
            <w:drawing>
              <wp:anchor distT="0" distB="0" distL="114300" distR="114300" simplePos="0" relativeHeight="251658268" behindDoc="0" locked="0" layoutInCell="1" allowOverlap="1" wp14:anchorId="0FAC7515" wp14:editId="506A56F0">
                <wp:simplePos x="0" y="0"/>
                <wp:positionH relativeFrom="column">
                  <wp:posOffset>2990450</wp:posOffset>
                </wp:positionH>
                <wp:positionV relativeFrom="paragraph">
                  <wp:posOffset>72240</wp:posOffset>
                </wp:positionV>
                <wp:extent cx="83160" cy="225360"/>
                <wp:effectExtent l="38100" t="38100" r="31750" b="41910"/>
                <wp:wrapNone/>
                <wp:docPr id="1908031625" name="Ink 176"/>
                <wp:cNvGraphicFramePr/>
                <a:graphic xmlns:a="http://schemas.openxmlformats.org/drawingml/2006/main">
                  <a:graphicData uri="http://schemas.microsoft.com/office/word/2010/wordprocessingInk">
                    <w14:contentPart bwMode="auto" r:id="rId100">
                      <w14:nvContentPartPr>
                        <w14:cNvContentPartPr/>
                      </w14:nvContentPartPr>
                      <w14:xfrm>
                        <a:off x="0" y="0"/>
                        <a:ext cx="83160" cy="22536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277" behindDoc="0" locked="0" layoutInCell="1" allowOverlap="1" wp14:anchorId="783750C4" wp14:editId="506A56F0">
                <wp:simplePos x="0" y="0"/>
                <wp:positionH relativeFrom="column">
                  <wp:posOffset>2990450</wp:posOffset>
                </wp:positionH>
                <wp:positionV relativeFrom="paragraph">
                  <wp:posOffset>72240</wp:posOffset>
                </wp:positionV>
                <wp:extent cx="83160" cy="225360"/>
                <wp:effectExtent l="38100" t="38100" r="31750" b="41910"/>
                <wp:wrapNone/>
                <wp:docPr id="1415565089" name="Ink 176"/>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1908031625" name="Ink 176"/>
                        <pic:cNvPicPr/>
                      </pic:nvPicPr>
                      <pic:blipFill>
                        <a:blip xmlns:r="http://schemas.openxmlformats.org/officeDocument/2006/relationships" r:embed="rId101"/>
                        <a:stretch>
                          <a:fillRect/>
                        </a:stretch>
                      </pic:blipFill>
                      <pic:spPr>
                        <a:xfrm>
                          <a:off x="0" y="0"/>
                          <a:ext cx="95400" cy="237600"/>
                        </a:xfrm>
                        <a:prstGeom prst="rect">
                          <a:avLst/>
                        </a:prstGeom>
                      </pic:spPr>
                    </pic:pic>
                  </a:graphicData>
                </a:graphic>
              </wp:anchor>
            </w:drawing>
          </mc:Fallback>
        </mc:AlternateContent>
      </w:r>
      <w:r>
        <w:rPr>
          <w:b/>
          <w:bCs/>
          <w:noProof/>
          <w:lang w:val="en-US"/>
        </w:rPr>
        <mc:AlternateContent>
          <mc:Choice Requires="aink">
            <w:drawing>
              <wp:anchor distT="0" distB="0" distL="114300" distR="114300" simplePos="0" relativeHeight="251658264" behindDoc="0" locked="0" layoutInCell="1" allowOverlap="1" wp14:anchorId="748452DE" wp14:editId="3BF3B452">
                <wp:simplePos x="0" y="0"/>
                <wp:positionH relativeFrom="column">
                  <wp:posOffset>2304650</wp:posOffset>
                </wp:positionH>
                <wp:positionV relativeFrom="paragraph">
                  <wp:posOffset>91320</wp:posOffset>
                </wp:positionV>
                <wp:extent cx="18720" cy="11520"/>
                <wp:effectExtent l="38100" t="38100" r="38735" b="45720"/>
                <wp:wrapNone/>
                <wp:docPr id="692347730" name="Ink 170"/>
                <wp:cNvGraphicFramePr/>
                <a:graphic xmlns:a="http://schemas.openxmlformats.org/drawingml/2006/main">
                  <a:graphicData uri="http://schemas.microsoft.com/office/word/2010/wordprocessingInk">
                    <w14:contentPart bwMode="auto" r:id="rId102">
                      <w14:nvContentPartPr>
                        <w14:cNvContentPartPr/>
                      </w14:nvContentPartPr>
                      <w14:xfrm>
                        <a:off x="0" y="0"/>
                        <a:ext cx="18720" cy="1152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273" behindDoc="0" locked="0" layoutInCell="1" allowOverlap="1" wp14:anchorId="693A43A2" wp14:editId="3BF3B452">
                <wp:simplePos x="0" y="0"/>
                <wp:positionH relativeFrom="column">
                  <wp:posOffset>2304650</wp:posOffset>
                </wp:positionH>
                <wp:positionV relativeFrom="paragraph">
                  <wp:posOffset>91320</wp:posOffset>
                </wp:positionV>
                <wp:extent cx="18720" cy="11520"/>
                <wp:effectExtent l="38100" t="38100" r="38735" b="45720"/>
                <wp:wrapNone/>
                <wp:docPr id="1147880878" name="Ink 170"/>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692347730" name="Ink 170"/>
                        <pic:cNvPicPr/>
                      </pic:nvPicPr>
                      <pic:blipFill>
                        <a:blip xmlns:r="http://schemas.openxmlformats.org/officeDocument/2006/relationships" r:embed="rId103"/>
                        <a:stretch>
                          <a:fillRect/>
                        </a:stretch>
                      </pic:blipFill>
                      <pic:spPr>
                        <a:xfrm>
                          <a:off x="0" y="0"/>
                          <a:ext cx="30960" cy="23760"/>
                        </a:xfrm>
                        <a:prstGeom prst="rect">
                          <a:avLst/>
                        </a:prstGeom>
                      </pic:spPr>
                    </pic:pic>
                  </a:graphicData>
                </a:graphic>
              </wp:anchor>
            </w:drawing>
          </mc:Fallback>
        </mc:AlternateContent>
      </w:r>
      <w:r w:rsidR="00A4455A">
        <w:rPr>
          <w:b/>
          <w:bCs/>
          <w:lang w:val="en-US"/>
        </w:rPr>
        <w:t>FND_LOOKUP_VALUES_B</w:t>
      </w:r>
      <w:r>
        <w:rPr>
          <w:b/>
          <w:bCs/>
          <w:lang w:val="en-US"/>
        </w:rPr>
        <w:t xml:space="preserve">                           CODES</w:t>
      </w:r>
    </w:p>
    <w:p w:rsidRPr="00BD7FED" w:rsidR="00A4455A" w:rsidP="00BD7FED" w:rsidRDefault="00542E49" w14:paraId="25C5E3D6" w14:textId="4CFD1D58">
      <w:pPr>
        <w:pStyle w:val="ListParagraph"/>
        <w:numPr>
          <w:ilvl w:val="0"/>
          <w:numId w:val="11"/>
        </w:numPr>
        <w:tabs>
          <w:tab w:val="left" w:pos="2640"/>
        </w:tabs>
        <w:rPr>
          <w:b/>
        </w:rPr>
      </w:pPr>
      <w:r>
        <w:rPr>
          <w:b/>
          <w:bCs/>
          <w:noProof/>
          <w:lang w:val="en-US"/>
        </w:rPr>
        <mc:AlternateContent>
          <mc:Choice Requires="aink">
            <w:drawing>
              <wp:anchor distT="0" distB="0" distL="114300" distR="114300" simplePos="0" relativeHeight="251658265" behindDoc="0" locked="0" layoutInCell="1" allowOverlap="1" wp14:anchorId="579032F4" wp14:editId="53E8AE20">
                <wp:simplePos x="0" y="0"/>
                <wp:positionH relativeFrom="column">
                  <wp:posOffset>2317115</wp:posOffset>
                </wp:positionH>
                <wp:positionV relativeFrom="paragraph">
                  <wp:posOffset>-137160</wp:posOffset>
                </wp:positionV>
                <wp:extent cx="799510" cy="328930"/>
                <wp:effectExtent l="38100" t="38100" r="635" b="52070"/>
                <wp:wrapNone/>
                <wp:docPr id="410796785" name="Ink 173"/>
                <wp:cNvGraphicFramePr/>
                <a:graphic xmlns:a="http://schemas.openxmlformats.org/drawingml/2006/main">
                  <a:graphicData uri="http://schemas.microsoft.com/office/word/2010/wordprocessingInk">
                    <w14:contentPart bwMode="auto" r:id="rId104">
                      <w14:nvContentPartPr>
                        <w14:cNvContentPartPr/>
                      </w14:nvContentPartPr>
                      <w14:xfrm>
                        <a:off x="0" y="0"/>
                        <a:ext cx="799510" cy="32893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274" behindDoc="0" locked="0" layoutInCell="1" allowOverlap="1" wp14:anchorId="553F50C8" wp14:editId="53E8AE20">
                <wp:simplePos x="0" y="0"/>
                <wp:positionH relativeFrom="column">
                  <wp:posOffset>2317115</wp:posOffset>
                </wp:positionH>
                <wp:positionV relativeFrom="paragraph">
                  <wp:posOffset>-137160</wp:posOffset>
                </wp:positionV>
                <wp:extent cx="799510" cy="328930"/>
                <wp:effectExtent l="38100" t="38100" r="635" b="52070"/>
                <wp:wrapNone/>
                <wp:docPr id="588143285" name="Ink 173"/>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410796785" name="Ink 173"/>
                        <pic:cNvPicPr/>
                      </pic:nvPicPr>
                      <pic:blipFill>
                        <a:blip xmlns:r="http://schemas.openxmlformats.org/officeDocument/2006/relationships" r:embed="rId105"/>
                        <a:stretch>
                          <a:fillRect/>
                        </a:stretch>
                      </pic:blipFill>
                      <pic:spPr>
                        <a:xfrm>
                          <a:off x="0" y="0"/>
                          <a:ext cx="811744" cy="341166"/>
                        </a:xfrm>
                        <a:prstGeom prst="rect">
                          <a:avLst/>
                        </a:prstGeom>
                      </pic:spPr>
                    </pic:pic>
                  </a:graphicData>
                </a:graphic>
              </wp:anchor>
            </w:drawing>
          </mc:Fallback>
        </mc:AlternateContent>
      </w:r>
      <w:r w:rsidRPr="54CBF91F" w:rsidR="00A4455A">
        <w:rPr>
          <w:b/>
        </w:rPr>
        <w:t xml:space="preserve">“                “            “               </w:t>
      </w:r>
      <w:r w:rsidRPr="54CBF91F" w:rsidR="00580E5B">
        <w:rPr>
          <w:b/>
        </w:rPr>
        <w:t>_TL</w:t>
      </w:r>
    </w:p>
    <w:p w:rsidR="00F96DD9" w:rsidP="00F96DD9" w:rsidRDefault="00F96DD9" w14:paraId="7107E3BA" w14:textId="77777777">
      <w:pPr>
        <w:tabs>
          <w:tab w:val="left" w:pos="2640"/>
        </w:tabs>
        <w:rPr>
          <w:b/>
          <w:bCs/>
          <w:lang w:val="en-US"/>
        </w:rPr>
      </w:pPr>
    </w:p>
    <w:p w:rsidR="00F96DD9" w:rsidP="00F96DD9" w:rsidRDefault="00F96DD9" w14:paraId="7602FCFC" w14:textId="77777777">
      <w:pPr>
        <w:tabs>
          <w:tab w:val="left" w:pos="2640"/>
        </w:tabs>
        <w:rPr>
          <w:b/>
          <w:bCs/>
          <w:lang w:val="en-US"/>
        </w:rPr>
      </w:pPr>
    </w:p>
    <w:p w:rsidR="00F96DD9" w:rsidP="00F96DD9" w:rsidRDefault="00F96DD9" w14:paraId="65B3ED49" w14:textId="77777777">
      <w:pPr>
        <w:tabs>
          <w:tab w:val="left" w:pos="2640"/>
        </w:tabs>
        <w:rPr>
          <w:b/>
          <w:bCs/>
          <w:lang w:val="en-US"/>
        </w:rPr>
      </w:pPr>
    </w:p>
    <w:p w:rsidR="00F96DD9" w:rsidP="00F96DD9" w:rsidRDefault="005575DC" w14:paraId="0179E9C0" w14:textId="3A315062">
      <w:pPr>
        <w:tabs>
          <w:tab w:val="left" w:pos="2640"/>
        </w:tabs>
        <w:rPr>
          <w:b/>
          <w:bCs/>
          <w:lang w:val="en-US"/>
        </w:rPr>
      </w:pPr>
      <w:r>
        <w:rPr>
          <w:b/>
          <w:bCs/>
          <w:lang w:val="en-US"/>
        </w:rPr>
        <w:t xml:space="preserve">EXAMPLE </w:t>
      </w:r>
    </w:p>
    <w:p w:rsidR="005575DC" w:rsidP="00F96DD9" w:rsidRDefault="005575DC" w14:paraId="52D7BA40" w14:textId="68E64D28">
      <w:pPr>
        <w:tabs>
          <w:tab w:val="left" w:pos="2640"/>
        </w:tabs>
        <w:rPr>
          <w:b/>
          <w:bCs/>
          <w:lang w:val="en-US"/>
        </w:rPr>
      </w:pPr>
      <w:r>
        <w:rPr>
          <w:b/>
          <w:bCs/>
          <w:lang w:val="en-US"/>
        </w:rPr>
        <w:t xml:space="preserve">              YES_NO</w:t>
      </w:r>
    </w:p>
    <w:p w:rsidR="005575DC" w:rsidP="00F96DD9" w:rsidRDefault="00675520" w14:paraId="2458406A" w14:textId="56173164">
      <w:pPr>
        <w:tabs>
          <w:tab w:val="left" w:pos="2640"/>
        </w:tabs>
        <w:rPr>
          <w:b/>
          <w:bCs/>
          <w:lang w:val="en-US"/>
        </w:rPr>
      </w:pPr>
      <w:r>
        <w:rPr>
          <w:b/>
          <w:bCs/>
          <w:noProof/>
          <w:lang w:val="en-US"/>
        </w:rPr>
        <mc:AlternateContent>
          <mc:Choice Requires="wpi">
            <w:drawing>
              <wp:anchor distT="0" distB="0" distL="114300" distR="114300" simplePos="0" relativeHeight="251658272" behindDoc="0" locked="0" layoutInCell="1" allowOverlap="1" wp14:anchorId="2E6268BC" wp14:editId="6FDC9961">
                <wp:simplePos x="0" y="0"/>
                <wp:positionH relativeFrom="column">
                  <wp:posOffset>482420</wp:posOffset>
                </wp:positionH>
                <wp:positionV relativeFrom="paragraph">
                  <wp:posOffset>-134790</wp:posOffset>
                </wp:positionV>
                <wp:extent cx="922320" cy="532440"/>
                <wp:effectExtent l="38100" t="38100" r="11430" b="39370"/>
                <wp:wrapNone/>
                <wp:docPr id="664168086" name="Ink 184"/>
                <wp:cNvGraphicFramePr/>
                <a:graphic xmlns:a="http://schemas.openxmlformats.org/drawingml/2006/main">
                  <a:graphicData uri="http://schemas.microsoft.com/office/word/2010/wordprocessingInk">
                    <w14:contentPart bwMode="auto" r:id="rId106">
                      <w14:nvContentPartPr>
                        <w14:cNvContentPartPr/>
                      </w14:nvContentPartPr>
                      <w14:xfrm>
                        <a:off x="0" y="0"/>
                        <a:ext cx="922320" cy="53244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3B7EEB98">
              <v:shape id="Ink 184" style="position:absolute;margin-left:37.5pt;margin-top:-11.1pt;width:73.6pt;height:42.9pt;z-index:251658281;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" w14:anchorId="3840C159">
                <v:imagedata o:title="" r:id="rId107"/>
              </v:shape>
            </w:pict>
          </mc:Fallback>
        </mc:AlternateContent>
      </w:r>
      <w:r>
        <w:rPr>
          <w:b/>
          <w:bCs/>
          <w:noProof/>
          <w:lang w:val="en-US"/>
        </w:rPr>
        <mc:AlternateContent>
          <mc:Choice Requires="wpi">
            <w:drawing>
              <wp:anchor distT="0" distB="0" distL="114300" distR="114300" simplePos="0" relativeHeight="251658271" behindDoc="0" locked="0" layoutInCell="1" allowOverlap="1" wp14:anchorId="29E23390" wp14:editId="3B80119F">
                <wp:simplePos x="0" y="0"/>
                <wp:positionH relativeFrom="column">
                  <wp:posOffset>6140</wp:posOffset>
                </wp:positionH>
                <wp:positionV relativeFrom="paragraph">
                  <wp:posOffset>-78270</wp:posOffset>
                </wp:positionV>
                <wp:extent cx="1783440" cy="414000"/>
                <wp:effectExtent l="38100" t="38100" r="26670" b="43815"/>
                <wp:wrapNone/>
                <wp:docPr id="1647179194" name="Ink 183"/>
                <wp:cNvGraphicFramePr/>
                <a:graphic xmlns:a="http://schemas.openxmlformats.org/drawingml/2006/main">
                  <a:graphicData uri="http://schemas.microsoft.com/office/word/2010/wordprocessingInk">
                    <w14:contentPart bwMode="auto" r:id="rId108">
                      <w14:nvContentPartPr>
                        <w14:cNvContentPartPr/>
                      </w14:nvContentPartPr>
                      <w14:xfrm>
                        <a:off x="0" y="0"/>
                        <a:ext cx="1783440" cy="41400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17FA25A8">
              <v:shape id="Ink 183" style="position:absolute;margin-left:0;margin-top:-6.65pt;width:141.45pt;height:33.6pt;z-index:25165828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" w14:anchorId="0FEC8987">
                <v:imagedata o:title="" r:id="rId109"/>
              </v:shape>
            </w:pict>
          </mc:Fallback>
        </mc:AlternateContent>
      </w:r>
      <w:r>
        <w:rPr>
          <w:b/>
          <w:bCs/>
          <w:noProof/>
          <w:lang w:val="en-US"/>
        </w:rPr>
        <mc:AlternateContent>
          <mc:Choice Requires="wpi">
            <w:drawing>
              <wp:anchor distT="0" distB="0" distL="114300" distR="114300" simplePos="0" relativeHeight="251658270" behindDoc="0" locked="0" layoutInCell="1" allowOverlap="1" wp14:anchorId="5E2A3C86" wp14:editId="42A1C0D4">
                <wp:simplePos x="0" y="0"/>
                <wp:positionH relativeFrom="column">
                  <wp:posOffset>1453515</wp:posOffset>
                </wp:positionH>
                <wp:positionV relativeFrom="paragraph">
                  <wp:posOffset>-325120</wp:posOffset>
                </wp:positionV>
                <wp:extent cx="2023910" cy="797560"/>
                <wp:effectExtent l="38100" t="38100" r="33655" b="40640"/>
                <wp:wrapNone/>
                <wp:docPr id="1903600339" name="Ink 182"/>
                <wp:cNvGraphicFramePr/>
                <a:graphic xmlns:a="http://schemas.openxmlformats.org/drawingml/2006/main">
                  <a:graphicData uri="http://schemas.microsoft.com/office/word/2010/wordprocessingInk">
                    <w14:contentPart bwMode="auto" r:id="rId110">
                      <w14:nvContentPartPr>
                        <w14:cNvContentPartPr/>
                      </w14:nvContentPartPr>
                      <w14:xfrm>
                        <a:off x="0" y="0"/>
                        <a:ext cx="2023910" cy="79756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130EFEBD">
              <v:shape id="Ink 182" style="position:absolute;margin-left:113.95pt;margin-top:-26.1pt;width:160.35pt;height:63.75pt;z-index:251658279;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" w14:anchorId="32DAAD02">
                <v:imagedata o:title="" r:id="rId111"/>
              </v:shape>
            </w:pict>
          </mc:Fallback>
        </mc:AlternateContent>
      </w:r>
    </w:p>
    <w:p w:rsidR="005575DC" w:rsidP="00F96DD9" w:rsidRDefault="005575DC" w14:paraId="23C13046" w14:textId="61CFBE85">
      <w:pPr>
        <w:tabs>
          <w:tab w:val="left" w:pos="2640"/>
        </w:tabs>
        <w:rPr>
          <w:b/>
          <w:bCs/>
          <w:lang w:val="en-US"/>
        </w:rPr>
      </w:pPr>
      <w:r>
        <w:rPr>
          <w:b/>
          <w:bCs/>
          <w:lang w:val="en-US"/>
        </w:rPr>
        <w:t>Y     YES</w:t>
      </w:r>
    </w:p>
    <w:p w:rsidR="00F32255" w:rsidP="00F96DD9" w:rsidRDefault="00F32255" w14:paraId="258D60ED" w14:textId="77777777">
      <w:pPr>
        <w:tabs>
          <w:tab w:val="left" w:pos="2640"/>
        </w:tabs>
        <w:rPr>
          <w:b/>
          <w:bCs/>
          <w:lang w:val="en-US"/>
        </w:rPr>
      </w:pPr>
    </w:p>
    <w:p w:rsidR="00F32255" w:rsidP="00F96DD9" w:rsidRDefault="00F32255" w14:paraId="2182DF20" w14:textId="77777777">
      <w:pPr>
        <w:tabs>
          <w:tab w:val="left" w:pos="2640"/>
        </w:tabs>
        <w:rPr>
          <w:b/>
          <w:bCs/>
          <w:lang w:val="en-US"/>
        </w:rPr>
      </w:pPr>
    </w:p>
    <w:p w:rsidR="00F32255" w:rsidP="00F96DD9" w:rsidRDefault="00F32255" w14:paraId="5C084A51" w14:textId="77777777">
      <w:pPr>
        <w:tabs>
          <w:tab w:val="left" w:pos="2640"/>
        </w:tabs>
        <w:rPr>
          <w:b/>
          <w:bCs/>
          <w:lang w:val="en-US"/>
        </w:rPr>
      </w:pPr>
    </w:p>
    <w:p w:rsidR="005575DC" w:rsidP="00F96DD9" w:rsidRDefault="005575DC" w14:paraId="653E24FF" w14:textId="77777777">
      <w:pPr>
        <w:tabs>
          <w:tab w:val="left" w:pos="2640"/>
        </w:tabs>
        <w:rPr>
          <w:b/>
          <w:bCs/>
          <w:lang w:val="en-US"/>
        </w:rPr>
      </w:pPr>
    </w:p>
    <w:p w:rsidR="00E178FC" w:rsidP="00F96DD9" w:rsidRDefault="008934D9" w14:paraId="4C312F8F" w14:textId="4AAAB2D3">
      <w:pPr>
        <w:tabs>
          <w:tab w:val="left" w:pos="2640"/>
        </w:tabs>
        <w:rPr>
          <w:b/>
          <w:bCs/>
          <w:lang w:val="en-US"/>
        </w:rPr>
      </w:pPr>
      <w:r>
        <w:rPr>
          <w:b/>
          <w:bCs/>
          <w:lang w:val="en-US"/>
        </w:rPr>
        <w:t xml:space="preserve">                                  </w:t>
      </w:r>
      <w:r w:rsidR="00E178FC">
        <w:rPr>
          <w:b/>
          <w:bCs/>
          <w:lang w:val="en-US"/>
        </w:rPr>
        <w:t>FLEX FIELDS</w:t>
      </w:r>
    </w:p>
    <w:p w:rsidR="00DE6911" w:rsidP="00F96DD9" w:rsidRDefault="00823F8F" w14:paraId="08FF9C82" w14:textId="2A72A714">
      <w:pPr>
        <w:tabs>
          <w:tab w:val="left" w:pos="2640"/>
        </w:tabs>
        <w:rPr>
          <w:lang w:val="en-US"/>
        </w:rPr>
      </w:pPr>
      <w:r>
        <w:rPr>
          <w:lang w:val="en-US"/>
        </w:rPr>
        <w:t>Is created by us for users to enter data</w:t>
      </w:r>
    </w:p>
    <w:p w:rsidR="00823F8F" w:rsidP="008A7F98" w:rsidRDefault="00324CBD" w14:paraId="591FD699" w14:textId="45192C48">
      <w:pPr>
        <w:pStyle w:val="ListParagraph"/>
        <w:numPr>
          <w:ilvl w:val="0"/>
          <w:numId w:val="12"/>
        </w:numPr>
        <w:tabs>
          <w:tab w:val="left" w:pos="2640"/>
        </w:tabs>
        <w:rPr>
          <w:lang w:val="en-US"/>
        </w:rPr>
      </w:pPr>
      <w:r>
        <w:rPr>
          <w:lang w:val="en-US"/>
        </w:rPr>
        <w:t>Key kff</w:t>
      </w:r>
    </w:p>
    <w:p w:rsidR="00324CBD" w:rsidP="008A7F98" w:rsidRDefault="00351247" w14:paraId="21C74DF4" w14:textId="58A4115C">
      <w:pPr>
        <w:pStyle w:val="ListParagraph"/>
        <w:numPr>
          <w:ilvl w:val="0"/>
          <w:numId w:val="12"/>
        </w:numPr>
        <w:tabs>
          <w:tab w:val="left" w:pos="2640"/>
        </w:tabs>
        <w:rPr>
          <w:lang w:val="en-US"/>
        </w:rPr>
      </w:pPr>
      <w:r>
        <w:rPr>
          <w:lang w:val="en-US"/>
        </w:rPr>
        <w:t>Descriptive</w:t>
      </w:r>
      <w:r w:rsidR="00A55E01">
        <w:rPr>
          <w:lang w:val="en-US"/>
        </w:rPr>
        <w:t xml:space="preserve"> dff</w:t>
      </w:r>
    </w:p>
    <w:p w:rsidR="00264C8F" w:rsidP="00264C8F" w:rsidRDefault="00D154CC" w14:paraId="3AF957F5" w14:textId="3BEDE6F7">
      <w:pPr>
        <w:pStyle w:val="ListParagraph"/>
        <w:numPr>
          <w:ilvl w:val="0"/>
          <w:numId w:val="12"/>
        </w:numPr>
        <w:tabs>
          <w:tab w:val="left" w:pos="2640"/>
        </w:tabs>
        <w:rPr>
          <w:lang w:val="en-US"/>
        </w:rPr>
      </w:pPr>
      <w:r>
        <w:rPr>
          <w:lang w:val="en-US"/>
        </w:rPr>
        <w:t xml:space="preserve">Extensible </w:t>
      </w:r>
      <w:r w:rsidR="00064E58">
        <w:rPr>
          <w:lang w:val="en-US"/>
        </w:rPr>
        <w:t>e</w:t>
      </w:r>
      <w:r w:rsidR="00272679">
        <w:rPr>
          <w:lang w:val="en-US"/>
        </w:rPr>
        <w:t>ff</w:t>
      </w:r>
    </w:p>
    <w:p w:rsidR="00264C8F" w:rsidP="00264C8F" w:rsidRDefault="00264C8F" w14:paraId="2BA8C89A" w14:textId="77777777">
      <w:pPr>
        <w:tabs>
          <w:tab w:val="left" w:pos="2640"/>
        </w:tabs>
        <w:ind w:left="360"/>
        <w:rPr>
          <w:lang w:val="en-US"/>
        </w:rPr>
      </w:pPr>
    </w:p>
    <w:p w:rsidR="00BF20A1" w:rsidP="00264C8F" w:rsidRDefault="00E32EF7" w14:paraId="150E1517" w14:textId="7F48176E">
      <w:pPr>
        <w:tabs>
          <w:tab w:val="left" w:pos="2640"/>
        </w:tabs>
        <w:ind w:left="360"/>
        <w:rPr>
          <w:lang w:val="en-US"/>
        </w:rPr>
      </w:pPr>
      <w:r w:rsidRPr="00144319">
        <w:rPr>
          <w:b/>
          <w:bCs/>
          <w:lang w:val="en-US"/>
        </w:rPr>
        <w:t>D</w:t>
      </w:r>
      <w:r w:rsidRPr="00144319" w:rsidR="00BF20A1">
        <w:rPr>
          <w:b/>
          <w:bCs/>
          <w:lang w:val="en-US"/>
        </w:rPr>
        <w:t>ff</w:t>
      </w:r>
      <w:r>
        <w:rPr>
          <w:lang w:val="en-US"/>
        </w:rPr>
        <w:t xml:space="preserve"> : </w:t>
      </w:r>
      <w:r w:rsidR="00102155">
        <w:rPr>
          <w:lang w:val="en-US"/>
        </w:rPr>
        <w:t>available in all screens</w:t>
      </w:r>
    </w:p>
    <w:p w:rsidR="00281E14" w:rsidP="00264C8F" w:rsidRDefault="00AB0687" w14:paraId="24BD8C11" w14:textId="23EE9985">
      <w:pPr>
        <w:tabs>
          <w:tab w:val="left" w:pos="2640"/>
        </w:tabs>
        <w:ind w:left="360"/>
        <w:rPr>
          <w:lang w:val="en-US"/>
        </w:rPr>
      </w:pPr>
      <w:r>
        <w:rPr>
          <w:noProof/>
          <w:lang w:val="en-US"/>
        </w:rPr>
        <mc:AlternateContent>
          <mc:Choice Requires="wpi">
            <w:drawing>
              <wp:anchor distT="0" distB="0" distL="114300" distR="114300" simplePos="0" relativeHeight="251658276" behindDoc="0" locked="0" layoutInCell="1" allowOverlap="1" wp14:anchorId="13845750" wp14:editId="44DDD593">
                <wp:simplePos x="0" y="0"/>
                <wp:positionH relativeFrom="column">
                  <wp:posOffset>-31380</wp:posOffset>
                </wp:positionH>
                <wp:positionV relativeFrom="paragraph">
                  <wp:posOffset>-192715</wp:posOffset>
                </wp:positionV>
                <wp:extent cx="308520" cy="941040"/>
                <wp:effectExtent l="38100" t="38100" r="34925" b="50165"/>
                <wp:wrapNone/>
                <wp:docPr id="1868276591" name="Ink 195"/>
                <wp:cNvGraphicFramePr/>
                <a:graphic xmlns:a="http://schemas.openxmlformats.org/drawingml/2006/main">
                  <a:graphicData uri="http://schemas.microsoft.com/office/word/2010/wordprocessingInk">
                    <w14:contentPart bwMode="auto" r:id="rId112">
                      <w14:nvContentPartPr>
                        <w14:cNvContentPartPr/>
                      </w14:nvContentPartPr>
                      <w14:xfrm>
                        <a:off x="0" y="0"/>
                        <a:ext cx="308520" cy="94104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159EE819">
              <v:shape id="Ink 195" style="position:absolute;margin-left:-2.95pt;margin-top:-15.65pt;width:25.3pt;height:75.1pt;z-index:251658285;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" w14:anchorId="5448A306">
                <v:imagedata o:title="" r:id="rId119"/>
              </v:shape>
            </w:pict>
          </mc:Fallback>
        </mc:AlternateContent>
      </w:r>
      <w:r w:rsidR="009A3946">
        <w:rPr>
          <w:lang w:val="en-US"/>
        </w:rPr>
        <w:t xml:space="preserve">Stored in the </w:t>
      </w:r>
      <w:r w:rsidR="00251541">
        <w:rPr>
          <w:lang w:val="en-US"/>
        </w:rPr>
        <w:t>same db record</w:t>
      </w:r>
    </w:p>
    <w:p w:rsidR="00777943" w:rsidP="00264C8F" w:rsidRDefault="00862229" w14:paraId="3C2A6CF1" w14:textId="0FF6A18A">
      <w:pPr>
        <w:tabs>
          <w:tab w:val="left" w:pos="2640"/>
        </w:tabs>
        <w:ind w:left="360"/>
        <w:rPr>
          <w:lang w:val="en-US"/>
        </w:rPr>
      </w:pPr>
      <w:r>
        <w:rPr>
          <w:lang w:val="en-US"/>
        </w:rPr>
        <w:t xml:space="preserve">Max </w:t>
      </w:r>
      <w:r w:rsidR="00073482">
        <w:rPr>
          <w:lang w:val="en-US"/>
        </w:rPr>
        <w:t xml:space="preserve"># of </w:t>
      </w:r>
      <w:r w:rsidR="008855C2">
        <w:rPr>
          <w:lang w:val="en-US"/>
        </w:rPr>
        <w:t>c</w:t>
      </w:r>
      <w:r w:rsidR="00EC5BE7">
        <w:rPr>
          <w:lang w:val="en-US"/>
        </w:rPr>
        <w:t>olumns</w:t>
      </w:r>
      <w:r w:rsidR="008613E1">
        <w:rPr>
          <w:lang w:val="en-US"/>
        </w:rPr>
        <w:t xml:space="preserve"> </w:t>
      </w:r>
      <w:r w:rsidR="00E150B7">
        <w:rPr>
          <w:lang w:val="en-US"/>
        </w:rPr>
        <w:t xml:space="preserve">is fixed </w:t>
      </w:r>
      <w:r w:rsidR="00E466B4">
        <w:rPr>
          <w:lang w:val="en-US"/>
        </w:rPr>
        <w:t>(30 cols , 30 numbers)</w:t>
      </w:r>
    </w:p>
    <w:p w:rsidR="00D97F56" w:rsidP="00264C8F" w:rsidRDefault="00AB0687" w14:paraId="68EAA280" w14:textId="685341C2">
      <w:pPr>
        <w:tabs>
          <w:tab w:val="left" w:pos="2640"/>
        </w:tabs>
        <w:ind w:left="360"/>
        <w:rPr>
          <w:lang w:val="en-US"/>
        </w:rPr>
      </w:pPr>
      <w:r>
        <w:rPr>
          <w:noProof/>
          <w:lang w:val="en-US"/>
        </w:rPr>
        <mc:AlternateContent>
          <mc:Choice Requires="wpi">
            <w:drawing>
              <wp:anchor distT="0" distB="0" distL="114300" distR="114300" simplePos="0" relativeHeight="251658279" behindDoc="0" locked="0" layoutInCell="1" allowOverlap="1" wp14:anchorId="5D0EA257" wp14:editId="02EAFE13">
                <wp:simplePos x="0" y="0"/>
                <wp:positionH relativeFrom="column">
                  <wp:posOffset>182460</wp:posOffset>
                </wp:positionH>
                <wp:positionV relativeFrom="paragraph">
                  <wp:posOffset>43040</wp:posOffset>
                </wp:positionV>
                <wp:extent cx="74160" cy="163080"/>
                <wp:effectExtent l="38100" t="38100" r="2540" b="46990"/>
                <wp:wrapNone/>
                <wp:docPr id="1484826485" name="Ink 199"/>
                <wp:cNvGraphicFramePr/>
                <a:graphic xmlns:a="http://schemas.openxmlformats.org/drawingml/2006/main">
                  <a:graphicData uri="http://schemas.microsoft.com/office/word/2010/wordprocessingInk">
                    <w14:contentPart bwMode="auto" r:id="rId120">
                      <w14:nvContentPartPr>
                        <w14:cNvContentPartPr/>
                      </w14:nvContentPartPr>
                      <w14:xfrm>
                        <a:off x="0" y="0"/>
                        <a:ext cx="74160" cy="16308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51641ED6">
              <v:shape id="Ink 199" style="position:absolute;margin-left:13.85pt;margin-top:2.9pt;width:6.85pt;height:13.85pt;z-index:25165828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" w14:anchorId="6E75721F">
                <v:imagedata o:title="" r:id="rId121"/>
              </v:shape>
            </w:pict>
          </mc:Fallback>
        </mc:AlternateContent>
      </w:r>
      <w:r>
        <w:rPr>
          <w:noProof/>
          <w:lang w:val="en-US"/>
        </w:rPr>
        <mc:AlternateContent>
          <mc:Choice Requires="wpi">
            <w:drawing>
              <wp:anchor distT="0" distB="0" distL="114300" distR="114300" simplePos="0" relativeHeight="251658277" behindDoc="0" locked="0" layoutInCell="1" allowOverlap="1" wp14:anchorId="38916B1C" wp14:editId="5305A16D">
                <wp:simplePos x="0" y="0"/>
                <wp:positionH relativeFrom="column">
                  <wp:posOffset>672465</wp:posOffset>
                </wp:positionH>
                <wp:positionV relativeFrom="paragraph">
                  <wp:posOffset>163195</wp:posOffset>
                </wp:positionV>
                <wp:extent cx="635" cy="209550"/>
                <wp:effectExtent l="38100" t="38100" r="37465" b="38100"/>
                <wp:wrapNone/>
                <wp:docPr id="1781191950" name="Ink 197"/>
                <wp:cNvGraphicFramePr/>
                <a:graphic xmlns:a="http://schemas.openxmlformats.org/drawingml/2006/main">
                  <a:graphicData uri="http://schemas.microsoft.com/office/word/2010/wordprocessingInk">
                    <w14:contentPart bwMode="auto" r:id="rId122">
                      <w14:nvContentPartPr>
                        <w14:cNvContentPartPr/>
                      </w14:nvContentPartPr>
                      <w14:xfrm>
                        <a:off x="0" y="0"/>
                        <a:ext cx="635" cy="209550"/>
                      </w14:xfrm>
                    </w14:contentPart>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3078751">
              <v:shape id="Ink 197" style="position:absolute;margin-left:52.1pt;margin-top:12.35pt;width:1.75pt;height:17.45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" w14:anchorId="1A51C02D">
                <v:imagedata o:title="" r:id="rId123"/>
              </v:shape>
            </w:pict>
          </mc:Fallback>
        </mc:AlternateContent>
      </w:r>
      <w:r w:rsidR="00D97F56">
        <w:rPr>
          <w:lang w:val="en-US"/>
        </w:rPr>
        <w:t>Context is optional here</w:t>
      </w:r>
    </w:p>
    <w:p w:rsidRPr="00264C8F" w:rsidR="00251541" w:rsidP="00264C8F" w:rsidRDefault="00AB0687" w14:paraId="2B3383A6" w14:textId="3ED203AE">
      <w:pPr>
        <w:tabs>
          <w:tab w:val="left" w:pos="2640"/>
        </w:tabs>
        <w:ind w:left="360"/>
        <w:rPr>
          <w:lang w:val="en-US"/>
        </w:rPr>
      </w:pPr>
      <w:r>
        <w:rPr>
          <w:noProof/>
          <w:lang w:val="en-US"/>
        </w:rPr>
        <mc:AlternateContent>
          <mc:Choice Requires="wpi">
            <w:drawing>
              <wp:anchor distT="0" distB="0" distL="114300" distR="114300" simplePos="0" relativeHeight="251658278" behindDoc="0" locked="0" layoutInCell="1" allowOverlap="1" wp14:anchorId="19E40613" wp14:editId="74338F45">
                <wp:simplePos x="0" y="0"/>
                <wp:positionH relativeFrom="column">
                  <wp:posOffset>602940</wp:posOffset>
                </wp:positionH>
                <wp:positionV relativeFrom="paragraph">
                  <wp:posOffset>-13545</wp:posOffset>
                </wp:positionV>
                <wp:extent cx="148320" cy="58320"/>
                <wp:effectExtent l="38100" t="38100" r="23495" b="37465"/>
                <wp:wrapNone/>
                <wp:docPr id="1000469422" name="Ink 198"/>
                <wp:cNvGraphicFramePr/>
                <a:graphic xmlns:a="http://schemas.openxmlformats.org/drawingml/2006/main">
                  <a:graphicData uri="http://schemas.microsoft.com/office/word/2010/wordprocessingInk">
                    <w14:contentPart bwMode="auto" r:id="rId124">
                      <w14:nvContentPartPr>
                        <w14:cNvContentPartPr/>
                      </w14:nvContentPartPr>
                      <w14:xfrm>
                        <a:off x="0" y="0"/>
                        <a:ext cx="148320" cy="5832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3C07AF27">
              <v:shape id="Ink 198" style="position:absolute;margin-left:47pt;margin-top:-1.55pt;width:12.7pt;height:5.6pt;z-index:251658287;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" w14:anchorId="4B33A422">
                <v:imagedata o:title="" r:id="rId125"/>
              </v:shape>
            </w:pict>
          </mc:Fallback>
        </mc:AlternateContent>
      </w:r>
      <w:r w:rsidR="00F75022">
        <w:rPr>
          <w:lang w:val="en-US"/>
        </w:rPr>
        <w:t xml:space="preserve">      </w:t>
      </w:r>
      <w:r w:rsidR="00C6699D">
        <w:rPr>
          <w:lang w:val="en-US"/>
        </w:rPr>
        <w:t xml:space="preserve">Attributes </w:t>
      </w:r>
      <w:r w:rsidR="00BD2D7D">
        <w:rPr>
          <w:lang w:val="en-US"/>
        </w:rPr>
        <w:t>(fields)</w:t>
      </w:r>
    </w:p>
    <w:p w:rsidR="00675520" w:rsidP="00F96DD9" w:rsidRDefault="00AB1BC4" w14:paraId="53E31D32" w14:textId="4145319E">
      <w:pPr>
        <w:tabs>
          <w:tab w:val="left" w:pos="2640"/>
        </w:tabs>
        <w:rPr>
          <w:b/>
          <w:bCs/>
          <w:lang w:val="en-US"/>
        </w:rPr>
      </w:pPr>
      <w:r>
        <w:rPr>
          <w:b/>
          <w:bCs/>
          <w:lang w:val="en-US"/>
        </w:rPr>
        <w:t xml:space="preserve">Context is way of grouping </w:t>
      </w:r>
      <w:r w:rsidR="00B1245E">
        <w:rPr>
          <w:b/>
          <w:bCs/>
          <w:lang w:val="en-US"/>
        </w:rPr>
        <w:t>attributes</w:t>
      </w:r>
    </w:p>
    <w:p w:rsidR="005575DC" w:rsidP="00F96DD9" w:rsidRDefault="005575DC" w14:paraId="4DE2918A" w14:textId="77777777">
      <w:pPr>
        <w:tabs>
          <w:tab w:val="left" w:pos="2640"/>
        </w:tabs>
        <w:rPr>
          <w:b/>
          <w:bCs/>
          <w:lang w:val="en-US"/>
        </w:rPr>
      </w:pPr>
    </w:p>
    <w:p w:rsidR="00372722" w:rsidP="00F96DD9" w:rsidRDefault="00372722" w14:paraId="35D997B7" w14:textId="6375AEFB">
      <w:pPr>
        <w:tabs>
          <w:tab w:val="left" w:pos="2640"/>
        </w:tabs>
        <w:rPr>
          <w:b/>
          <w:bCs/>
          <w:lang w:val="en-US"/>
        </w:rPr>
      </w:pPr>
      <w:r>
        <w:rPr>
          <w:b/>
          <w:bCs/>
          <w:lang w:val="en-US"/>
        </w:rPr>
        <w:t>KFF</w:t>
      </w:r>
      <w:r w:rsidR="00144319">
        <w:rPr>
          <w:b/>
          <w:bCs/>
          <w:lang w:val="en-US"/>
        </w:rPr>
        <w:t xml:space="preserve"> : </w:t>
      </w:r>
      <w:r w:rsidR="00C72D7A">
        <w:rPr>
          <w:b/>
          <w:bCs/>
          <w:lang w:val="en-US"/>
        </w:rPr>
        <w:t>key is primary key here ,every combination of field is unique</w:t>
      </w:r>
    </w:p>
    <w:p w:rsidR="00A96AAB" w:rsidP="00F96DD9" w:rsidRDefault="00F450BC" w14:paraId="7563314E" w14:textId="7AF6F63F">
      <w:pPr>
        <w:tabs>
          <w:tab w:val="left" w:pos="2640"/>
        </w:tabs>
        <w:rPr>
          <w:b/>
          <w:bCs/>
          <w:lang w:val="en-US"/>
        </w:rPr>
      </w:pPr>
      <w:r>
        <w:rPr>
          <w:b/>
          <w:bCs/>
          <w:lang w:val="en-US"/>
        </w:rPr>
        <w:t>Definition</w:t>
      </w:r>
      <w:r w:rsidR="00AC0760">
        <w:rPr>
          <w:b/>
          <w:bCs/>
          <w:lang w:val="en-US"/>
        </w:rPr>
        <w:t>(class)</w:t>
      </w:r>
      <w:r>
        <w:rPr>
          <w:b/>
          <w:bCs/>
          <w:lang w:val="en-US"/>
        </w:rPr>
        <w:t xml:space="preserve"> and then </w:t>
      </w:r>
      <w:r w:rsidR="00AC0760">
        <w:rPr>
          <w:b/>
          <w:bCs/>
          <w:lang w:val="en-US"/>
        </w:rPr>
        <w:t>instantiation(</w:t>
      </w:r>
      <w:r w:rsidR="009D2D5F">
        <w:rPr>
          <w:b/>
          <w:bCs/>
          <w:lang w:val="en-US"/>
        </w:rPr>
        <w:t>object</w:t>
      </w:r>
      <w:r w:rsidR="00AC0760">
        <w:rPr>
          <w:b/>
          <w:bCs/>
          <w:lang w:val="en-US"/>
        </w:rPr>
        <w:t>)</w:t>
      </w:r>
    </w:p>
    <w:p w:rsidR="005575DC" w:rsidP="00F96DD9" w:rsidRDefault="00A14C75" w14:paraId="0D662E98" w14:textId="4BA38D1F">
      <w:pPr>
        <w:tabs>
          <w:tab w:val="left" w:pos="2640"/>
        </w:tabs>
        <w:rPr>
          <w:b/>
          <w:bCs/>
          <w:lang w:val="en-US"/>
        </w:rPr>
      </w:pPr>
      <w:r>
        <w:rPr>
          <w:b/>
          <w:bCs/>
          <w:noProof/>
          <w:lang w:val="en-US"/>
        </w:rPr>
        <mc:AlternateContent>
          <mc:Choice Requires="aink">
            <w:drawing>
              <wp:anchor distT="0" distB="0" distL="114300" distR="114300" simplePos="0" relativeHeight="251658283" behindDoc="0" locked="0" layoutInCell="1" allowOverlap="1" wp14:anchorId="4F833168" wp14:editId="4991BC34">
                <wp:simplePos x="0" y="0"/>
                <wp:positionH relativeFrom="column">
                  <wp:posOffset>1777620</wp:posOffset>
                </wp:positionH>
                <wp:positionV relativeFrom="paragraph">
                  <wp:posOffset>-62370</wp:posOffset>
                </wp:positionV>
                <wp:extent cx="375120" cy="292320"/>
                <wp:effectExtent l="38100" t="38100" r="44450" b="50800"/>
                <wp:wrapNone/>
                <wp:docPr id="1003276983" name="Ink 218"/>
                <wp:cNvGraphicFramePr/>
                <a:graphic xmlns:a="http://schemas.openxmlformats.org/drawingml/2006/main">
                  <a:graphicData uri="http://schemas.microsoft.com/office/word/2010/wordprocessingInk">
                    <w14:contentPart bwMode="auto" r:id="rId126">
                      <w14:nvContentPartPr>
                        <w14:cNvContentPartPr/>
                      </w14:nvContentPartPr>
                      <w14:xfrm>
                        <a:off x="0" y="0"/>
                        <a:ext cx="375120" cy="29232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292" behindDoc="0" locked="0" layoutInCell="1" allowOverlap="1" wp14:anchorId="2BF29C80" wp14:editId="4991BC34">
                <wp:simplePos x="0" y="0"/>
                <wp:positionH relativeFrom="column">
                  <wp:posOffset>1777620</wp:posOffset>
                </wp:positionH>
                <wp:positionV relativeFrom="paragraph">
                  <wp:posOffset>-62370</wp:posOffset>
                </wp:positionV>
                <wp:extent cx="375120" cy="292320"/>
                <wp:effectExtent l="38100" t="38100" r="44450" b="50800"/>
                <wp:wrapNone/>
                <wp:docPr id="981480346" name="Ink 218"/>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1003276983" name="Ink 218"/>
                        <pic:cNvPicPr/>
                      </pic:nvPicPr>
                      <pic:blipFill>
                        <a:blip xmlns:r="http://schemas.openxmlformats.org/officeDocument/2006/relationships" r:embed="rId127"/>
                        <a:stretch>
                          <a:fillRect/>
                        </a:stretch>
                      </pic:blipFill>
                      <pic:spPr>
                        <a:xfrm>
                          <a:off x="0" y="0"/>
                          <a:ext cx="387360" cy="304560"/>
                        </a:xfrm>
                        <a:prstGeom prst="rect">
                          <a:avLst/>
                        </a:prstGeom>
                      </pic:spPr>
                    </pic:pic>
                  </a:graphicData>
                </a:graphic>
              </wp:anchor>
            </w:drawing>
          </mc:Fallback>
        </mc:AlternateContent>
      </w:r>
      <w:r>
        <w:rPr>
          <w:b/>
          <w:bCs/>
          <w:noProof/>
          <w:lang w:val="en-US"/>
        </w:rPr>
        <mc:AlternateContent>
          <mc:Choice Requires="aink">
            <w:drawing>
              <wp:anchor distT="0" distB="0" distL="114300" distR="114300" simplePos="0" relativeHeight="251658282" behindDoc="0" locked="0" layoutInCell="1" allowOverlap="1" wp14:anchorId="62FE2AA8" wp14:editId="414F82DA">
                <wp:simplePos x="0" y="0"/>
                <wp:positionH relativeFrom="column">
                  <wp:posOffset>1462260</wp:posOffset>
                </wp:positionH>
                <wp:positionV relativeFrom="paragraph">
                  <wp:posOffset>-62370</wp:posOffset>
                </wp:positionV>
                <wp:extent cx="284040" cy="356760"/>
                <wp:effectExtent l="38100" t="38100" r="40005" b="43815"/>
                <wp:wrapNone/>
                <wp:docPr id="1283070685" name="Ink 216"/>
                <wp:cNvGraphicFramePr/>
                <a:graphic xmlns:a="http://schemas.openxmlformats.org/drawingml/2006/main">
                  <a:graphicData uri="http://schemas.microsoft.com/office/word/2010/wordprocessingInk">
                    <w14:contentPart bwMode="auto" r:id="rId128">
                      <w14:nvContentPartPr>
                        <w14:cNvContentPartPr/>
                      </w14:nvContentPartPr>
                      <w14:xfrm>
                        <a:off x="0" y="0"/>
                        <a:ext cx="284040" cy="35676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291" behindDoc="0" locked="0" layoutInCell="1" allowOverlap="1" wp14:anchorId="6FD8DD99" wp14:editId="414F82DA">
                <wp:simplePos x="0" y="0"/>
                <wp:positionH relativeFrom="column">
                  <wp:posOffset>1462260</wp:posOffset>
                </wp:positionH>
                <wp:positionV relativeFrom="paragraph">
                  <wp:posOffset>-62370</wp:posOffset>
                </wp:positionV>
                <wp:extent cx="284040" cy="356760"/>
                <wp:effectExtent l="38100" t="38100" r="40005" b="43815"/>
                <wp:wrapNone/>
                <wp:docPr id="112892207" name="Ink 216"/>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1283070685" name="Ink 216"/>
                        <pic:cNvPicPr/>
                      </pic:nvPicPr>
                      <pic:blipFill>
                        <a:blip xmlns:r="http://schemas.openxmlformats.org/officeDocument/2006/relationships" r:embed="rId129"/>
                        <a:stretch>
                          <a:fillRect/>
                        </a:stretch>
                      </pic:blipFill>
                      <pic:spPr>
                        <a:xfrm>
                          <a:off x="0" y="0"/>
                          <a:ext cx="296280" cy="369000"/>
                        </a:xfrm>
                        <a:prstGeom prst="rect">
                          <a:avLst/>
                        </a:prstGeom>
                      </pic:spPr>
                    </pic:pic>
                  </a:graphicData>
                </a:graphic>
              </wp:anchor>
            </w:drawing>
          </mc:Fallback>
        </mc:AlternateContent>
      </w:r>
    </w:p>
    <w:p w:rsidR="005575DC" w:rsidP="00F96DD9" w:rsidRDefault="00A14C75" w14:paraId="04DAD15F" w14:textId="21448717">
      <w:pPr>
        <w:tabs>
          <w:tab w:val="left" w:pos="2640"/>
        </w:tabs>
        <w:rPr>
          <w:b/>
          <w:bCs/>
          <w:lang w:val="en-US"/>
        </w:rPr>
      </w:pPr>
      <w:r>
        <w:rPr>
          <w:b/>
          <w:bCs/>
          <w:noProof/>
          <w:lang w:val="en-US"/>
        </w:rPr>
        <mc:AlternateContent>
          <mc:Choice Requires="aink">
            <w:drawing>
              <wp:anchor distT="0" distB="0" distL="114300" distR="114300" simplePos="0" relativeHeight="251658284" behindDoc="0" locked="0" layoutInCell="1" allowOverlap="1" wp14:anchorId="5CFF4669" wp14:editId="2B6329DD">
                <wp:simplePos x="0" y="0"/>
                <wp:positionH relativeFrom="column">
                  <wp:posOffset>1510860</wp:posOffset>
                </wp:positionH>
                <wp:positionV relativeFrom="paragraph">
                  <wp:posOffset>197570</wp:posOffset>
                </wp:positionV>
                <wp:extent cx="850320" cy="198360"/>
                <wp:effectExtent l="38100" t="38100" r="26035" b="49530"/>
                <wp:wrapNone/>
                <wp:docPr id="1273371308" name="Ink 219"/>
                <wp:cNvGraphicFramePr/>
                <a:graphic xmlns:a="http://schemas.openxmlformats.org/drawingml/2006/main">
                  <a:graphicData uri="http://schemas.microsoft.com/office/word/2010/wordprocessingInk">
                    <w14:contentPart bwMode="auto" r:id="rId130">
                      <w14:nvContentPartPr>
                        <w14:cNvContentPartPr/>
                      </w14:nvContentPartPr>
                      <w14:xfrm>
                        <a:off x="0" y="0"/>
                        <a:ext cx="850320" cy="19836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293" behindDoc="0" locked="0" layoutInCell="1" allowOverlap="1" wp14:anchorId="34DBACD3" wp14:editId="2B6329DD">
                <wp:simplePos x="0" y="0"/>
                <wp:positionH relativeFrom="column">
                  <wp:posOffset>1510860</wp:posOffset>
                </wp:positionH>
                <wp:positionV relativeFrom="paragraph">
                  <wp:posOffset>197570</wp:posOffset>
                </wp:positionV>
                <wp:extent cx="850320" cy="198360"/>
                <wp:effectExtent l="38100" t="38100" r="26035" b="49530"/>
                <wp:wrapNone/>
                <wp:docPr id="1946173133" name="Ink 219"/>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1273371308" name="Ink 219"/>
                        <pic:cNvPicPr/>
                      </pic:nvPicPr>
                      <pic:blipFill>
                        <a:blip xmlns:r="http://schemas.openxmlformats.org/officeDocument/2006/relationships" r:embed="rId131"/>
                        <a:stretch>
                          <a:fillRect/>
                        </a:stretch>
                      </pic:blipFill>
                      <pic:spPr>
                        <a:xfrm>
                          <a:off x="0" y="0"/>
                          <a:ext cx="862560" cy="210600"/>
                        </a:xfrm>
                        <a:prstGeom prst="rect">
                          <a:avLst/>
                        </a:prstGeom>
                      </pic:spPr>
                    </pic:pic>
                  </a:graphicData>
                </a:graphic>
              </wp:anchor>
            </w:drawing>
          </mc:Fallback>
        </mc:AlternateContent>
      </w:r>
      <w:r>
        <w:rPr>
          <w:b/>
          <w:bCs/>
          <w:noProof/>
          <w:lang w:val="en-US"/>
        </w:rPr>
        <mc:AlternateContent>
          <mc:Choice Requires="aink">
            <w:drawing>
              <wp:anchor distT="0" distB="0" distL="114300" distR="114300" simplePos="0" relativeHeight="251658280" behindDoc="0" locked="0" layoutInCell="1" allowOverlap="1" wp14:anchorId="26F1D644" wp14:editId="5B1C37FE">
                <wp:simplePos x="0" y="0"/>
                <wp:positionH relativeFrom="column">
                  <wp:posOffset>1186815</wp:posOffset>
                </wp:positionH>
                <wp:positionV relativeFrom="paragraph">
                  <wp:posOffset>191135</wp:posOffset>
                </wp:positionV>
                <wp:extent cx="187560" cy="248890"/>
                <wp:effectExtent l="38100" t="38100" r="3175" b="37465"/>
                <wp:wrapNone/>
                <wp:docPr id="407188495" name="Ink 214"/>
                <wp:cNvGraphicFramePr/>
                <a:graphic xmlns:a="http://schemas.openxmlformats.org/drawingml/2006/main">
                  <a:graphicData uri="http://schemas.microsoft.com/office/word/2010/wordprocessingInk">
                    <w14:contentPart bwMode="auto" r:id="rId132">
                      <w14:nvContentPartPr>
                        <w14:cNvContentPartPr/>
                      </w14:nvContentPartPr>
                      <w14:xfrm>
                        <a:off x="0" y="0"/>
                        <a:ext cx="187560" cy="24889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289" behindDoc="0" locked="0" layoutInCell="1" allowOverlap="1" wp14:anchorId="5E5E4F38" wp14:editId="5B1C37FE">
                <wp:simplePos x="0" y="0"/>
                <wp:positionH relativeFrom="column">
                  <wp:posOffset>1186815</wp:posOffset>
                </wp:positionH>
                <wp:positionV relativeFrom="paragraph">
                  <wp:posOffset>191135</wp:posOffset>
                </wp:positionV>
                <wp:extent cx="187560" cy="248890"/>
                <wp:effectExtent l="38100" t="38100" r="3175" b="37465"/>
                <wp:wrapNone/>
                <wp:docPr id="1061658822" name="Ink 214"/>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407188495" name="Ink 214"/>
                        <pic:cNvPicPr/>
                      </pic:nvPicPr>
                      <pic:blipFill>
                        <a:blip xmlns:r="http://schemas.openxmlformats.org/officeDocument/2006/relationships" r:embed="rId133"/>
                        <a:stretch>
                          <a:fillRect/>
                        </a:stretch>
                      </pic:blipFill>
                      <pic:spPr>
                        <a:xfrm>
                          <a:off x="0" y="0"/>
                          <a:ext cx="199800" cy="261154"/>
                        </a:xfrm>
                        <a:prstGeom prst="rect">
                          <a:avLst/>
                        </a:prstGeom>
                      </pic:spPr>
                    </pic:pic>
                  </a:graphicData>
                </a:graphic>
              </wp:anchor>
            </w:drawing>
          </mc:Fallback>
        </mc:AlternateContent>
      </w:r>
      <w:r w:rsidR="00E04848">
        <w:rPr>
          <w:b/>
          <w:bCs/>
          <w:lang w:val="en-US"/>
        </w:rPr>
        <w:t xml:space="preserve">                                      Def                          instance</w:t>
      </w:r>
    </w:p>
    <w:p w:rsidR="00E04848" w:rsidP="00F96DD9" w:rsidRDefault="00A14C75" w14:paraId="576514FB" w14:textId="76164CC7">
      <w:pPr>
        <w:tabs>
          <w:tab w:val="left" w:pos="2640"/>
        </w:tabs>
        <w:rPr>
          <w:b/>
          <w:bCs/>
          <w:lang w:val="en-US"/>
        </w:rPr>
      </w:pPr>
      <w:r>
        <w:rPr>
          <w:b/>
          <w:bCs/>
          <w:noProof/>
          <w:lang w:val="en-US"/>
        </w:rPr>
        <mc:AlternateContent>
          <mc:Choice Requires="aink">
            <w:drawing>
              <wp:anchor distT="0" distB="0" distL="114300" distR="114300" simplePos="0" relativeHeight="251658281" behindDoc="0" locked="0" layoutInCell="1" allowOverlap="1" wp14:anchorId="508C5864" wp14:editId="37776F87">
                <wp:simplePos x="0" y="0"/>
                <wp:positionH relativeFrom="column">
                  <wp:posOffset>1409340</wp:posOffset>
                </wp:positionH>
                <wp:positionV relativeFrom="paragraph">
                  <wp:posOffset>160425</wp:posOffset>
                </wp:positionV>
                <wp:extent cx="330120" cy="242280"/>
                <wp:effectExtent l="38100" t="38100" r="32385" b="43815"/>
                <wp:wrapNone/>
                <wp:docPr id="1909109279" name="Ink 215"/>
                <wp:cNvGraphicFramePr/>
                <a:graphic xmlns:a="http://schemas.openxmlformats.org/drawingml/2006/main">
                  <a:graphicData uri="http://schemas.microsoft.com/office/word/2010/wordprocessingInk">
                    <w14:contentPart bwMode="auto" r:id="rId134">
                      <w14:nvContentPartPr>
                        <w14:cNvContentPartPr/>
                      </w14:nvContentPartPr>
                      <w14:xfrm>
                        <a:off x="0" y="0"/>
                        <a:ext cx="330120" cy="24228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290" behindDoc="0" locked="0" layoutInCell="1" allowOverlap="1" wp14:anchorId="4FBA723F" wp14:editId="37776F87">
                <wp:simplePos x="0" y="0"/>
                <wp:positionH relativeFrom="column">
                  <wp:posOffset>1409340</wp:posOffset>
                </wp:positionH>
                <wp:positionV relativeFrom="paragraph">
                  <wp:posOffset>160425</wp:posOffset>
                </wp:positionV>
                <wp:extent cx="330120" cy="242280"/>
                <wp:effectExtent l="38100" t="38100" r="32385" b="43815"/>
                <wp:wrapNone/>
                <wp:docPr id="913376144" name="Ink 215"/>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1909109279" name="Ink 215"/>
                        <pic:cNvPicPr/>
                      </pic:nvPicPr>
                      <pic:blipFill>
                        <a:blip xmlns:r="http://schemas.openxmlformats.org/officeDocument/2006/relationships" r:embed="rId135"/>
                        <a:stretch>
                          <a:fillRect/>
                        </a:stretch>
                      </pic:blipFill>
                      <pic:spPr>
                        <a:xfrm>
                          <a:off x="0" y="0"/>
                          <a:ext cx="342360" cy="254520"/>
                        </a:xfrm>
                        <a:prstGeom prst="rect">
                          <a:avLst/>
                        </a:prstGeom>
                      </pic:spPr>
                    </pic:pic>
                  </a:graphicData>
                </a:graphic>
              </wp:anchor>
            </w:drawing>
          </mc:Fallback>
        </mc:AlternateContent>
      </w:r>
      <w:r w:rsidR="00E04848">
        <w:rPr>
          <w:b/>
          <w:bCs/>
          <w:lang w:val="en-US"/>
        </w:rPr>
        <w:t xml:space="preserve">                                 </w:t>
      </w:r>
      <w:r>
        <w:rPr>
          <w:b/>
          <w:bCs/>
          <w:lang w:val="en-US"/>
        </w:rPr>
        <w:t>C</w:t>
      </w:r>
      <w:r w:rsidR="00E04848">
        <w:rPr>
          <w:b/>
          <w:bCs/>
          <w:lang w:val="en-US"/>
        </w:rPr>
        <w:t>ontext</w:t>
      </w:r>
      <w:r>
        <w:rPr>
          <w:b/>
          <w:bCs/>
          <w:lang w:val="en-US"/>
        </w:rPr>
        <w:t xml:space="preserve">                               </w:t>
      </w:r>
    </w:p>
    <w:p w:rsidR="00A14C75" w:rsidP="00F96DD9" w:rsidRDefault="00A14C75" w14:paraId="06164046" w14:textId="690F8017">
      <w:pPr>
        <w:tabs>
          <w:tab w:val="left" w:pos="2640"/>
        </w:tabs>
        <w:rPr>
          <w:b/>
          <w:bCs/>
          <w:lang w:val="en-US"/>
        </w:rPr>
      </w:pPr>
      <w:r>
        <w:rPr>
          <w:b/>
          <w:bCs/>
          <w:lang w:val="en-US"/>
        </w:rPr>
        <w:t xml:space="preserve">                                              </w:t>
      </w:r>
      <w:r w:rsidR="00E07277">
        <w:rPr>
          <w:b/>
          <w:bCs/>
          <w:lang w:val="en-US"/>
        </w:rPr>
        <w:t>S</w:t>
      </w:r>
      <w:r>
        <w:rPr>
          <w:b/>
          <w:bCs/>
          <w:lang w:val="en-US"/>
        </w:rPr>
        <w:t>egments</w:t>
      </w:r>
    </w:p>
    <w:p w:rsidR="00962B8E" w:rsidP="00F96DD9" w:rsidRDefault="00962B8E" w14:paraId="796A500C" w14:textId="393A97DE">
      <w:pPr>
        <w:tabs>
          <w:tab w:val="left" w:pos="2640"/>
        </w:tabs>
        <w:rPr>
          <w:b/>
          <w:bCs/>
          <w:sz w:val="20"/>
          <w:szCs w:val="20"/>
          <w:lang w:val="en-US"/>
        </w:rPr>
      </w:pPr>
      <w:r w:rsidRPr="00C45D9A">
        <w:rPr>
          <w:b/>
          <w:bCs/>
          <w:sz w:val="20"/>
          <w:szCs w:val="20"/>
          <w:lang w:val="en-US"/>
        </w:rPr>
        <w:t xml:space="preserve">EX. </w:t>
      </w:r>
      <w:r w:rsidR="00C45D9A">
        <w:rPr>
          <w:b/>
          <w:bCs/>
          <w:sz w:val="20"/>
          <w:szCs w:val="20"/>
          <w:lang w:val="en-US"/>
        </w:rPr>
        <w:t xml:space="preserve"> Locator</w:t>
      </w:r>
    </w:p>
    <w:p w:rsidRPr="00C45D9A" w:rsidR="00C45D9A" w:rsidP="00F96DD9" w:rsidRDefault="00C45D9A" w14:paraId="78AA9386" w14:textId="77777777">
      <w:pPr>
        <w:tabs>
          <w:tab w:val="left" w:pos="2640"/>
        </w:tabs>
        <w:rPr>
          <w:b/>
          <w:bCs/>
          <w:sz w:val="20"/>
          <w:szCs w:val="20"/>
          <w:lang w:val="en-US"/>
        </w:rPr>
      </w:pPr>
    </w:p>
    <w:p w:rsidR="00E07277" w:rsidP="00F96DD9" w:rsidRDefault="00FB0888" w14:paraId="3E6E7B68" w14:textId="2AC0F00B">
      <w:pPr>
        <w:tabs>
          <w:tab w:val="left" w:pos="2640"/>
        </w:tabs>
        <w:rPr>
          <w:b/>
          <w:bCs/>
          <w:lang w:val="en-US"/>
        </w:rPr>
      </w:pPr>
      <w:r>
        <w:rPr>
          <w:b/>
          <w:bCs/>
          <w:lang w:val="en-US"/>
        </w:rPr>
        <w:t xml:space="preserve">EFF : </w:t>
      </w:r>
      <w:r w:rsidR="004F1A5B">
        <w:rPr>
          <w:b/>
          <w:bCs/>
          <w:lang w:val="en-US"/>
        </w:rPr>
        <w:t>stores additional information about object</w:t>
      </w:r>
    </w:p>
    <w:p w:rsidR="00CD2801" w:rsidP="00F96DD9" w:rsidRDefault="00CD2801" w14:paraId="27176C03" w14:textId="599DF260">
      <w:pPr>
        <w:tabs>
          <w:tab w:val="left" w:pos="2640"/>
        </w:tabs>
        <w:rPr>
          <w:b/>
          <w:bCs/>
          <w:lang w:val="en-US"/>
        </w:rPr>
      </w:pPr>
      <w:r>
        <w:rPr>
          <w:b/>
          <w:bCs/>
          <w:lang w:val="en-US"/>
        </w:rPr>
        <w:t>They are not available on all screens</w:t>
      </w:r>
    </w:p>
    <w:p w:rsidR="00CD2801" w:rsidP="00F96DD9" w:rsidRDefault="00EE38B7" w14:paraId="09C10828" w14:textId="51009A60">
      <w:pPr>
        <w:tabs>
          <w:tab w:val="left" w:pos="2640"/>
        </w:tabs>
        <w:rPr>
          <w:b/>
          <w:bCs/>
          <w:lang w:val="en-US"/>
        </w:rPr>
      </w:pPr>
      <w:r>
        <w:rPr>
          <w:b/>
          <w:bCs/>
          <w:lang w:val="en-US"/>
        </w:rPr>
        <w:t>Can store unlimited columns</w:t>
      </w:r>
    </w:p>
    <w:p w:rsidR="00EE38B7" w:rsidP="00F96DD9" w:rsidRDefault="00F85401" w14:paraId="704B1236" w14:textId="7770AF3A">
      <w:pPr>
        <w:tabs>
          <w:tab w:val="left" w:pos="2640"/>
        </w:tabs>
        <w:rPr>
          <w:b/>
          <w:bCs/>
          <w:lang w:val="en-US"/>
        </w:rPr>
      </w:pPr>
      <w:r>
        <w:rPr>
          <w:b/>
          <w:bCs/>
          <w:lang w:val="en-US"/>
        </w:rPr>
        <w:t>Data is</w:t>
      </w:r>
      <w:r w:rsidR="007B703D">
        <w:rPr>
          <w:b/>
          <w:bCs/>
          <w:lang w:val="en-US"/>
        </w:rPr>
        <w:t xml:space="preserve"> </w:t>
      </w:r>
      <w:r>
        <w:rPr>
          <w:b/>
          <w:bCs/>
          <w:lang w:val="en-US"/>
        </w:rPr>
        <w:t xml:space="preserve">stored in </w:t>
      </w:r>
      <w:r w:rsidR="007B703D">
        <w:rPr>
          <w:b/>
          <w:bCs/>
          <w:lang w:val="en-US"/>
        </w:rPr>
        <w:t>another table</w:t>
      </w:r>
    </w:p>
    <w:p w:rsidR="00553D7E" w:rsidP="00F96DD9" w:rsidRDefault="00553D7E" w14:paraId="378B841B" w14:textId="13A14F39">
      <w:pPr>
        <w:tabs>
          <w:tab w:val="left" w:pos="2640"/>
        </w:tabs>
        <w:rPr>
          <w:b/>
          <w:bCs/>
          <w:lang w:val="en-US"/>
        </w:rPr>
      </w:pPr>
      <w:r>
        <w:rPr>
          <w:b/>
          <w:bCs/>
          <w:lang w:val="en-US"/>
        </w:rPr>
        <w:t xml:space="preserve">Eff can store </w:t>
      </w:r>
      <w:r w:rsidR="001766D5">
        <w:rPr>
          <w:b/>
          <w:bCs/>
          <w:lang w:val="en-US"/>
        </w:rPr>
        <w:t>multipl</w:t>
      </w:r>
      <w:r w:rsidR="00CA1399">
        <w:rPr>
          <w:b/>
          <w:bCs/>
          <w:lang w:val="en-US"/>
        </w:rPr>
        <w:t>e</w:t>
      </w:r>
      <w:r w:rsidR="00D20F70">
        <w:rPr>
          <w:b/>
          <w:bCs/>
          <w:lang w:val="en-US"/>
        </w:rPr>
        <w:t xml:space="preserve"> </w:t>
      </w:r>
      <w:r>
        <w:rPr>
          <w:b/>
          <w:bCs/>
          <w:lang w:val="en-US"/>
        </w:rPr>
        <w:t>ro</w:t>
      </w:r>
      <w:r w:rsidR="00AB3267">
        <w:rPr>
          <w:b/>
          <w:bCs/>
          <w:lang w:val="en-US"/>
        </w:rPr>
        <w:t>ws</w:t>
      </w:r>
      <w:r>
        <w:rPr>
          <w:b/>
          <w:bCs/>
          <w:lang w:val="en-US"/>
        </w:rPr>
        <w:t xml:space="preserve"> for a single context</w:t>
      </w:r>
    </w:p>
    <w:p w:rsidR="007B703D" w:rsidP="00F96DD9" w:rsidRDefault="008C6429" w14:paraId="30D486AB" w14:textId="417DE508">
      <w:pPr>
        <w:tabs>
          <w:tab w:val="left" w:pos="2640"/>
        </w:tabs>
        <w:rPr>
          <w:b/>
          <w:bCs/>
          <w:lang w:val="en-US"/>
        </w:rPr>
      </w:pPr>
      <w:r>
        <w:rPr>
          <w:b/>
          <w:bCs/>
          <w:lang w:val="en-US"/>
        </w:rPr>
        <w:t xml:space="preserve"> </w:t>
      </w:r>
    </w:p>
    <w:p w:rsidR="005369E4" w:rsidP="00F96DD9" w:rsidRDefault="00F001BC" w14:paraId="24FA31BC" w14:textId="2313D79A">
      <w:pPr>
        <w:tabs>
          <w:tab w:val="left" w:pos="2640"/>
        </w:tabs>
        <w:rPr>
          <w:b/>
          <w:bCs/>
          <w:lang w:val="en-US"/>
        </w:rPr>
      </w:pPr>
      <w:r>
        <w:rPr>
          <w:b/>
          <w:bCs/>
          <w:lang w:val="en-US"/>
        </w:rPr>
        <w:t xml:space="preserve"> </w:t>
      </w:r>
    </w:p>
    <w:p w:rsidR="005575DC" w:rsidP="00F96DD9" w:rsidRDefault="00D87403" w14:paraId="3E236C7F" w14:textId="30D86C49">
      <w:pPr>
        <w:tabs>
          <w:tab w:val="left" w:pos="2640"/>
        </w:tabs>
        <w:rPr>
          <w:b/>
          <w:bCs/>
          <w:lang w:val="en-US"/>
        </w:rPr>
      </w:pPr>
      <w:r>
        <w:rPr>
          <w:b/>
          <w:bCs/>
          <w:lang w:val="en-US"/>
        </w:rPr>
        <w:t>Person extra info</w:t>
      </w:r>
    </w:p>
    <w:p w:rsidR="00B526F8" w:rsidP="00F96DD9" w:rsidRDefault="00B526F8" w14:paraId="02B7E80E" w14:textId="6616AE47">
      <w:pPr>
        <w:tabs>
          <w:tab w:val="left" w:pos="2640"/>
        </w:tabs>
        <w:rPr>
          <w:b/>
          <w:bCs/>
          <w:lang w:val="en-US"/>
        </w:rPr>
      </w:pPr>
      <w:r>
        <w:rPr>
          <w:b/>
          <w:bCs/>
          <w:lang w:val="en-US"/>
        </w:rPr>
        <w:t>Assignment extra info</w:t>
      </w:r>
    </w:p>
    <w:p w:rsidR="00B526F8" w:rsidP="00F96DD9" w:rsidRDefault="009D461F" w14:paraId="2AB91A69" w14:textId="1C85308C">
      <w:pPr>
        <w:tabs>
          <w:tab w:val="left" w:pos="2640"/>
        </w:tabs>
        <w:rPr>
          <w:b/>
          <w:bCs/>
          <w:lang w:val="en-US"/>
        </w:rPr>
      </w:pPr>
      <w:r>
        <w:rPr>
          <w:b/>
          <w:bCs/>
          <w:lang w:val="en-US"/>
        </w:rPr>
        <w:t>Example of eff</w:t>
      </w:r>
    </w:p>
    <w:p w:rsidR="009D461F" w:rsidP="00F96DD9" w:rsidRDefault="009D461F" w14:paraId="7EA580FD" w14:textId="77777777">
      <w:pPr>
        <w:tabs>
          <w:tab w:val="left" w:pos="2640"/>
        </w:tabs>
        <w:rPr>
          <w:b/>
          <w:bCs/>
          <w:lang w:val="en-US"/>
        </w:rPr>
      </w:pPr>
    </w:p>
    <w:p w:rsidR="009D461F" w:rsidP="00F96DD9" w:rsidRDefault="009D461F" w14:paraId="18C476F8" w14:textId="24BFBE61">
      <w:pPr>
        <w:tabs>
          <w:tab w:val="left" w:pos="2640"/>
        </w:tabs>
        <w:rPr>
          <w:b/>
          <w:bCs/>
          <w:lang w:val="en-US"/>
        </w:rPr>
      </w:pPr>
      <w:r>
        <w:rPr>
          <w:b/>
          <w:bCs/>
          <w:lang w:val="en-US"/>
        </w:rPr>
        <w:t>Item name – pedigree</w:t>
      </w:r>
    </w:p>
    <w:p w:rsidR="009D461F" w:rsidP="00F96DD9" w:rsidRDefault="009D461F" w14:paraId="33684F2C" w14:textId="77777777">
      <w:pPr>
        <w:tabs>
          <w:tab w:val="left" w:pos="2640"/>
        </w:tabs>
        <w:rPr>
          <w:b/>
          <w:bCs/>
          <w:lang w:val="en-US"/>
        </w:rPr>
      </w:pPr>
    </w:p>
    <w:p w:rsidR="009D461F" w:rsidP="00F96DD9" w:rsidRDefault="009D461F" w14:paraId="2B0C350D" w14:textId="68D0994E">
      <w:pPr>
        <w:tabs>
          <w:tab w:val="left" w:pos="2640"/>
        </w:tabs>
        <w:rPr>
          <w:b/>
          <w:bCs/>
          <w:lang w:val="en-US"/>
        </w:rPr>
      </w:pPr>
      <w:r>
        <w:rPr>
          <w:b/>
          <w:bCs/>
          <w:lang w:val="en-US"/>
        </w:rPr>
        <w:t xml:space="preserve">Context       </w:t>
      </w:r>
      <w:r w:rsidR="00DE1DE2">
        <w:rPr>
          <w:b/>
          <w:bCs/>
          <w:lang w:val="en-US"/>
        </w:rPr>
        <w:t xml:space="preserve">       </w:t>
      </w:r>
      <w:r>
        <w:rPr>
          <w:b/>
          <w:bCs/>
          <w:lang w:val="en-US"/>
        </w:rPr>
        <w:t xml:space="preserve">  day          wght              </w:t>
      </w:r>
      <w:r w:rsidR="00825AAD">
        <w:rPr>
          <w:b/>
          <w:bCs/>
          <w:lang w:val="en-US"/>
        </w:rPr>
        <w:t xml:space="preserve">qnt               </w:t>
      </w:r>
      <w:r w:rsidR="00D724C9">
        <w:rPr>
          <w:b/>
          <w:bCs/>
          <w:lang w:val="en-US"/>
        </w:rPr>
        <w:t>no. of feeding</w:t>
      </w:r>
    </w:p>
    <w:p w:rsidR="00D724C9" w:rsidP="00F96DD9" w:rsidRDefault="00DE1DE2" w14:paraId="16A450C3" w14:textId="4997B4BC">
      <w:pPr>
        <w:tabs>
          <w:tab w:val="left" w:pos="2640"/>
        </w:tabs>
        <w:rPr>
          <w:b/>
          <w:bCs/>
          <w:lang w:val="en-US"/>
        </w:rPr>
      </w:pPr>
      <w:r>
        <w:rPr>
          <w:b/>
          <w:bCs/>
          <w:lang w:val="en-US"/>
        </w:rPr>
        <w:t>Feeding info      0                      5                  50                       3</w:t>
      </w:r>
    </w:p>
    <w:p w:rsidR="005575DC" w:rsidP="00F96DD9" w:rsidRDefault="00B93691" w14:paraId="36204CD6" w14:textId="3D07A969">
      <w:pPr>
        <w:tabs>
          <w:tab w:val="left" w:pos="2640"/>
        </w:tabs>
        <w:rPr>
          <w:b/>
          <w:bCs/>
          <w:lang w:val="en-US"/>
        </w:rPr>
      </w:pPr>
      <w:r>
        <w:rPr>
          <w:b/>
          <w:bCs/>
          <w:noProof/>
          <w:lang w:val="en-US"/>
        </w:rPr>
        <mc:AlternateContent>
          <mc:Choice Requires="aink">
            <w:drawing>
              <wp:anchor distT="0" distB="0" distL="114300" distR="114300" simplePos="0" relativeHeight="251658285" behindDoc="0" locked="0" layoutInCell="1" allowOverlap="1" wp14:anchorId="3492493D" wp14:editId="50CDCBC7">
                <wp:simplePos x="0" y="0"/>
                <wp:positionH relativeFrom="column">
                  <wp:posOffset>-76200</wp:posOffset>
                </wp:positionH>
                <wp:positionV relativeFrom="paragraph">
                  <wp:posOffset>-695960</wp:posOffset>
                </wp:positionV>
                <wp:extent cx="4511160" cy="1502120"/>
                <wp:effectExtent l="38100" t="38100" r="22860" b="41275"/>
                <wp:wrapNone/>
                <wp:docPr id="1934165925" name="Ink 234"/>
                <wp:cNvGraphicFramePr/>
                <a:graphic xmlns:a="http://schemas.openxmlformats.org/drawingml/2006/main">
                  <a:graphicData uri="http://schemas.microsoft.com/office/word/2010/wordprocessingInk">
                    <w14:contentPart bwMode="auto" r:id="rId136">
                      <w14:nvContentPartPr>
                        <w14:cNvContentPartPr/>
                      </w14:nvContentPartPr>
                      <w14:xfrm>
                        <a:off x="0" y="0"/>
                        <a:ext cx="4511160" cy="150212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294" behindDoc="0" locked="0" layoutInCell="1" allowOverlap="1" wp14:anchorId="052F546B" wp14:editId="50CDCBC7">
                <wp:simplePos x="0" y="0"/>
                <wp:positionH relativeFrom="column">
                  <wp:posOffset>-76200</wp:posOffset>
                </wp:positionH>
                <wp:positionV relativeFrom="paragraph">
                  <wp:posOffset>-695960</wp:posOffset>
                </wp:positionV>
                <wp:extent cx="4511160" cy="1502120"/>
                <wp:effectExtent l="38100" t="38100" r="22860" b="41275"/>
                <wp:wrapNone/>
                <wp:docPr id="1203701697" name="Ink 234"/>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1934165925" name="Ink 234"/>
                        <pic:cNvPicPr/>
                      </pic:nvPicPr>
                      <pic:blipFill>
                        <a:blip xmlns:r="http://schemas.openxmlformats.org/officeDocument/2006/relationships" r:embed="rId137"/>
                        <a:stretch>
                          <a:fillRect/>
                        </a:stretch>
                      </pic:blipFill>
                      <pic:spPr>
                        <a:xfrm>
                          <a:off x="0" y="0"/>
                          <a:ext cx="4523400" cy="1514359"/>
                        </a:xfrm>
                        <a:prstGeom prst="rect">
                          <a:avLst/>
                        </a:prstGeom>
                      </pic:spPr>
                    </pic:pic>
                  </a:graphicData>
                </a:graphic>
              </wp:anchor>
            </w:drawing>
          </mc:Fallback>
        </mc:AlternateContent>
      </w:r>
      <w:r w:rsidR="00DE1DE2">
        <w:rPr>
          <w:b/>
          <w:bCs/>
          <w:lang w:val="en-US"/>
        </w:rPr>
        <w:t xml:space="preserve">                                  5                      7                  160                     3</w:t>
      </w:r>
    </w:p>
    <w:p w:rsidR="00DE1DE2" w:rsidP="00F96DD9" w:rsidRDefault="00DE1DE2" w14:paraId="70EE6E6A" w14:textId="4CDA3387">
      <w:pPr>
        <w:tabs>
          <w:tab w:val="left" w:pos="2640"/>
        </w:tabs>
        <w:rPr>
          <w:b/>
          <w:bCs/>
          <w:lang w:val="en-US"/>
        </w:rPr>
      </w:pPr>
      <w:r>
        <w:rPr>
          <w:b/>
          <w:bCs/>
          <w:lang w:val="en-US"/>
        </w:rPr>
        <w:t xml:space="preserve">                                  </w:t>
      </w:r>
      <w:r w:rsidR="002D2777">
        <w:rPr>
          <w:b/>
          <w:bCs/>
          <w:lang w:val="en-US"/>
        </w:rPr>
        <w:t>7                      10                200                     2</w:t>
      </w:r>
    </w:p>
    <w:p w:rsidR="00B54B7A" w:rsidP="00F96DD9" w:rsidRDefault="00B54B7A" w14:paraId="4D468EF7" w14:textId="77777777">
      <w:pPr>
        <w:tabs>
          <w:tab w:val="left" w:pos="2640"/>
        </w:tabs>
        <w:rPr>
          <w:b/>
          <w:bCs/>
          <w:lang w:val="en-US"/>
        </w:rPr>
      </w:pPr>
    </w:p>
    <w:p w:rsidR="00B54B7A" w:rsidP="00F96DD9" w:rsidRDefault="00F001BC" w14:paraId="179FE158" w14:textId="388A7DB3">
      <w:pPr>
        <w:tabs>
          <w:tab w:val="left" w:pos="2640"/>
        </w:tabs>
        <w:rPr>
          <w:b/>
          <w:bCs/>
          <w:lang w:val="en-US"/>
        </w:rPr>
      </w:pPr>
      <w:r>
        <w:rPr>
          <w:b/>
          <w:bCs/>
          <w:lang w:val="en-US"/>
        </w:rPr>
        <w:t xml:space="preserve">               </w:t>
      </w:r>
      <w:r w:rsidR="00B54B7A">
        <w:rPr>
          <w:b/>
          <w:bCs/>
          <w:lang w:val="en-US"/>
        </w:rPr>
        <w:t xml:space="preserve">Like </w:t>
      </w:r>
      <w:r w:rsidR="00DF3A96">
        <w:rPr>
          <w:b/>
          <w:bCs/>
          <w:lang w:val="en-US"/>
        </w:rPr>
        <w:t>sin</w:t>
      </w:r>
      <w:r w:rsidR="00045422">
        <w:rPr>
          <w:b/>
          <w:bCs/>
          <w:lang w:val="en-US"/>
        </w:rPr>
        <w:t xml:space="preserve">gle </w:t>
      </w:r>
      <w:r w:rsidR="00B93691">
        <w:rPr>
          <w:b/>
          <w:bCs/>
          <w:lang w:val="en-US"/>
        </w:rPr>
        <w:t>name and context but multiple rows</w:t>
      </w:r>
    </w:p>
    <w:p w:rsidR="0075464E" w:rsidP="00F96DD9" w:rsidRDefault="0075464E" w14:paraId="74FE1C99" w14:textId="77777777">
      <w:pPr>
        <w:tabs>
          <w:tab w:val="left" w:pos="2640"/>
        </w:tabs>
        <w:rPr>
          <w:b/>
          <w:bCs/>
          <w:lang w:val="en-US"/>
        </w:rPr>
      </w:pPr>
    </w:p>
    <w:p w:rsidR="0075464E" w:rsidP="00F96DD9" w:rsidRDefault="0075464E" w14:paraId="6F9865DC" w14:textId="77777777">
      <w:pPr>
        <w:tabs>
          <w:tab w:val="left" w:pos="2640"/>
        </w:tabs>
        <w:rPr>
          <w:b/>
          <w:bCs/>
          <w:lang w:val="en-US"/>
        </w:rPr>
      </w:pPr>
    </w:p>
    <w:p w:rsidR="0075464E" w:rsidP="00F96DD9" w:rsidRDefault="00FC6561" w14:paraId="492C099D" w14:textId="24B4C8D7">
      <w:pPr>
        <w:tabs>
          <w:tab w:val="left" w:pos="2640"/>
        </w:tabs>
        <w:rPr>
          <w:b/>
          <w:bCs/>
          <w:lang w:val="en-US"/>
        </w:rPr>
      </w:pPr>
      <w:r>
        <w:rPr>
          <w:b/>
          <w:bCs/>
          <w:noProof/>
          <w:lang w:val="en-US"/>
        </w:rPr>
        <mc:AlternateContent>
          <mc:Choice Requires="wpi">
            <w:drawing>
              <wp:anchor distT="0" distB="0" distL="114300" distR="114300" simplePos="0" relativeHeight="251658300" behindDoc="0" locked="0" layoutInCell="1" allowOverlap="1" wp14:anchorId="4689A347" wp14:editId="7BA3C933">
                <wp:simplePos x="0" y="0"/>
                <wp:positionH relativeFrom="column">
                  <wp:posOffset>-617760</wp:posOffset>
                </wp:positionH>
                <wp:positionV relativeFrom="paragraph">
                  <wp:posOffset>-240310</wp:posOffset>
                </wp:positionV>
                <wp:extent cx="3948840" cy="842760"/>
                <wp:effectExtent l="76200" t="114300" r="90170" b="109855"/>
                <wp:wrapNone/>
                <wp:docPr id="1366160896" name="Ink 285"/>
                <wp:cNvGraphicFramePr/>
                <a:graphic xmlns:a="http://schemas.openxmlformats.org/drawingml/2006/main">
                  <a:graphicData uri="http://schemas.microsoft.com/office/word/2010/wordprocessingInk">
                    <w14:contentPart bwMode="auto" r:id="rId138">
                      <w14:nvContentPartPr>
                        <w14:cNvContentPartPr/>
                      </w14:nvContentPartPr>
                      <w14:xfrm>
                        <a:off x="0" y="0"/>
                        <a:ext cx="3948840" cy="84276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565B4912">
              <v:shape id="Ink 285" style="position:absolute;margin-left:-51.5pt;margin-top:-24.55pt;width:316.6pt;height:77.65pt;z-index:251660355;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" w14:anchorId="4F84FC42">
                <v:imagedata o:title="" r:id="rId139"/>
              </v:shape>
            </w:pict>
          </mc:Fallback>
        </mc:AlternateContent>
      </w:r>
    </w:p>
    <w:p w:rsidR="0075464E" w:rsidP="00F96DD9" w:rsidRDefault="00FC6561" w14:paraId="0BEE67C4" w14:textId="4C4F8E53">
      <w:pPr>
        <w:tabs>
          <w:tab w:val="left" w:pos="2640"/>
        </w:tabs>
        <w:rPr>
          <w:b/>
          <w:bCs/>
          <w:lang w:val="en-US"/>
        </w:rPr>
      </w:pPr>
      <w:r>
        <w:rPr>
          <w:b/>
          <w:bCs/>
          <w:noProof/>
          <w:lang w:val="en-US"/>
        </w:rPr>
        <mc:AlternateContent>
          <mc:Choice Requires="wpi">
            <w:drawing>
              <wp:anchor distT="0" distB="0" distL="114300" distR="114300" simplePos="0" relativeHeight="251658301" behindDoc="0" locked="0" layoutInCell="1" allowOverlap="1" wp14:anchorId="48680570" wp14:editId="06154FEF">
                <wp:simplePos x="0" y="0"/>
                <wp:positionH relativeFrom="column">
                  <wp:posOffset>3333600</wp:posOffset>
                </wp:positionH>
                <wp:positionV relativeFrom="paragraph">
                  <wp:posOffset>-739970</wp:posOffset>
                </wp:positionV>
                <wp:extent cx="2256120" cy="2207160"/>
                <wp:effectExtent l="76200" t="114300" r="87630" b="117475"/>
                <wp:wrapNone/>
                <wp:docPr id="1467208992" name="Ink 286"/>
                <wp:cNvGraphicFramePr/>
                <a:graphic xmlns:a="http://schemas.openxmlformats.org/drawingml/2006/main">
                  <a:graphicData uri="http://schemas.microsoft.com/office/word/2010/wordprocessingInk">
                    <w14:contentPart bwMode="auto" r:id="rId140">
                      <w14:nvContentPartPr>
                        <w14:cNvContentPartPr/>
                      </w14:nvContentPartPr>
                      <w14:xfrm>
                        <a:off x="0" y="0"/>
                        <a:ext cx="2256120" cy="220716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280DA25D">
              <v:shape id="Ink 286" style="position:absolute;margin-left:259.65pt;margin-top:-63.9pt;width:183.35pt;height:185.15pt;z-index:251661379;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" w14:anchorId="7B28906F">
                <v:imagedata o:title="" r:id="rId141"/>
              </v:shape>
            </w:pict>
          </mc:Fallback>
        </mc:AlternateContent>
      </w:r>
      <w:r w:rsidR="00F001BC">
        <w:rPr>
          <w:b/>
          <w:bCs/>
          <w:lang w:val="en-US"/>
        </w:rPr>
        <w:t xml:space="preserve">                </w:t>
      </w:r>
      <w:r w:rsidR="0075464E">
        <w:rPr>
          <w:b/>
          <w:bCs/>
          <w:lang w:val="en-US"/>
        </w:rPr>
        <w:t xml:space="preserve">IN CASE OF CONFIGURATION WE CAN ONLY CHANGE MEANING AND </w:t>
      </w:r>
      <w:r w:rsidR="00F001BC">
        <w:rPr>
          <w:b/>
          <w:bCs/>
          <w:lang w:val="en-US"/>
        </w:rPr>
        <w:t xml:space="preserve">         </w:t>
      </w:r>
      <w:r w:rsidR="0075464E">
        <w:rPr>
          <w:b/>
          <w:bCs/>
          <w:lang w:val="en-US"/>
        </w:rPr>
        <w:t>DESCRIPTION ONLY</w:t>
      </w:r>
      <w:r w:rsidR="00074BD5">
        <w:rPr>
          <w:b/>
          <w:bCs/>
          <w:lang w:val="en-US"/>
        </w:rPr>
        <w:t>.</w:t>
      </w:r>
      <w:r w:rsidR="00796A05">
        <w:rPr>
          <w:b/>
          <w:bCs/>
          <w:lang w:val="en-US"/>
        </w:rPr>
        <w:t xml:space="preserve"> THIS RULE IS ONLY </w:t>
      </w:r>
      <w:r w:rsidR="00074BD5">
        <w:rPr>
          <w:b/>
          <w:bCs/>
          <w:lang w:val="en-US"/>
        </w:rPr>
        <w:t>FOR  SYSTEM ORACLE</w:t>
      </w:r>
    </w:p>
    <w:p w:rsidR="00074BD5" w:rsidP="00F96DD9" w:rsidRDefault="00FC6561" w14:paraId="29D70608" w14:textId="08E07638">
      <w:pPr>
        <w:tabs>
          <w:tab w:val="left" w:pos="2640"/>
        </w:tabs>
        <w:rPr>
          <w:b/>
          <w:bCs/>
          <w:lang w:val="en-US"/>
        </w:rPr>
      </w:pPr>
      <w:r>
        <w:rPr>
          <w:b/>
          <w:bCs/>
          <w:noProof/>
          <w:lang w:val="en-US"/>
        </w:rPr>
        <mc:AlternateContent>
          <mc:Choice Requires="wpi">
            <w:drawing>
              <wp:anchor distT="0" distB="0" distL="114300" distR="114300" simplePos="0" relativeHeight="251658299" behindDoc="0" locked="0" layoutInCell="1" allowOverlap="1" wp14:anchorId="05C0C5F5" wp14:editId="345812D4">
                <wp:simplePos x="0" y="0"/>
                <wp:positionH relativeFrom="column">
                  <wp:posOffset>-480240</wp:posOffset>
                </wp:positionH>
                <wp:positionV relativeFrom="paragraph">
                  <wp:posOffset>-273460</wp:posOffset>
                </wp:positionV>
                <wp:extent cx="4365720" cy="1181880"/>
                <wp:effectExtent l="76200" t="114300" r="111125" b="113665"/>
                <wp:wrapNone/>
                <wp:docPr id="881178626" name="Ink 284"/>
                <wp:cNvGraphicFramePr/>
                <a:graphic xmlns:a="http://schemas.openxmlformats.org/drawingml/2006/main">
                  <a:graphicData uri="http://schemas.microsoft.com/office/word/2010/wordprocessingInk">
                    <w14:contentPart bwMode="auto" r:id="rId142">
                      <w14:nvContentPartPr>
                        <w14:cNvContentPartPr/>
                      </w14:nvContentPartPr>
                      <w14:xfrm>
                        <a:off x="0" y="0"/>
                        <a:ext cx="4365720" cy="118188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3F61690D">
              <v:shape id="Ink 284" style="position:absolute;margin-left:-40.65pt;margin-top:-27.2pt;width:349.4pt;height:104.35pt;z-index:251659331;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" w14:anchorId="1BA0F473">
                <v:imagedata o:title="" r:id="rId143"/>
              </v:shape>
            </w:pict>
          </mc:Fallback>
        </mc:AlternateContent>
      </w:r>
      <w:r w:rsidR="00F001BC">
        <w:rPr>
          <w:b/>
          <w:bCs/>
          <w:lang w:val="en-US"/>
        </w:rPr>
        <w:t xml:space="preserve">                </w:t>
      </w:r>
      <w:r w:rsidR="00074BD5">
        <w:rPr>
          <w:b/>
          <w:bCs/>
          <w:lang w:val="en-US"/>
        </w:rPr>
        <w:t xml:space="preserve"> WE CAN DO ANYTHING LIKE DELETE OR UPDATE ON THE TABLE THAT WE </w:t>
      </w:r>
      <w:r w:rsidR="00F001BC">
        <w:rPr>
          <w:b/>
          <w:bCs/>
          <w:lang w:val="en-US"/>
        </w:rPr>
        <w:t xml:space="preserve">     </w:t>
      </w:r>
      <w:r w:rsidR="00074BD5">
        <w:rPr>
          <w:b/>
          <w:bCs/>
          <w:lang w:val="en-US"/>
        </w:rPr>
        <w:t>CREATE</w:t>
      </w:r>
    </w:p>
    <w:p w:rsidR="0075464E" w:rsidP="00F96DD9" w:rsidRDefault="0075464E" w14:paraId="365CF262" w14:textId="77777777">
      <w:pPr>
        <w:tabs>
          <w:tab w:val="left" w:pos="2640"/>
        </w:tabs>
        <w:rPr>
          <w:b/>
          <w:bCs/>
          <w:lang w:val="en-US"/>
        </w:rPr>
      </w:pPr>
    </w:p>
    <w:p w:rsidR="005575DC" w:rsidP="00F96DD9" w:rsidRDefault="005575DC" w14:paraId="31862886" w14:textId="77777777">
      <w:pPr>
        <w:tabs>
          <w:tab w:val="left" w:pos="2640"/>
        </w:tabs>
        <w:rPr>
          <w:b/>
          <w:bCs/>
          <w:lang w:val="en-US"/>
        </w:rPr>
      </w:pPr>
    </w:p>
    <w:p w:rsidR="005575DC" w:rsidP="00F96DD9" w:rsidRDefault="005575DC" w14:paraId="1FEF567D" w14:textId="77777777">
      <w:pPr>
        <w:tabs>
          <w:tab w:val="left" w:pos="2640"/>
        </w:tabs>
        <w:rPr>
          <w:b/>
          <w:bCs/>
          <w:lang w:val="en-US"/>
        </w:rPr>
      </w:pPr>
    </w:p>
    <w:p w:rsidR="005575DC" w:rsidP="00F96DD9" w:rsidRDefault="00AF2E3E" w14:paraId="13B1B6F7" w14:textId="15DA0148">
      <w:pPr>
        <w:tabs>
          <w:tab w:val="left" w:pos="2640"/>
        </w:tabs>
        <w:rPr>
          <w:b/>
          <w:bCs/>
          <w:lang w:val="en-US"/>
        </w:rPr>
      </w:pPr>
      <w:r>
        <w:rPr>
          <w:b/>
          <w:bCs/>
          <w:noProof/>
          <w:lang w:val="en-US"/>
        </w:rPr>
        <mc:AlternateContent>
          <mc:Choice Requires="aink">
            <w:drawing>
              <wp:anchor distT="0" distB="0" distL="114300" distR="114300" simplePos="0" relativeHeight="251658303" behindDoc="0" locked="0" layoutInCell="1" allowOverlap="1" wp14:anchorId="676FE784" wp14:editId="5CEDAE6C">
                <wp:simplePos x="0" y="0"/>
                <wp:positionH relativeFrom="column">
                  <wp:posOffset>-316994</wp:posOffset>
                </wp:positionH>
                <wp:positionV relativeFrom="paragraph">
                  <wp:posOffset>-19819</wp:posOffset>
                </wp:positionV>
                <wp:extent cx="3064680" cy="619560"/>
                <wp:effectExtent l="95250" t="95250" r="97790" b="104775"/>
                <wp:wrapNone/>
                <wp:docPr id="602020830" name="Ink 304"/>
                <wp:cNvGraphicFramePr/>
                <a:graphic xmlns:a="http://schemas.openxmlformats.org/drawingml/2006/main">
                  <a:graphicData uri="http://schemas.microsoft.com/office/word/2010/wordprocessingInk">
                    <w14:contentPart bwMode="auto" r:id="rId144">
                      <w14:nvContentPartPr>
                        <w14:cNvContentPartPr/>
                      </w14:nvContentPartPr>
                      <w14:xfrm>
                        <a:off x="0" y="0"/>
                        <a:ext cx="3064680" cy="61956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63427" behindDoc="0" locked="0" layoutInCell="1" allowOverlap="1" wp14:anchorId="38C09C35" wp14:editId="5CEDAE6C">
                <wp:simplePos x="0" y="0"/>
                <wp:positionH relativeFrom="column">
                  <wp:posOffset>-316994</wp:posOffset>
                </wp:positionH>
                <wp:positionV relativeFrom="paragraph">
                  <wp:posOffset>-19819</wp:posOffset>
                </wp:positionV>
                <wp:extent cx="3064680" cy="619560"/>
                <wp:effectExtent l="95250" t="95250" r="97790" b="104775"/>
                <wp:wrapNone/>
                <wp:docPr id="1796482687" name="Ink 304"/>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602020830" name="Ink 304"/>
                        <pic:cNvPicPr/>
                      </pic:nvPicPr>
                      <pic:blipFill>
                        <a:blip xmlns:r="http://schemas.openxmlformats.org/officeDocument/2006/relationships" r:embed="rId145"/>
                        <a:stretch>
                          <a:fillRect/>
                        </a:stretch>
                      </pic:blipFill>
                      <pic:spPr>
                        <a:xfrm>
                          <a:off x="0" y="0"/>
                          <a:ext cx="3136320" cy="691200"/>
                        </a:xfrm>
                        <a:prstGeom prst="rect">
                          <a:avLst/>
                        </a:prstGeom>
                      </pic:spPr>
                    </pic:pic>
                  </a:graphicData>
                </a:graphic>
              </wp:anchor>
            </w:drawing>
          </mc:Fallback>
        </mc:AlternateContent>
      </w:r>
    </w:p>
    <w:p w:rsidR="00F96DD9" w:rsidP="00F96DD9" w:rsidRDefault="00AF2E3E" w14:paraId="1ED14BAA" w14:textId="0935E8D9">
      <w:pPr>
        <w:tabs>
          <w:tab w:val="left" w:pos="2640"/>
        </w:tabs>
        <w:rPr>
          <w:b/>
          <w:bCs/>
          <w:noProof/>
          <w:lang w:val="en-US"/>
        </w:rPr>
      </w:pPr>
      <w:r>
        <w:rPr>
          <w:b/>
          <w:bCs/>
          <w:noProof/>
          <w:lang w:val="en-US"/>
        </w:rPr>
        <mc:AlternateContent>
          <mc:Choice Requires="aink">
            <w:drawing>
              <wp:anchor distT="0" distB="0" distL="114300" distR="114300" simplePos="0" relativeHeight="251658304" behindDoc="0" locked="0" layoutInCell="1" allowOverlap="1" wp14:anchorId="743292BD" wp14:editId="471DCCF7">
                <wp:simplePos x="0" y="0"/>
                <wp:positionH relativeFrom="column">
                  <wp:posOffset>2763886</wp:posOffset>
                </wp:positionH>
                <wp:positionV relativeFrom="paragraph">
                  <wp:posOffset>-238404</wp:posOffset>
                </wp:positionV>
                <wp:extent cx="3024720" cy="516600"/>
                <wp:effectExtent l="95250" t="95250" r="80645" b="93345"/>
                <wp:wrapNone/>
                <wp:docPr id="1116856157" name="Ink 305"/>
                <wp:cNvGraphicFramePr/>
                <a:graphic xmlns:a="http://schemas.openxmlformats.org/drawingml/2006/main">
                  <a:graphicData uri="http://schemas.microsoft.com/office/word/2010/wordprocessingInk">
                    <w14:contentPart bwMode="auto" r:id="rId146">
                      <w14:nvContentPartPr>
                        <w14:cNvContentPartPr/>
                      </w14:nvContentPartPr>
                      <w14:xfrm>
                        <a:off x="0" y="0"/>
                        <a:ext cx="3024720" cy="51660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64451" behindDoc="0" locked="0" layoutInCell="1" allowOverlap="1" wp14:anchorId="41F3F3F1" wp14:editId="471DCCF7">
                <wp:simplePos x="0" y="0"/>
                <wp:positionH relativeFrom="column">
                  <wp:posOffset>2763886</wp:posOffset>
                </wp:positionH>
                <wp:positionV relativeFrom="paragraph">
                  <wp:posOffset>-238404</wp:posOffset>
                </wp:positionV>
                <wp:extent cx="3024720" cy="516600"/>
                <wp:effectExtent l="95250" t="95250" r="80645" b="93345"/>
                <wp:wrapNone/>
                <wp:docPr id="897562597" name="Ink 305"/>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1116856157" name="Ink 305"/>
                        <pic:cNvPicPr/>
                      </pic:nvPicPr>
                      <pic:blipFill>
                        <a:blip xmlns:r="http://schemas.openxmlformats.org/officeDocument/2006/relationships" r:embed="rId147"/>
                        <a:stretch>
                          <a:fillRect/>
                        </a:stretch>
                      </pic:blipFill>
                      <pic:spPr>
                        <a:xfrm>
                          <a:off x="0" y="0"/>
                          <a:ext cx="3096360" cy="588240"/>
                        </a:xfrm>
                        <a:prstGeom prst="rect">
                          <a:avLst/>
                        </a:prstGeom>
                      </pic:spPr>
                    </pic:pic>
                  </a:graphicData>
                </a:graphic>
              </wp:anchor>
            </w:drawing>
          </mc:Fallback>
        </mc:AlternateContent>
      </w:r>
      <w:r w:rsidR="00BB052F">
        <w:rPr>
          <w:b/>
          <w:bCs/>
          <w:noProof/>
          <w:lang w:val="en-US"/>
        </w:rPr>
        <w:t xml:space="preserve">EX OF VALUE SET </w:t>
      </w:r>
    </w:p>
    <w:p w:rsidR="00BB052F" w:rsidP="00F96DD9" w:rsidRDefault="00AF2E3E" w14:paraId="39E9BBA3" w14:textId="674BB84A">
      <w:pPr>
        <w:tabs>
          <w:tab w:val="left" w:pos="2640"/>
        </w:tabs>
        <w:rPr>
          <w:b/>
          <w:bCs/>
          <w:noProof/>
          <w:lang w:val="en-US"/>
        </w:rPr>
      </w:pPr>
      <w:r>
        <w:rPr>
          <w:b/>
          <w:bCs/>
          <w:noProof/>
          <w:lang w:val="en-US"/>
        </w:rPr>
        <mc:AlternateContent>
          <mc:Choice Requires="aink">
            <w:drawing>
              <wp:anchor distT="0" distB="0" distL="114300" distR="114300" simplePos="0" relativeHeight="251658306" behindDoc="0" locked="0" layoutInCell="1" allowOverlap="1" wp14:anchorId="5EE9D95B" wp14:editId="30AA4FC0">
                <wp:simplePos x="0" y="0"/>
                <wp:positionH relativeFrom="column">
                  <wp:posOffset>2159086</wp:posOffset>
                </wp:positionH>
                <wp:positionV relativeFrom="paragraph">
                  <wp:posOffset>-303544</wp:posOffset>
                </wp:positionV>
                <wp:extent cx="3749760" cy="1585440"/>
                <wp:effectExtent l="95250" t="95250" r="98425" b="91440"/>
                <wp:wrapNone/>
                <wp:docPr id="60738756" name="Ink 307"/>
                <wp:cNvGraphicFramePr/>
                <a:graphic xmlns:a="http://schemas.openxmlformats.org/drawingml/2006/main">
                  <a:graphicData uri="http://schemas.microsoft.com/office/word/2010/wordprocessingInk">
                    <w14:contentPart bwMode="auto" r:id="rId148">
                      <w14:nvContentPartPr>
                        <w14:cNvContentPartPr/>
                      </w14:nvContentPartPr>
                      <w14:xfrm>
                        <a:off x="0" y="0"/>
                        <a:ext cx="3749760" cy="158544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66499" behindDoc="0" locked="0" layoutInCell="1" allowOverlap="1" wp14:anchorId="076EEE60" wp14:editId="30AA4FC0">
                <wp:simplePos x="0" y="0"/>
                <wp:positionH relativeFrom="column">
                  <wp:posOffset>2159086</wp:posOffset>
                </wp:positionH>
                <wp:positionV relativeFrom="paragraph">
                  <wp:posOffset>-303544</wp:posOffset>
                </wp:positionV>
                <wp:extent cx="3749760" cy="1585440"/>
                <wp:effectExtent l="95250" t="95250" r="98425" b="91440"/>
                <wp:wrapNone/>
                <wp:docPr id="1088068985" name="Ink 307"/>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60738756" name="Ink 307"/>
                        <pic:cNvPicPr/>
                      </pic:nvPicPr>
                      <pic:blipFill>
                        <a:blip xmlns:r="http://schemas.openxmlformats.org/officeDocument/2006/relationships" r:embed="rId149"/>
                        <a:stretch>
                          <a:fillRect/>
                        </a:stretch>
                      </pic:blipFill>
                      <pic:spPr>
                        <a:xfrm>
                          <a:off x="0" y="0"/>
                          <a:ext cx="3821400" cy="1657080"/>
                        </a:xfrm>
                        <a:prstGeom prst="rect">
                          <a:avLst/>
                        </a:prstGeom>
                      </pic:spPr>
                    </pic:pic>
                  </a:graphicData>
                </a:graphic>
              </wp:anchor>
            </w:drawing>
          </mc:Fallback>
        </mc:AlternateContent>
      </w:r>
      <w:r w:rsidR="004B22BF">
        <w:rPr>
          <w:b/>
          <w:bCs/>
          <w:noProof/>
          <w:lang w:val="en-US"/>
        </w:rPr>
        <w:t xml:space="preserve">PRECISION  :  TOTAL NO OF DIGITS INCLUDING DECIMAL </w:t>
      </w:r>
      <w:r w:rsidR="00B34045">
        <w:rPr>
          <w:b/>
          <w:bCs/>
          <w:noProof/>
          <w:lang w:val="en-US"/>
        </w:rPr>
        <w:t>POINT(PR</w:t>
      </w:r>
      <w:r w:rsidR="00457286">
        <w:rPr>
          <w:b/>
          <w:bCs/>
          <w:noProof/>
          <w:lang w:val="en-US"/>
        </w:rPr>
        <w:t>ECISION FOR 100.00 IS 6</w:t>
      </w:r>
      <w:r w:rsidR="00B34045">
        <w:rPr>
          <w:b/>
          <w:bCs/>
          <w:noProof/>
          <w:lang w:val="en-US"/>
        </w:rPr>
        <w:t>)</w:t>
      </w:r>
    </w:p>
    <w:p w:rsidR="00827178" w:rsidP="00F96DD9" w:rsidRDefault="00AF2E3E" w14:paraId="2865AAB1" w14:textId="6FFD65F4">
      <w:pPr>
        <w:tabs>
          <w:tab w:val="left" w:pos="2640"/>
        </w:tabs>
        <w:rPr>
          <w:b/>
          <w:bCs/>
          <w:noProof/>
          <w:lang w:val="en-US"/>
        </w:rPr>
      </w:pPr>
      <w:r>
        <w:rPr>
          <w:b/>
          <w:bCs/>
          <w:noProof/>
          <w:lang w:val="en-US"/>
        </w:rPr>
        <mc:AlternateContent>
          <mc:Choice Requires="aink">
            <w:drawing>
              <wp:anchor distT="0" distB="0" distL="114300" distR="114300" simplePos="0" relativeHeight="251658305" behindDoc="0" locked="0" layoutInCell="1" allowOverlap="1" wp14:anchorId="673D3FF8" wp14:editId="56B89039">
                <wp:simplePos x="0" y="0"/>
                <wp:positionH relativeFrom="column">
                  <wp:posOffset>-594194</wp:posOffset>
                </wp:positionH>
                <wp:positionV relativeFrom="paragraph">
                  <wp:posOffset>-623909</wp:posOffset>
                </wp:positionV>
                <wp:extent cx="2751120" cy="1295640"/>
                <wp:effectExtent l="95250" t="95250" r="87630" b="95250"/>
                <wp:wrapNone/>
                <wp:docPr id="1808957866" name="Ink 306"/>
                <wp:cNvGraphicFramePr/>
                <a:graphic xmlns:a="http://schemas.openxmlformats.org/drawingml/2006/main">
                  <a:graphicData uri="http://schemas.microsoft.com/office/word/2010/wordprocessingInk">
                    <w14:contentPart bwMode="auto" r:id="rId150">
                      <w14:nvContentPartPr>
                        <w14:cNvContentPartPr/>
                      </w14:nvContentPartPr>
                      <w14:xfrm>
                        <a:off x="0" y="0"/>
                        <a:ext cx="2751120" cy="129564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65475" behindDoc="0" locked="0" layoutInCell="1" allowOverlap="1" wp14:anchorId="7297A7C8" wp14:editId="56B89039">
                <wp:simplePos x="0" y="0"/>
                <wp:positionH relativeFrom="column">
                  <wp:posOffset>-594194</wp:posOffset>
                </wp:positionH>
                <wp:positionV relativeFrom="paragraph">
                  <wp:posOffset>-623909</wp:posOffset>
                </wp:positionV>
                <wp:extent cx="2751120" cy="1295640"/>
                <wp:effectExtent l="95250" t="95250" r="87630" b="95250"/>
                <wp:wrapNone/>
                <wp:docPr id="1551485364" name="Ink 306"/>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1808957866" name="Ink 306"/>
                        <pic:cNvPicPr/>
                      </pic:nvPicPr>
                      <pic:blipFill>
                        <a:blip xmlns:r="http://schemas.openxmlformats.org/officeDocument/2006/relationships" r:embed="rId151"/>
                        <a:stretch>
                          <a:fillRect/>
                        </a:stretch>
                      </pic:blipFill>
                      <pic:spPr>
                        <a:xfrm>
                          <a:off x="0" y="0"/>
                          <a:ext cx="2822760" cy="1367280"/>
                        </a:xfrm>
                        <a:prstGeom prst="rect">
                          <a:avLst/>
                        </a:prstGeom>
                      </pic:spPr>
                    </pic:pic>
                  </a:graphicData>
                </a:graphic>
              </wp:anchor>
            </w:drawing>
          </mc:Fallback>
        </mc:AlternateContent>
      </w:r>
      <w:r w:rsidR="00457286">
        <w:rPr>
          <w:b/>
          <w:bCs/>
          <w:noProof/>
          <w:lang w:val="en-US"/>
        </w:rPr>
        <w:t xml:space="preserve">SCALE : AFTER HOW MANY DIGITS </w:t>
      </w:r>
      <w:r w:rsidR="00D64059">
        <w:rPr>
          <w:b/>
          <w:bCs/>
          <w:noProof/>
          <w:lang w:val="en-US"/>
        </w:rPr>
        <w:t xml:space="preserve">DECIMAL WILL COME </w:t>
      </w:r>
      <w:r w:rsidR="00827178">
        <w:rPr>
          <w:b/>
          <w:bCs/>
          <w:noProof/>
          <w:lang w:val="en-US"/>
        </w:rPr>
        <w:t>(</w:t>
      </w:r>
      <w:r w:rsidR="00351765">
        <w:rPr>
          <w:b/>
          <w:bCs/>
          <w:noProof/>
          <w:lang w:val="en-US"/>
        </w:rPr>
        <w:t>FOR 100.00  SCALE IS 2</w:t>
      </w:r>
      <w:r w:rsidR="008177C7">
        <w:rPr>
          <w:b/>
          <w:bCs/>
          <w:noProof/>
          <w:lang w:val="en-US"/>
        </w:rPr>
        <w:t xml:space="preserve"> </w:t>
      </w:r>
      <w:r w:rsidR="00827178">
        <w:rPr>
          <w:b/>
          <w:bCs/>
          <w:noProof/>
          <w:lang w:val="en-US"/>
        </w:rPr>
        <w:t>)</w:t>
      </w:r>
    </w:p>
    <w:p w:rsidR="00F001BC" w:rsidP="00F96DD9" w:rsidRDefault="00F001BC" w14:paraId="07CA8C3D" w14:textId="68F9B031">
      <w:pPr>
        <w:tabs>
          <w:tab w:val="left" w:pos="2640"/>
        </w:tabs>
        <w:rPr>
          <w:b/>
          <w:bCs/>
          <w:lang w:val="en-US"/>
        </w:rPr>
      </w:pPr>
    </w:p>
    <w:p w:rsidR="00D1494B" w:rsidP="00F96DD9" w:rsidRDefault="00D1494B" w14:paraId="78DE52A4" w14:textId="77777777">
      <w:pPr>
        <w:tabs>
          <w:tab w:val="left" w:pos="2640"/>
        </w:tabs>
        <w:rPr>
          <w:b/>
          <w:bCs/>
          <w:lang w:val="en-US"/>
        </w:rPr>
      </w:pPr>
    </w:p>
    <w:p w:rsidRPr="009A2963" w:rsidR="009A2963" w:rsidP="009A2963" w:rsidRDefault="00AF2E3E" w14:paraId="253C9225" w14:textId="59787220">
      <w:pPr>
        <w:tabs>
          <w:tab w:val="left" w:pos="2640"/>
        </w:tabs>
        <w:rPr>
          <w:b/>
          <w:bCs/>
          <w:lang w:val="en-US"/>
        </w:rPr>
      </w:pPr>
      <w:r>
        <w:rPr>
          <w:b/>
          <w:bCs/>
          <w:noProof/>
          <w:lang w:val="en-US"/>
        </w:rPr>
        <mc:AlternateContent>
          <mc:Choice Requires="aink">
            <w:drawing>
              <wp:anchor distT="0" distB="0" distL="114300" distR="114300" simplePos="0" relativeHeight="251658308" behindDoc="0" locked="0" layoutInCell="1" allowOverlap="1" wp14:anchorId="3AF5E269" wp14:editId="357F3F65">
                <wp:simplePos x="0" y="0"/>
                <wp:positionH relativeFrom="column">
                  <wp:posOffset>158206</wp:posOffset>
                </wp:positionH>
                <wp:positionV relativeFrom="paragraph">
                  <wp:posOffset>-531139</wp:posOffset>
                </wp:positionV>
                <wp:extent cx="6134760" cy="1607040"/>
                <wp:effectExtent l="95250" t="95250" r="94615" b="88900"/>
                <wp:wrapNone/>
                <wp:docPr id="638248430" name="Ink 311"/>
                <wp:cNvGraphicFramePr/>
                <a:graphic xmlns:a="http://schemas.openxmlformats.org/drawingml/2006/main">
                  <a:graphicData uri="http://schemas.microsoft.com/office/word/2010/wordprocessingInk">
                    <w14:contentPart bwMode="auto" r:id="rId152">
                      <w14:nvContentPartPr>
                        <w14:cNvContentPartPr/>
                      </w14:nvContentPartPr>
                      <w14:xfrm>
                        <a:off x="0" y="0"/>
                        <a:ext cx="6134760" cy="160704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68547" behindDoc="0" locked="0" layoutInCell="1" allowOverlap="1" wp14:anchorId="08CE0F70" wp14:editId="357F3F65">
                <wp:simplePos x="0" y="0"/>
                <wp:positionH relativeFrom="column">
                  <wp:posOffset>158206</wp:posOffset>
                </wp:positionH>
                <wp:positionV relativeFrom="paragraph">
                  <wp:posOffset>-531139</wp:posOffset>
                </wp:positionV>
                <wp:extent cx="6134760" cy="1607040"/>
                <wp:effectExtent l="95250" t="95250" r="94615" b="88900"/>
                <wp:wrapNone/>
                <wp:docPr id="599083499" name="Ink 311"/>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638248430" name="Ink 311"/>
                        <pic:cNvPicPr/>
                      </pic:nvPicPr>
                      <pic:blipFill>
                        <a:blip xmlns:r="http://schemas.openxmlformats.org/officeDocument/2006/relationships" r:embed="rId153"/>
                        <a:stretch>
                          <a:fillRect/>
                        </a:stretch>
                      </pic:blipFill>
                      <pic:spPr>
                        <a:xfrm>
                          <a:off x="0" y="0"/>
                          <a:ext cx="6206400" cy="1678680"/>
                        </a:xfrm>
                        <a:prstGeom prst="rect">
                          <a:avLst/>
                        </a:prstGeom>
                      </pic:spPr>
                    </pic:pic>
                  </a:graphicData>
                </a:graphic>
              </wp:anchor>
            </w:drawing>
          </mc:Fallback>
        </mc:AlternateContent>
      </w:r>
      <w:r>
        <w:rPr>
          <w:b/>
          <w:bCs/>
          <w:noProof/>
          <w:lang w:val="en-US"/>
        </w:rPr>
        <mc:AlternateContent>
          <mc:Choice Requires="aink">
            <w:drawing>
              <wp:anchor distT="0" distB="0" distL="114300" distR="114300" simplePos="0" relativeHeight="251658307" behindDoc="0" locked="0" layoutInCell="1" allowOverlap="1" wp14:anchorId="6FD9D858" wp14:editId="6A6B4E46">
                <wp:simplePos x="0" y="0"/>
                <wp:positionH relativeFrom="column">
                  <wp:posOffset>-403394</wp:posOffset>
                </wp:positionH>
                <wp:positionV relativeFrom="paragraph">
                  <wp:posOffset>-521779</wp:posOffset>
                </wp:positionV>
                <wp:extent cx="2877840" cy="1523160"/>
                <wp:effectExtent l="95250" t="95250" r="74930" b="96520"/>
                <wp:wrapNone/>
                <wp:docPr id="1428723860" name="Ink 308"/>
                <wp:cNvGraphicFramePr/>
                <a:graphic xmlns:a="http://schemas.openxmlformats.org/drawingml/2006/main">
                  <a:graphicData uri="http://schemas.microsoft.com/office/word/2010/wordprocessingInk">
                    <w14:contentPart bwMode="auto" r:id="rId154">
                      <w14:nvContentPartPr>
                        <w14:cNvContentPartPr/>
                      </w14:nvContentPartPr>
                      <w14:xfrm>
                        <a:off x="0" y="0"/>
                        <a:ext cx="2877840" cy="152316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67523" behindDoc="0" locked="0" layoutInCell="1" allowOverlap="1" wp14:anchorId="426BCB9F" wp14:editId="6A6B4E46">
                <wp:simplePos x="0" y="0"/>
                <wp:positionH relativeFrom="column">
                  <wp:posOffset>-403394</wp:posOffset>
                </wp:positionH>
                <wp:positionV relativeFrom="paragraph">
                  <wp:posOffset>-521779</wp:posOffset>
                </wp:positionV>
                <wp:extent cx="2877840" cy="1523160"/>
                <wp:effectExtent l="95250" t="95250" r="74930" b="96520"/>
                <wp:wrapNone/>
                <wp:docPr id="1124225058" name="Ink 308"/>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1428723860" name="Ink 308"/>
                        <pic:cNvPicPr/>
                      </pic:nvPicPr>
                      <pic:blipFill>
                        <a:blip xmlns:r="http://schemas.openxmlformats.org/officeDocument/2006/relationships" r:embed="rId155"/>
                        <a:stretch>
                          <a:fillRect/>
                        </a:stretch>
                      </pic:blipFill>
                      <pic:spPr>
                        <a:xfrm>
                          <a:off x="0" y="0"/>
                          <a:ext cx="2949480" cy="1594800"/>
                        </a:xfrm>
                        <a:prstGeom prst="rect">
                          <a:avLst/>
                        </a:prstGeom>
                      </pic:spPr>
                    </pic:pic>
                  </a:graphicData>
                </a:graphic>
              </wp:anchor>
            </w:drawing>
          </mc:Fallback>
        </mc:AlternateContent>
      </w:r>
      <w:r>
        <w:rPr>
          <w:b/>
          <w:bCs/>
          <w:noProof/>
          <w:lang w:val="en-US"/>
        </w:rPr>
        <mc:AlternateContent>
          <mc:Choice Requires="aink">
            <w:drawing>
              <wp:anchor distT="0" distB="0" distL="114300" distR="114300" simplePos="0" relativeHeight="251658302" behindDoc="0" locked="0" layoutInCell="1" allowOverlap="1" wp14:anchorId="3488579F" wp14:editId="34156BBB">
                <wp:simplePos x="0" y="0"/>
                <wp:positionH relativeFrom="column">
                  <wp:posOffset>2651566</wp:posOffset>
                </wp:positionH>
                <wp:positionV relativeFrom="paragraph">
                  <wp:posOffset>1224581</wp:posOffset>
                </wp:positionV>
                <wp:extent cx="360" cy="360"/>
                <wp:effectExtent l="38100" t="38100" r="38100" b="38100"/>
                <wp:wrapNone/>
                <wp:docPr id="1166197630" name="Ink 290"/>
                <wp:cNvGraphicFramePr/>
                <a:graphic xmlns:a="http://schemas.openxmlformats.org/drawingml/2006/main">
                  <a:graphicData uri="http://schemas.microsoft.com/office/word/2010/wordprocessingInk">
                    <w14:contentPart bwMode="auto" r:id="rId156">
                      <w14:nvContentPartPr>
                        <w14:cNvContentPartPr/>
                      </w14:nvContentPartPr>
                      <w14:xfrm>
                        <a:off x="0" y="0"/>
                        <a:ext cx="360" cy="36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62403" behindDoc="0" locked="0" layoutInCell="1" allowOverlap="1" wp14:anchorId="46450524" wp14:editId="34156BBB">
                <wp:simplePos x="0" y="0"/>
                <wp:positionH relativeFrom="column">
                  <wp:posOffset>2651566</wp:posOffset>
                </wp:positionH>
                <wp:positionV relativeFrom="paragraph">
                  <wp:posOffset>1224581</wp:posOffset>
                </wp:positionV>
                <wp:extent cx="360" cy="360"/>
                <wp:effectExtent l="38100" t="38100" r="38100" b="38100"/>
                <wp:wrapNone/>
                <wp:docPr id="887276740" name="Ink 290"/>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1166197630" name="Ink 290"/>
                        <pic:cNvPicPr/>
                      </pic:nvPicPr>
                      <pic:blipFill>
                        <a:blip xmlns:r="http://schemas.openxmlformats.org/officeDocument/2006/relationships" r:embed="rId157"/>
                        <a:stretch>
                          <a:fillRect/>
                        </a:stretch>
                      </pic:blipFill>
                      <pic:spPr>
                        <a:xfrm>
                          <a:off x="0" y="0"/>
                          <a:ext cx="12600" cy="12600"/>
                        </a:xfrm>
                        <a:prstGeom prst="rect">
                          <a:avLst/>
                        </a:prstGeom>
                      </pic:spPr>
                    </pic:pic>
                  </a:graphicData>
                </a:graphic>
              </wp:anchor>
            </w:drawing>
          </mc:Fallback>
        </mc:AlternateContent>
      </w:r>
      <w:r w:rsidR="007A3A9C">
        <w:rPr>
          <w:b/>
          <w:bCs/>
          <w:lang w:val="en-US"/>
        </w:rPr>
        <w:t xml:space="preserve">Same dependent value can’t be repeated </w:t>
      </w:r>
      <w:r w:rsidR="00A54485">
        <w:rPr>
          <w:b/>
          <w:bCs/>
          <w:lang w:val="en-US"/>
        </w:rPr>
        <w:t>for the same independent va</w:t>
      </w:r>
      <w:r w:rsidR="00333CD3">
        <w:rPr>
          <w:b/>
          <w:bCs/>
          <w:lang w:val="en-US"/>
        </w:rPr>
        <w:t>lue but same dependent value can be used for diff</w:t>
      </w:r>
      <w:r w:rsidR="00F654AD">
        <w:rPr>
          <w:b/>
          <w:bCs/>
          <w:lang w:val="en-US"/>
        </w:rPr>
        <w:t>erent independent value</w:t>
      </w:r>
    </w:p>
    <w:p w:rsidR="00B02951" w:rsidP="009A2963" w:rsidRDefault="00B02951" w14:paraId="541B6009" w14:textId="171A1BBB">
      <w:pPr>
        <w:tabs>
          <w:tab w:val="left" w:pos="2640"/>
        </w:tabs>
        <w:rPr>
          <w:b/>
          <w:bCs/>
          <w:lang w:val="en-US"/>
        </w:rPr>
      </w:pPr>
      <w:r>
        <w:rPr>
          <w:b/>
          <w:bCs/>
          <w:lang w:val="en-US"/>
        </w:rPr>
        <w:t xml:space="preserve">How </w:t>
      </w:r>
      <w:r w:rsidR="000179D4">
        <w:rPr>
          <w:b/>
          <w:bCs/>
          <w:lang w:val="en-US"/>
        </w:rPr>
        <w:t xml:space="preserve">to create Lookup </w:t>
      </w:r>
      <w:r w:rsidR="00587D0A">
        <w:rPr>
          <w:b/>
          <w:bCs/>
          <w:lang w:val="en-US"/>
        </w:rPr>
        <w:t>…manage common lookup</w:t>
      </w:r>
    </w:p>
    <w:p w:rsidR="00BE5A16" w:rsidP="009A2963" w:rsidRDefault="00BE5A16" w14:paraId="0FBD850C" w14:textId="77777777">
      <w:pPr>
        <w:tabs>
          <w:tab w:val="left" w:pos="2640"/>
        </w:tabs>
        <w:rPr>
          <w:b/>
          <w:bCs/>
          <w:lang w:val="en-US"/>
        </w:rPr>
      </w:pPr>
    </w:p>
    <w:p w:rsidR="00BE5A16" w:rsidP="009A2963" w:rsidRDefault="00BE5A16" w14:paraId="1A269DF3" w14:textId="213A1BA9">
      <w:pPr>
        <w:tabs>
          <w:tab w:val="left" w:pos="2640"/>
        </w:tabs>
        <w:rPr>
          <w:b/>
          <w:bCs/>
          <w:lang w:val="en-US"/>
        </w:rPr>
      </w:pPr>
      <w:r w:rsidRPr="00BE5A16">
        <w:rPr>
          <w:b/>
          <w:bCs/>
          <w:noProof/>
          <w:lang w:val="en-US"/>
        </w:rPr>
        <w:drawing>
          <wp:inline distT="0" distB="0" distL="0" distR="0" wp14:anchorId="4D43E60E" wp14:editId="382CAC53">
            <wp:extent cx="4276846" cy="879440"/>
            <wp:effectExtent l="0" t="0" r="0" b="0"/>
            <wp:docPr id="414533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33555" name="Picture 1" descr="A screenshot of a computer&#10;&#10;Description automatically generated"/>
                    <pic:cNvPicPr/>
                  </pic:nvPicPr>
                  <pic:blipFill>
                    <a:blip r:embed="rId158"/>
                    <a:stretch>
                      <a:fillRect/>
                    </a:stretch>
                  </pic:blipFill>
                  <pic:spPr>
                    <a:xfrm>
                      <a:off x="0" y="0"/>
                      <a:ext cx="4309855" cy="886228"/>
                    </a:xfrm>
                    <a:prstGeom prst="rect">
                      <a:avLst/>
                    </a:prstGeom>
                  </pic:spPr>
                </pic:pic>
              </a:graphicData>
            </a:graphic>
          </wp:inline>
        </w:drawing>
      </w:r>
    </w:p>
    <w:p w:rsidR="00247AC5" w:rsidP="009A2963" w:rsidRDefault="00247AC5" w14:paraId="113EDD22" w14:textId="77777777">
      <w:pPr>
        <w:tabs>
          <w:tab w:val="left" w:pos="2640"/>
        </w:tabs>
        <w:rPr>
          <w:b/>
          <w:bCs/>
          <w:lang w:val="en-US"/>
        </w:rPr>
      </w:pPr>
    </w:p>
    <w:p w:rsidRPr="009A2963" w:rsidR="00247AC5" w:rsidP="009A2963" w:rsidRDefault="00247AC5" w14:paraId="6EE4912C" w14:textId="0F79069C">
      <w:pPr>
        <w:tabs>
          <w:tab w:val="left" w:pos="2640"/>
        </w:tabs>
        <w:rPr>
          <w:b/>
          <w:bCs/>
          <w:lang w:val="en-US"/>
        </w:rPr>
      </w:pPr>
      <w:r w:rsidRPr="00247AC5">
        <w:rPr>
          <w:b/>
          <w:bCs/>
          <w:noProof/>
          <w:lang w:val="en-US"/>
        </w:rPr>
        <w:drawing>
          <wp:inline distT="0" distB="0" distL="0" distR="0" wp14:anchorId="30FF546E" wp14:editId="61E823F3">
            <wp:extent cx="4224759" cy="1825923"/>
            <wp:effectExtent l="0" t="0" r="4445" b="3175"/>
            <wp:docPr id="341298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98566" name="Picture 1" descr="A screenshot of a computer&#10;&#10;Description automatically generated"/>
                    <pic:cNvPicPr/>
                  </pic:nvPicPr>
                  <pic:blipFill>
                    <a:blip r:embed="rId159"/>
                    <a:stretch>
                      <a:fillRect/>
                    </a:stretch>
                  </pic:blipFill>
                  <pic:spPr>
                    <a:xfrm>
                      <a:off x="0" y="0"/>
                      <a:ext cx="4245441" cy="1834861"/>
                    </a:xfrm>
                    <a:prstGeom prst="rect">
                      <a:avLst/>
                    </a:prstGeom>
                  </pic:spPr>
                </pic:pic>
              </a:graphicData>
            </a:graphic>
          </wp:inline>
        </w:drawing>
      </w:r>
    </w:p>
    <w:p w:rsidR="009A2963" w:rsidP="009A2963" w:rsidRDefault="009A2963" w14:paraId="08BC0CC7" w14:textId="77777777">
      <w:pPr>
        <w:tabs>
          <w:tab w:val="left" w:pos="2640"/>
        </w:tabs>
        <w:rPr>
          <w:b/>
          <w:bCs/>
          <w:lang w:val="en-US"/>
        </w:rPr>
      </w:pPr>
    </w:p>
    <w:p w:rsidR="003E71B0" w:rsidP="009A2963" w:rsidRDefault="003E71B0" w14:paraId="4CBF4D08" w14:textId="77777777">
      <w:pPr>
        <w:tabs>
          <w:tab w:val="left" w:pos="2640"/>
        </w:tabs>
        <w:rPr>
          <w:b/>
          <w:bCs/>
          <w:lang w:val="en-US"/>
        </w:rPr>
      </w:pPr>
    </w:p>
    <w:p w:rsidR="003E71B0" w:rsidP="009A2963" w:rsidRDefault="003E71B0" w14:paraId="33CAD967" w14:textId="77777777">
      <w:pPr>
        <w:tabs>
          <w:tab w:val="left" w:pos="2640"/>
        </w:tabs>
        <w:rPr>
          <w:b/>
          <w:bCs/>
          <w:lang w:val="en-US"/>
        </w:rPr>
      </w:pPr>
    </w:p>
    <w:p w:rsidRPr="009A2963" w:rsidR="003E71B0" w:rsidP="009A2963" w:rsidRDefault="003E71B0" w14:paraId="79A4278B" w14:textId="4B7B4D90">
      <w:pPr>
        <w:tabs>
          <w:tab w:val="left" w:pos="2640"/>
        </w:tabs>
        <w:rPr>
          <w:b/>
          <w:bCs/>
          <w:lang w:val="en-US"/>
        </w:rPr>
      </w:pPr>
      <w:r>
        <w:rPr>
          <w:b/>
          <w:bCs/>
          <w:lang w:val="en-US"/>
        </w:rPr>
        <w:t>How to create D</w:t>
      </w:r>
      <w:r w:rsidR="00D751AC">
        <w:rPr>
          <w:b/>
          <w:bCs/>
          <w:lang w:val="en-US"/>
        </w:rPr>
        <w:t xml:space="preserve">escriptive </w:t>
      </w:r>
      <w:r>
        <w:rPr>
          <w:b/>
          <w:bCs/>
          <w:lang w:val="en-US"/>
        </w:rPr>
        <w:t>FF</w:t>
      </w:r>
    </w:p>
    <w:p w:rsidR="009A2963" w:rsidP="009A2963" w:rsidRDefault="009A2963" w14:paraId="3142F2C7" w14:textId="681CD5A3">
      <w:pPr>
        <w:tabs>
          <w:tab w:val="left" w:pos="2640"/>
        </w:tabs>
        <w:rPr>
          <w:b/>
        </w:rPr>
      </w:pPr>
      <w:r w:rsidRPr="009A2963">
        <w:rPr>
          <w:b/>
          <w:bCs/>
          <w:lang w:val="en-US"/>
        </w:rPr>
        <w:t>%payable%Desc%Flex%</w:t>
      </w:r>
      <w:r w:rsidR="00AC2CA7">
        <w:rPr>
          <w:b/>
          <w:bCs/>
          <w:lang w:val="en-US"/>
        </w:rPr>
        <w:t>.............search invoices and edit</w:t>
      </w:r>
      <w:r w:rsidR="0020025A">
        <w:rPr>
          <w:b/>
          <w:bCs/>
          <w:lang w:val="en-US"/>
        </w:rPr>
        <w:t>………</w:t>
      </w:r>
      <w:r w:rsidR="00C4407B">
        <w:rPr>
          <w:b/>
          <w:bCs/>
          <w:lang w:val="en-US"/>
        </w:rPr>
        <w:t>manage context ……..create context</w:t>
      </w:r>
    </w:p>
    <w:p w:rsidR="002D37B7" w:rsidP="009A2963" w:rsidRDefault="002D37B7" w14:paraId="20F24217" w14:textId="67561222">
      <w:pPr>
        <w:tabs>
          <w:tab w:val="left" w:pos="2640"/>
        </w:tabs>
        <w:rPr>
          <w:b/>
          <w:bCs/>
          <w:lang w:val="en-US"/>
        </w:rPr>
      </w:pPr>
      <w:r w:rsidRPr="002D37B7">
        <w:rPr>
          <w:b/>
          <w:bCs/>
          <w:noProof/>
          <w:lang w:val="en-US"/>
        </w:rPr>
        <w:drawing>
          <wp:inline distT="0" distB="0" distL="0" distR="0" wp14:anchorId="48AA032D" wp14:editId="35462DF3">
            <wp:extent cx="4126741" cy="1794076"/>
            <wp:effectExtent l="0" t="0" r="7620" b="0"/>
            <wp:docPr id="618007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07845" name="Picture 1" descr="A screenshot of a computer&#10;&#10;Description automatically generated"/>
                    <pic:cNvPicPr/>
                  </pic:nvPicPr>
                  <pic:blipFill>
                    <a:blip r:embed="rId160"/>
                    <a:stretch>
                      <a:fillRect/>
                    </a:stretch>
                  </pic:blipFill>
                  <pic:spPr>
                    <a:xfrm>
                      <a:off x="0" y="0"/>
                      <a:ext cx="4139215" cy="1799499"/>
                    </a:xfrm>
                    <a:prstGeom prst="rect">
                      <a:avLst/>
                    </a:prstGeom>
                  </pic:spPr>
                </pic:pic>
              </a:graphicData>
            </a:graphic>
          </wp:inline>
        </w:drawing>
      </w:r>
      <w:r w:rsidRPr="00A21198" w:rsidR="00A21198">
        <w:rPr>
          <w:b/>
          <w:bCs/>
          <w:noProof/>
          <w:lang w:val="en-US"/>
        </w:rPr>
        <w:drawing>
          <wp:inline distT="0" distB="0" distL="0" distR="0" wp14:anchorId="6C0280AF" wp14:editId="1CB728AA">
            <wp:extent cx="4351137" cy="2199190"/>
            <wp:effectExtent l="0" t="0" r="0" b="0"/>
            <wp:docPr id="1712350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50507" name="Picture 1" descr="A screenshot of a computer&#10;&#10;Description automatically generated"/>
                    <pic:cNvPicPr/>
                  </pic:nvPicPr>
                  <pic:blipFill>
                    <a:blip r:embed="rId161"/>
                    <a:stretch>
                      <a:fillRect/>
                    </a:stretch>
                  </pic:blipFill>
                  <pic:spPr>
                    <a:xfrm>
                      <a:off x="0" y="0"/>
                      <a:ext cx="4357208" cy="2202258"/>
                    </a:xfrm>
                    <a:prstGeom prst="rect">
                      <a:avLst/>
                    </a:prstGeom>
                  </pic:spPr>
                </pic:pic>
              </a:graphicData>
            </a:graphic>
          </wp:inline>
        </w:drawing>
      </w:r>
    </w:p>
    <w:p w:rsidRPr="009A2963" w:rsidR="00297A1D" w:rsidP="009A2963" w:rsidRDefault="00297A1D" w14:paraId="1AB6DCCC" w14:textId="631AB2CA">
      <w:pPr>
        <w:tabs>
          <w:tab w:val="left" w:pos="2640"/>
        </w:tabs>
        <w:rPr>
          <w:b/>
          <w:bCs/>
          <w:lang w:val="en-US"/>
        </w:rPr>
      </w:pPr>
      <w:r w:rsidRPr="00297A1D">
        <w:rPr>
          <w:b/>
          <w:bCs/>
          <w:noProof/>
          <w:lang w:val="en-US"/>
        </w:rPr>
        <w:drawing>
          <wp:inline distT="0" distB="0" distL="0" distR="0" wp14:anchorId="1249DF7B" wp14:editId="790475A5">
            <wp:extent cx="3431115" cy="902825"/>
            <wp:effectExtent l="0" t="0" r="0" b="0"/>
            <wp:docPr id="1400525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25661" name="Picture 1" descr="A screenshot of a computer&#10;&#10;Description automatically generated"/>
                    <pic:cNvPicPr/>
                  </pic:nvPicPr>
                  <pic:blipFill>
                    <a:blip r:embed="rId162"/>
                    <a:stretch>
                      <a:fillRect/>
                    </a:stretch>
                  </pic:blipFill>
                  <pic:spPr>
                    <a:xfrm>
                      <a:off x="0" y="0"/>
                      <a:ext cx="3444454" cy="906335"/>
                    </a:xfrm>
                    <a:prstGeom prst="rect">
                      <a:avLst/>
                    </a:prstGeom>
                  </pic:spPr>
                </pic:pic>
              </a:graphicData>
            </a:graphic>
          </wp:inline>
        </w:drawing>
      </w:r>
    </w:p>
    <w:p w:rsidR="009A2963" w:rsidP="009A2963" w:rsidRDefault="00297A1D" w14:paraId="706896E1" w14:textId="4031132B">
      <w:pPr>
        <w:tabs>
          <w:tab w:val="left" w:pos="2640"/>
        </w:tabs>
        <w:rPr>
          <w:b w:val="1"/>
          <w:bCs w:val="1"/>
          <w:lang w:val="en-US"/>
        </w:rPr>
      </w:pPr>
      <w:r w:rsidRPr="39CC3C77" w:rsidR="00297A1D">
        <w:rPr>
          <w:b w:val="1"/>
          <w:bCs w:val="1"/>
          <w:lang w:val="en-US"/>
        </w:rPr>
        <w:t xml:space="preserve">Save and </w:t>
      </w:r>
      <w:r w:rsidRPr="39CC3C77" w:rsidR="009D235F">
        <w:rPr>
          <w:b w:val="1"/>
          <w:bCs w:val="1"/>
          <w:lang w:val="en-US"/>
        </w:rPr>
        <w:t>close deploy</w:t>
      </w:r>
      <w:r w:rsidRPr="39CC3C77" w:rsidR="00F42B7F">
        <w:rPr>
          <w:b w:val="1"/>
          <w:bCs w:val="1"/>
          <w:lang w:val="en-US"/>
        </w:rPr>
        <w:t>…………..</w:t>
      </w:r>
      <w:r w:rsidRPr="39CC3C77" w:rsidR="001206C2">
        <w:rPr>
          <w:b w:val="1"/>
          <w:bCs w:val="1"/>
          <w:lang w:val="en-US"/>
        </w:rPr>
        <w:t>go to home ………..</w:t>
      </w:r>
      <w:r w:rsidRPr="39CC3C77" w:rsidR="006D4584">
        <w:rPr>
          <w:b w:val="1"/>
          <w:bCs w:val="1"/>
          <w:lang w:val="en-US"/>
        </w:rPr>
        <w:t>payables….show more…….</w:t>
      </w:r>
      <w:r w:rsidRPr="39CC3C77" w:rsidR="00F867C0">
        <w:rPr>
          <w:b w:val="1"/>
          <w:bCs w:val="1"/>
          <w:lang w:val="en-US"/>
        </w:rPr>
        <w:t>additional info…………</w:t>
      </w:r>
    </w:p>
    <w:p w:rsidRPr="009A2963" w:rsidR="002E6CF0" w:rsidP="009A2963" w:rsidRDefault="002E6CF0" w14:paraId="65127879" w14:textId="123B7760">
      <w:pPr>
        <w:tabs>
          <w:tab w:val="left" w:pos="2640"/>
        </w:tabs>
        <w:rPr>
          <w:b/>
          <w:bCs/>
          <w:lang w:val="en-US"/>
        </w:rPr>
      </w:pPr>
      <w:r w:rsidRPr="002E6CF0">
        <w:rPr>
          <w:b/>
          <w:bCs/>
          <w:noProof/>
          <w:lang w:val="en-US"/>
        </w:rPr>
        <w:drawing>
          <wp:inline distT="0" distB="0" distL="0" distR="0" wp14:anchorId="0E5F6B6E" wp14:editId="05539BAF">
            <wp:extent cx="3445937" cy="1238491"/>
            <wp:effectExtent l="0" t="0" r="2540" b="0"/>
            <wp:docPr id="137916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6795" name="Picture 1" descr="A screenshot of a computer&#10;&#10;Description automatically generated"/>
                    <pic:cNvPicPr/>
                  </pic:nvPicPr>
                  <pic:blipFill>
                    <a:blip r:embed="rId163"/>
                    <a:stretch>
                      <a:fillRect/>
                    </a:stretch>
                  </pic:blipFill>
                  <pic:spPr>
                    <a:xfrm>
                      <a:off x="0" y="0"/>
                      <a:ext cx="3452866" cy="1240981"/>
                    </a:xfrm>
                    <a:prstGeom prst="rect">
                      <a:avLst/>
                    </a:prstGeom>
                  </pic:spPr>
                </pic:pic>
              </a:graphicData>
            </a:graphic>
          </wp:inline>
        </w:drawing>
      </w:r>
    </w:p>
    <w:p w:rsidR="009A2963" w:rsidP="009A2963" w:rsidRDefault="009A2963" w14:paraId="2BD0F170" w14:textId="207A38F3">
      <w:pPr>
        <w:tabs>
          <w:tab w:val="left" w:pos="2640"/>
        </w:tabs>
        <w:rPr>
          <w:b/>
          <w:bCs/>
          <w:lang w:val="en-US"/>
        </w:rPr>
      </w:pPr>
    </w:p>
    <w:p w:rsidR="00D8397E" w:rsidP="009A2963" w:rsidRDefault="00D8397E" w14:paraId="38065B6D" w14:textId="77777777">
      <w:pPr>
        <w:tabs>
          <w:tab w:val="left" w:pos="2640"/>
        </w:tabs>
        <w:rPr>
          <w:b/>
          <w:bCs/>
          <w:lang w:val="en-US"/>
        </w:rPr>
      </w:pPr>
    </w:p>
    <w:p w:rsidR="00D8397E" w:rsidP="009A2963" w:rsidRDefault="00D8397E" w14:paraId="5C85045E" w14:textId="22A3BFF5">
      <w:pPr>
        <w:tabs>
          <w:tab w:val="left" w:pos="2640"/>
        </w:tabs>
        <w:rPr>
          <w:b/>
          <w:bCs/>
          <w:lang w:val="en-US"/>
        </w:rPr>
      </w:pPr>
      <w:r>
        <w:rPr>
          <w:b/>
          <w:bCs/>
          <w:lang w:val="en-US"/>
        </w:rPr>
        <w:t>How to create kff</w:t>
      </w:r>
    </w:p>
    <w:p w:rsidR="00D8397E" w:rsidP="009A2963" w:rsidRDefault="00ED522C" w14:paraId="6D50CC17" w14:textId="1113D1CD">
      <w:pPr>
        <w:tabs>
          <w:tab w:val="left" w:pos="2640"/>
        </w:tabs>
        <w:rPr>
          <w:b/>
          <w:bCs/>
          <w:lang w:val="en-US"/>
        </w:rPr>
      </w:pPr>
      <w:r>
        <w:rPr>
          <w:b/>
          <w:bCs/>
          <w:lang w:val="en-US"/>
        </w:rPr>
        <w:t xml:space="preserve">%inv%value%set …………inventory management ………create value set with different </w:t>
      </w:r>
      <w:r w:rsidR="008A3F77">
        <w:rPr>
          <w:b/>
          <w:bCs/>
          <w:lang w:val="en-US"/>
        </w:rPr>
        <w:t>name</w:t>
      </w:r>
      <w:r w:rsidR="000C68B2">
        <w:rPr>
          <w:b/>
          <w:bCs/>
          <w:lang w:val="en-US"/>
        </w:rPr>
        <w:t>………….SAVE AND CLOSE</w:t>
      </w:r>
    </w:p>
    <w:p w:rsidR="008A3F77" w:rsidP="009A2963" w:rsidRDefault="008A3F77" w14:paraId="410E11BE" w14:textId="77777777">
      <w:pPr>
        <w:tabs>
          <w:tab w:val="left" w:pos="2640"/>
        </w:tabs>
        <w:rPr>
          <w:b/>
          <w:bCs/>
          <w:lang w:val="en-US"/>
        </w:rPr>
      </w:pPr>
    </w:p>
    <w:p w:rsidR="008A3F77" w:rsidP="009A2963" w:rsidRDefault="008A3F77" w14:paraId="40DE13FE" w14:textId="1216C6E6">
      <w:pPr>
        <w:tabs>
          <w:tab w:val="left" w:pos="2640"/>
        </w:tabs>
        <w:rPr>
          <w:b/>
          <w:bCs/>
          <w:lang w:val="en-US"/>
        </w:rPr>
      </w:pPr>
      <w:r w:rsidRPr="008A3F77">
        <w:rPr>
          <w:b/>
          <w:bCs/>
          <w:noProof/>
          <w:lang w:val="en-US"/>
        </w:rPr>
        <w:drawing>
          <wp:inline distT="0" distB="0" distL="0" distR="0" wp14:anchorId="0ED926F8" wp14:editId="520F634D">
            <wp:extent cx="3287210" cy="2933214"/>
            <wp:effectExtent l="0" t="0" r="8890" b="635"/>
            <wp:docPr id="1427130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30581" name="Picture 1" descr="A screenshot of a computer&#10;&#10;Description automatically generated"/>
                    <pic:cNvPicPr/>
                  </pic:nvPicPr>
                  <pic:blipFill>
                    <a:blip r:embed="rId164"/>
                    <a:stretch>
                      <a:fillRect/>
                    </a:stretch>
                  </pic:blipFill>
                  <pic:spPr>
                    <a:xfrm>
                      <a:off x="0" y="0"/>
                      <a:ext cx="3294642" cy="2939846"/>
                    </a:xfrm>
                    <a:prstGeom prst="rect">
                      <a:avLst/>
                    </a:prstGeom>
                  </pic:spPr>
                </pic:pic>
              </a:graphicData>
            </a:graphic>
          </wp:inline>
        </w:drawing>
      </w:r>
    </w:p>
    <w:p w:rsidR="00147114" w:rsidP="009A2963" w:rsidRDefault="00147114" w14:paraId="59BB1CD3" w14:textId="2C28C15B">
      <w:pPr>
        <w:tabs>
          <w:tab w:val="left" w:pos="2640"/>
        </w:tabs>
        <w:rPr>
          <w:b/>
          <w:bCs/>
          <w:lang w:val="en-US"/>
        </w:rPr>
      </w:pPr>
      <w:r>
        <w:rPr>
          <w:b/>
          <w:bCs/>
          <w:lang w:val="en-US"/>
        </w:rPr>
        <w:t>First make value sets (building, department, racks)…save them</w:t>
      </w:r>
      <w:r w:rsidR="00055271">
        <w:rPr>
          <w:b/>
          <w:bCs/>
          <w:lang w:val="en-US"/>
        </w:rPr>
        <w:t xml:space="preserve"> and then open %inv%flex%fields</w:t>
      </w:r>
    </w:p>
    <w:p w:rsidR="00055271" w:rsidP="009A2963" w:rsidRDefault="00055271" w14:paraId="2276AC74" w14:textId="30218039">
      <w:pPr>
        <w:tabs>
          <w:tab w:val="left" w:pos="2640"/>
        </w:tabs>
        <w:rPr>
          <w:b/>
          <w:bCs/>
          <w:lang w:val="en-US"/>
        </w:rPr>
      </w:pPr>
      <w:r w:rsidRPr="00055271">
        <w:rPr>
          <w:b/>
          <w:bCs/>
          <w:noProof/>
          <w:lang w:val="en-US"/>
        </w:rPr>
        <w:drawing>
          <wp:inline distT="0" distB="0" distL="0" distR="0" wp14:anchorId="1040C681" wp14:editId="37DC200A">
            <wp:extent cx="4204719" cy="1886673"/>
            <wp:effectExtent l="0" t="0" r="5715" b="0"/>
            <wp:docPr id="252767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67740" name="Picture 1" descr="A screenshot of a computer&#10;&#10;Description automatically generated"/>
                    <pic:cNvPicPr/>
                  </pic:nvPicPr>
                  <pic:blipFill>
                    <a:blip r:embed="rId165"/>
                    <a:stretch>
                      <a:fillRect/>
                    </a:stretch>
                  </pic:blipFill>
                  <pic:spPr>
                    <a:xfrm>
                      <a:off x="0" y="0"/>
                      <a:ext cx="4224295" cy="1895457"/>
                    </a:xfrm>
                    <a:prstGeom prst="rect">
                      <a:avLst/>
                    </a:prstGeom>
                  </pic:spPr>
                </pic:pic>
              </a:graphicData>
            </a:graphic>
          </wp:inline>
        </w:drawing>
      </w:r>
    </w:p>
    <w:p w:rsidR="000A31E3" w:rsidP="009A2963" w:rsidRDefault="00CF6278" w14:paraId="144DCB71" w14:textId="2175145B">
      <w:pPr>
        <w:tabs>
          <w:tab w:val="left" w:pos="2640"/>
        </w:tabs>
        <w:rPr>
          <w:b/>
          <w:bCs/>
          <w:lang w:val="en-US"/>
        </w:rPr>
      </w:pPr>
      <w:r>
        <w:rPr>
          <w:b/>
          <w:bCs/>
          <w:lang w:val="en-US"/>
        </w:rPr>
        <w:t xml:space="preserve">Inventory </w:t>
      </w:r>
      <w:r w:rsidR="000A31E3">
        <w:rPr>
          <w:b/>
          <w:bCs/>
          <w:lang w:val="en-US"/>
        </w:rPr>
        <w:t>manag…….manage structure</w:t>
      </w:r>
      <w:r w:rsidR="00454451">
        <w:rPr>
          <w:b/>
          <w:bCs/>
          <w:lang w:val="en-US"/>
        </w:rPr>
        <w:t>……CREATE STRUCTURE</w:t>
      </w:r>
    </w:p>
    <w:p w:rsidR="00454451" w:rsidP="009A2963" w:rsidRDefault="00454451" w14:paraId="611ADCAF" w14:textId="33CB6F5D">
      <w:pPr>
        <w:tabs>
          <w:tab w:val="left" w:pos="2640"/>
        </w:tabs>
        <w:rPr>
          <w:b/>
          <w:bCs/>
          <w:lang w:val="en-US"/>
        </w:rPr>
      </w:pPr>
      <w:r w:rsidRPr="00454451">
        <w:rPr>
          <w:b/>
          <w:bCs/>
          <w:noProof/>
          <w:lang w:val="en-US"/>
        </w:rPr>
        <w:drawing>
          <wp:inline distT="0" distB="0" distL="0" distR="0" wp14:anchorId="1E7BFFB4" wp14:editId="060BEE74">
            <wp:extent cx="3125165" cy="1831584"/>
            <wp:effectExtent l="0" t="0" r="0" b="0"/>
            <wp:docPr id="1433364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64644" name="Picture 1" descr="A screenshot of a computer&#10;&#10;Description automatically generated"/>
                    <pic:cNvPicPr/>
                  </pic:nvPicPr>
                  <pic:blipFill>
                    <a:blip r:embed="rId166"/>
                    <a:stretch>
                      <a:fillRect/>
                    </a:stretch>
                  </pic:blipFill>
                  <pic:spPr>
                    <a:xfrm>
                      <a:off x="0" y="0"/>
                      <a:ext cx="3131503" cy="1835298"/>
                    </a:xfrm>
                    <a:prstGeom prst="rect">
                      <a:avLst/>
                    </a:prstGeom>
                  </pic:spPr>
                </pic:pic>
              </a:graphicData>
            </a:graphic>
          </wp:inline>
        </w:drawing>
      </w:r>
    </w:p>
    <w:p w:rsidR="00AE4C66" w:rsidP="009A2963" w:rsidRDefault="00AE4C66" w14:paraId="0B94A5F6" w14:textId="7A965357">
      <w:pPr>
        <w:tabs>
          <w:tab w:val="left" w:pos="2640"/>
        </w:tabs>
        <w:rPr>
          <w:b/>
          <w:bCs/>
          <w:lang w:val="en-US"/>
        </w:rPr>
      </w:pPr>
      <w:r w:rsidRPr="00AE4C66">
        <w:rPr>
          <w:b/>
          <w:bCs/>
          <w:noProof/>
          <w:lang w:val="en-US"/>
        </w:rPr>
        <w:drawing>
          <wp:inline distT="0" distB="0" distL="0" distR="0" wp14:anchorId="74081AB3" wp14:editId="40088AFF">
            <wp:extent cx="4052144" cy="1169043"/>
            <wp:effectExtent l="0" t="0" r="5715" b="0"/>
            <wp:docPr id="1015702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02191" name="Picture 1" descr="A screenshot of a computer&#10;&#10;Description automatically generated"/>
                    <pic:cNvPicPr/>
                  </pic:nvPicPr>
                  <pic:blipFill>
                    <a:blip r:embed="rId167"/>
                    <a:stretch>
                      <a:fillRect/>
                    </a:stretch>
                  </pic:blipFill>
                  <pic:spPr>
                    <a:xfrm>
                      <a:off x="0" y="0"/>
                      <a:ext cx="4091347" cy="1180353"/>
                    </a:xfrm>
                    <a:prstGeom prst="rect">
                      <a:avLst/>
                    </a:prstGeom>
                  </pic:spPr>
                </pic:pic>
              </a:graphicData>
            </a:graphic>
          </wp:inline>
        </w:drawing>
      </w:r>
    </w:p>
    <w:p w:rsidR="00FE74B2" w:rsidP="009A2963" w:rsidRDefault="00721E69" w14:paraId="04E7A9DC" w14:textId="77777777">
      <w:pPr>
        <w:tabs>
          <w:tab w:val="left" w:pos="2640"/>
        </w:tabs>
        <w:rPr>
          <w:b/>
          <w:bCs/>
          <w:lang w:val="en-US"/>
        </w:rPr>
      </w:pPr>
      <w:r w:rsidRPr="00721E69">
        <w:rPr>
          <w:b/>
          <w:bCs/>
          <w:noProof/>
          <w:lang w:val="en-US"/>
        </w:rPr>
        <w:drawing>
          <wp:anchor distT="0" distB="0" distL="114300" distR="114300" simplePos="0" relativeHeight="251658397" behindDoc="0" locked="0" layoutInCell="1" allowOverlap="1" wp14:anchorId="2ABB7A7F" wp14:editId="1EDB3881">
            <wp:simplePos x="914400" y="2216552"/>
            <wp:positionH relativeFrom="column">
              <wp:align>left</wp:align>
            </wp:positionH>
            <wp:positionV relativeFrom="paragraph">
              <wp:align>top</wp:align>
            </wp:positionV>
            <wp:extent cx="3663387" cy="3018902"/>
            <wp:effectExtent l="0" t="0" r="0" b="0"/>
            <wp:wrapSquare wrapText="bothSides"/>
            <wp:docPr id="150785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52250" name=""/>
                    <pic:cNvPicPr/>
                  </pic:nvPicPr>
                  <pic:blipFill>
                    <a:blip r:embed="rId168">
                      <a:extLst>
                        <a:ext uri="{28A0092B-C50C-407E-A947-70E740481C1C}">
                          <a14:useLocalDpi xmlns:a14="http://schemas.microsoft.com/office/drawing/2010/main" val="0"/>
                        </a:ext>
                      </a:extLst>
                    </a:blip>
                    <a:stretch>
                      <a:fillRect/>
                    </a:stretch>
                  </pic:blipFill>
                  <pic:spPr>
                    <a:xfrm>
                      <a:off x="0" y="0"/>
                      <a:ext cx="3663387" cy="3018902"/>
                    </a:xfrm>
                    <a:prstGeom prst="rect">
                      <a:avLst/>
                    </a:prstGeom>
                  </pic:spPr>
                </pic:pic>
              </a:graphicData>
            </a:graphic>
          </wp:anchor>
        </w:drawing>
      </w:r>
    </w:p>
    <w:p w:rsidRPr="00FE74B2" w:rsidR="00FE74B2" w:rsidP="00FE74B2" w:rsidRDefault="00FE74B2" w14:paraId="392B7CD5" w14:textId="77777777">
      <w:pPr>
        <w:rPr>
          <w:lang w:val="en-US"/>
        </w:rPr>
      </w:pPr>
    </w:p>
    <w:p w:rsidRPr="00FE74B2" w:rsidR="00FE74B2" w:rsidP="00FE74B2" w:rsidRDefault="00FE74B2" w14:paraId="216F6135" w14:textId="77777777">
      <w:pPr>
        <w:rPr>
          <w:lang w:val="en-US"/>
        </w:rPr>
      </w:pPr>
    </w:p>
    <w:p w:rsidRPr="00FE74B2" w:rsidR="00FE74B2" w:rsidP="00FE74B2" w:rsidRDefault="00FE74B2" w14:paraId="5ED97488" w14:textId="77777777">
      <w:pPr>
        <w:rPr>
          <w:lang w:val="en-US"/>
        </w:rPr>
      </w:pPr>
    </w:p>
    <w:p w:rsidRPr="00FE74B2" w:rsidR="00FE74B2" w:rsidP="00FE74B2" w:rsidRDefault="00FE74B2" w14:paraId="764A6E89" w14:textId="77777777">
      <w:pPr>
        <w:rPr>
          <w:lang w:val="en-US"/>
        </w:rPr>
      </w:pPr>
    </w:p>
    <w:p w:rsidRPr="00FE74B2" w:rsidR="00FE74B2" w:rsidP="00FE74B2" w:rsidRDefault="00FE74B2" w14:paraId="554D13FF" w14:textId="77777777">
      <w:pPr>
        <w:rPr>
          <w:lang w:val="en-US"/>
        </w:rPr>
      </w:pPr>
    </w:p>
    <w:p w:rsidR="00FE74B2" w:rsidP="00FE74B2" w:rsidRDefault="00FE74B2" w14:paraId="313DF615" w14:textId="77777777">
      <w:pPr>
        <w:tabs>
          <w:tab w:val="left" w:pos="2640"/>
        </w:tabs>
        <w:jc w:val="center"/>
        <w:rPr>
          <w:b/>
          <w:bCs/>
          <w:lang w:val="en-US"/>
        </w:rPr>
      </w:pPr>
    </w:p>
    <w:p w:rsidR="00AE4C66" w:rsidP="009A2963" w:rsidRDefault="00FE74B2" w14:paraId="1D966D7E" w14:textId="63E0DDF7">
      <w:pPr>
        <w:tabs>
          <w:tab w:val="left" w:pos="2640"/>
        </w:tabs>
        <w:rPr>
          <w:b/>
          <w:bCs/>
          <w:lang w:val="en-US"/>
        </w:rPr>
      </w:pPr>
      <w:r>
        <w:rPr>
          <w:b/>
          <w:bCs/>
          <w:lang w:val="en-US"/>
        </w:rPr>
        <w:br w:type="textWrapping" w:clear="all"/>
      </w:r>
    </w:p>
    <w:p w:rsidR="00375D5D" w:rsidP="009A2963" w:rsidRDefault="00767531" w14:paraId="72FDE089" w14:textId="73856D8A">
      <w:pPr>
        <w:tabs>
          <w:tab w:val="left" w:pos="2640"/>
        </w:tabs>
        <w:rPr>
          <w:b/>
          <w:bCs/>
          <w:lang w:val="en-US"/>
        </w:rPr>
      </w:pPr>
      <w:r>
        <w:rPr>
          <w:b/>
          <w:bCs/>
          <w:lang w:val="en-US"/>
        </w:rPr>
        <w:t>Save</w:t>
      </w:r>
      <w:r w:rsidR="00C6399B">
        <w:rPr>
          <w:b/>
          <w:bCs/>
          <w:lang w:val="en-US"/>
        </w:rPr>
        <w:t xml:space="preserve"> till manage till deployment</w:t>
      </w:r>
      <w:r w:rsidR="00375D5D">
        <w:rPr>
          <w:b/>
          <w:bCs/>
          <w:lang w:val="en-US"/>
        </w:rPr>
        <w:t>….then manage structure and instan</w:t>
      </w:r>
      <w:r w:rsidR="00CA122F">
        <w:rPr>
          <w:b/>
          <w:bCs/>
          <w:lang w:val="en-US"/>
        </w:rPr>
        <w:t>tance</w:t>
      </w:r>
    </w:p>
    <w:p w:rsidR="00FE74B2" w:rsidP="009A2963" w:rsidRDefault="00FE74B2" w14:paraId="60D2D5BD" w14:textId="2F42CC57">
      <w:pPr>
        <w:tabs>
          <w:tab w:val="left" w:pos="2640"/>
        </w:tabs>
        <w:rPr>
          <w:b/>
          <w:bCs/>
          <w:lang w:val="en-US"/>
        </w:rPr>
      </w:pPr>
      <w:r>
        <w:rPr>
          <w:b/>
          <w:bCs/>
          <w:lang w:val="en-US"/>
        </w:rPr>
        <w:t xml:space="preserve">Till now in manage structure we made </w:t>
      </w:r>
      <w:r w:rsidR="00243C78">
        <w:rPr>
          <w:b/>
          <w:bCs/>
          <w:lang w:val="en-US"/>
        </w:rPr>
        <w:t xml:space="preserve">classes now in manage </w:t>
      </w:r>
      <w:r w:rsidR="00B42730">
        <w:rPr>
          <w:b/>
          <w:bCs/>
          <w:lang w:val="en-US"/>
        </w:rPr>
        <w:t xml:space="preserve">and instances </w:t>
      </w:r>
      <w:r w:rsidR="00AD73C6">
        <w:rPr>
          <w:b/>
          <w:bCs/>
          <w:lang w:val="en-US"/>
        </w:rPr>
        <w:t xml:space="preserve">we are creating </w:t>
      </w:r>
      <w:r w:rsidR="00B138BB">
        <w:rPr>
          <w:b/>
          <w:bCs/>
          <w:lang w:val="en-US"/>
        </w:rPr>
        <w:t>objects</w:t>
      </w:r>
    </w:p>
    <w:p w:rsidR="00806DE4" w:rsidP="009A2963" w:rsidRDefault="00806DE4" w14:paraId="3C803603" w14:textId="5F7E71E3">
      <w:pPr>
        <w:tabs>
          <w:tab w:val="left" w:pos="2640"/>
        </w:tabs>
        <w:rPr>
          <w:b/>
          <w:bCs/>
          <w:lang w:val="en-US"/>
        </w:rPr>
      </w:pPr>
      <w:r w:rsidRPr="00806DE4">
        <w:rPr>
          <w:b/>
          <w:bCs/>
          <w:noProof/>
          <w:lang w:val="en-US"/>
        </w:rPr>
        <w:drawing>
          <wp:inline distT="0" distB="0" distL="0" distR="0" wp14:anchorId="10E3FABE" wp14:editId="53D8BCCE">
            <wp:extent cx="3760470" cy="2855974"/>
            <wp:effectExtent l="0" t="0" r="0" b="1905"/>
            <wp:docPr id="1910397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97703" name="Picture 1" descr="A screenshot of a computer&#10;&#10;Description automatically generated"/>
                    <pic:cNvPicPr/>
                  </pic:nvPicPr>
                  <pic:blipFill>
                    <a:blip r:embed="rId169"/>
                    <a:stretch>
                      <a:fillRect/>
                    </a:stretch>
                  </pic:blipFill>
                  <pic:spPr>
                    <a:xfrm>
                      <a:off x="0" y="0"/>
                      <a:ext cx="3770721" cy="2863759"/>
                    </a:xfrm>
                    <a:prstGeom prst="rect">
                      <a:avLst/>
                    </a:prstGeom>
                  </pic:spPr>
                </pic:pic>
              </a:graphicData>
            </a:graphic>
          </wp:inline>
        </w:drawing>
      </w:r>
    </w:p>
    <w:p w:rsidRPr="00C71254" w:rsidR="00C71254" w:rsidP="009A2963" w:rsidRDefault="00C71254" w14:paraId="5B8F18A1" w14:textId="6508BBEA">
      <w:pPr>
        <w:tabs>
          <w:tab w:val="left" w:pos="2640"/>
        </w:tabs>
        <w:rPr>
          <w:b/>
          <w:bCs/>
          <w:sz w:val="20"/>
          <w:szCs w:val="20"/>
          <w:lang w:val="en-US"/>
        </w:rPr>
      </w:pPr>
      <w:r w:rsidRPr="00C71254">
        <w:rPr>
          <w:b/>
          <w:bCs/>
          <w:sz w:val="20"/>
          <w:szCs w:val="20"/>
          <w:lang w:val="en-US"/>
        </w:rPr>
        <w:t>SAVE TILL DEPLOYMENT</w:t>
      </w:r>
    </w:p>
    <w:p w:rsidRPr="009A2963" w:rsidR="0016406B" w:rsidP="009A2963" w:rsidRDefault="003132E2" w14:paraId="0DC5419D" w14:textId="52A5954A">
      <w:pPr>
        <w:tabs>
          <w:tab w:val="left" w:pos="2640"/>
        </w:tabs>
        <w:rPr>
          <w:b/>
          <w:bCs/>
          <w:lang w:val="en-US"/>
        </w:rPr>
      </w:pPr>
      <w:r>
        <w:rPr>
          <w:b/>
          <w:bCs/>
          <w:lang w:val="en-US"/>
        </w:rPr>
        <w:t>To check its working or not</w:t>
      </w:r>
    </w:p>
    <w:p w:rsidR="009A2963" w:rsidP="009A2963" w:rsidRDefault="009A2963" w14:paraId="09CB2351" w14:textId="77777777">
      <w:pPr>
        <w:tabs>
          <w:tab w:val="left" w:pos="2640"/>
        </w:tabs>
        <w:rPr>
          <w:b/>
          <w:bCs/>
          <w:lang w:val="en-US"/>
        </w:rPr>
      </w:pPr>
      <w:r w:rsidRPr="009A2963">
        <w:rPr>
          <w:b/>
          <w:bCs/>
          <w:lang w:val="en-US"/>
        </w:rPr>
        <w:t xml:space="preserve">%sub%inv%loc </w:t>
      </w:r>
    </w:p>
    <w:p w:rsidRPr="009A2963" w:rsidR="009B1436" w:rsidP="009A2963" w:rsidRDefault="009B1436" w14:paraId="4C81665E" w14:textId="0A210956">
      <w:pPr>
        <w:tabs>
          <w:tab w:val="left" w:pos="2640"/>
        </w:tabs>
        <w:rPr>
          <w:b/>
          <w:bCs/>
          <w:lang w:val="en-US"/>
        </w:rPr>
      </w:pPr>
      <w:r w:rsidRPr="009B1436">
        <w:rPr>
          <w:b/>
          <w:bCs/>
          <w:noProof/>
          <w:lang w:val="en-US"/>
        </w:rPr>
        <w:drawing>
          <wp:inline distT="0" distB="0" distL="0" distR="0" wp14:anchorId="306FD1E7" wp14:editId="362611AE">
            <wp:extent cx="3295141" cy="1452622"/>
            <wp:effectExtent l="0" t="0" r="635" b="0"/>
            <wp:docPr id="702519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19592" name="Picture 1" descr="A screenshot of a computer&#10;&#10;Description automatically generated"/>
                    <pic:cNvPicPr/>
                  </pic:nvPicPr>
                  <pic:blipFill>
                    <a:blip r:embed="rId170"/>
                    <a:stretch>
                      <a:fillRect/>
                    </a:stretch>
                  </pic:blipFill>
                  <pic:spPr>
                    <a:xfrm>
                      <a:off x="0" y="0"/>
                      <a:ext cx="3300355" cy="1454921"/>
                    </a:xfrm>
                    <a:prstGeom prst="rect">
                      <a:avLst/>
                    </a:prstGeom>
                  </pic:spPr>
                </pic:pic>
              </a:graphicData>
            </a:graphic>
          </wp:inline>
        </w:drawing>
      </w:r>
    </w:p>
    <w:p w:rsidRPr="009A2963" w:rsidR="009A2963" w:rsidP="009A2963" w:rsidRDefault="009A2963" w14:paraId="511694CB" w14:textId="77777777">
      <w:pPr>
        <w:tabs>
          <w:tab w:val="left" w:pos="2640"/>
        </w:tabs>
        <w:rPr>
          <w:b/>
          <w:bCs/>
          <w:lang w:val="en-US"/>
        </w:rPr>
      </w:pPr>
    </w:p>
    <w:p w:rsidR="00F96DD9" w:rsidP="009A2963" w:rsidRDefault="009A2963" w14:paraId="732CE6FB" w14:textId="6A571CB1">
      <w:pPr>
        <w:tabs>
          <w:tab w:val="left" w:pos="2640"/>
        </w:tabs>
        <w:rPr>
          <w:b/>
          <w:bCs/>
          <w:lang w:val="en-US"/>
        </w:rPr>
      </w:pPr>
      <w:r w:rsidRPr="009A2963">
        <w:rPr>
          <w:b/>
          <w:bCs/>
          <w:lang w:val="en-US"/>
        </w:rPr>
        <w:t>sub inventory (means creating the space next only we can add the product)</w:t>
      </w:r>
    </w:p>
    <w:p w:rsidR="0090676E" w:rsidP="009A2963" w:rsidRDefault="0090676E" w14:paraId="4600B976" w14:textId="6C9BCC6F">
      <w:pPr>
        <w:tabs>
          <w:tab w:val="left" w:pos="2640"/>
        </w:tabs>
        <w:rPr>
          <w:b/>
          <w:bCs/>
          <w:lang w:val="en-US"/>
        </w:rPr>
      </w:pPr>
      <w:r w:rsidRPr="0090676E">
        <w:rPr>
          <w:b/>
          <w:bCs/>
          <w:noProof/>
          <w:lang w:val="en-US"/>
        </w:rPr>
        <w:drawing>
          <wp:inline distT="0" distB="0" distL="0" distR="0" wp14:anchorId="2FFEA44E" wp14:editId="54B9287F">
            <wp:extent cx="2939970" cy="1315950"/>
            <wp:effectExtent l="0" t="0" r="0" b="0"/>
            <wp:docPr id="1665388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88472" name="Picture 1" descr="A screenshot of a computer&#10;&#10;Description automatically generated"/>
                    <pic:cNvPicPr/>
                  </pic:nvPicPr>
                  <pic:blipFill>
                    <a:blip r:embed="rId171"/>
                    <a:stretch>
                      <a:fillRect/>
                    </a:stretch>
                  </pic:blipFill>
                  <pic:spPr>
                    <a:xfrm>
                      <a:off x="0" y="0"/>
                      <a:ext cx="2948665" cy="1319842"/>
                    </a:xfrm>
                    <a:prstGeom prst="rect">
                      <a:avLst/>
                    </a:prstGeom>
                  </pic:spPr>
                </pic:pic>
              </a:graphicData>
            </a:graphic>
          </wp:inline>
        </w:drawing>
      </w:r>
    </w:p>
    <w:p w:rsidR="00F96DD9" w:rsidP="00F96DD9" w:rsidRDefault="00DF5058" w14:paraId="2D99299D" w14:textId="33E76FDF">
      <w:pPr>
        <w:tabs>
          <w:tab w:val="left" w:pos="2640"/>
        </w:tabs>
        <w:rPr>
          <w:b/>
          <w:bCs/>
          <w:lang w:val="en-US"/>
        </w:rPr>
      </w:pPr>
      <w:r w:rsidRPr="00DF5058">
        <w:rPr>
          <w:b/>
          <w:bCs/>
          <w:noProof/>
          <w:lang w:val="en-US"/>
        </w:rPr>
        <w:drawing>
          <wp:inline distT="0" distB="0" distL="0" distR="0" wp14:anchorId="50BB8F4F" wp14:editId="3EA9CB48">
            <wp:extent cx="4397071" cy="2029980"/>
            <wp:effectExtent l="0" t="0" r="3810" b="8890"/>
            <wp:docPr id="459987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87613" name="Picture 1" descr="A screenshot of a computer&#10;&#10;Description automatically generated"/>
                    <pic:cNvPicPr/>
                  </pic:nvPicPr>
                  <pic:blipFill>
                    <a:blip r:embed="rId172"/>
                    <a:stretch>
                      <a:fillRect/>
                    </a:stretch>
                  </pic:blipFill>
                  <pic:spPr>
                    <a:xfrm>
                      <a:off x="0" y="0"/>
                      <a:ext cx="4412916" cy="2037295"/>
                    </a:xfrm>
                    <a:prstGeom prst="rect">
                      <a:avLst/>
                    </a:prstGeom>
                  </pic:spPr>
                </pic:pic>
              </a:graphicData>
            </a:graphic>
          </wp:inline>
        </w:drawing>
      </w:r>
    </w:p>
    <w:p w:rsidRPr="00B97C27" w:rsidR="0014786B" w:rsidP="00F96DD9" w:rsidRDefault="0014786B" w14:paraId="7B626D70" w14:textId="7E9F2190">
      <w:pPr>
        <w:tabs>
          <w:tab w:val="left" w:pos="2640"/>
        </w:tabs>
        <w:rPr>
          <w:b/>
          <w:bCs/>
          <w:sz w:val="18"/>
          <w:szCs w:val="18"/>
          <w:lang w:val="en-US"/>
        </w:rPr>
      </w:pPr>
      <w:r w:rsidRPr="00B97C27">
        <w:rPr>
          <w:b/>
          <w:bCs/>
          <w:sz w:val="18"/>
          <w:szCs w:val="18"/>
          <w:lang w:val="en-US"/>
        </w:rPr>
        <w:t>MANAGE LOCATOR</w:t>
      </w:r>
    </w:p>
    <w:p w:rsidR="0014786B" w:rsidP="00F96DD9" w:rsidRDefault="00F16A14" w14:paraId="1B7263AC" w14:textId="5D0827B1">
      <w:pPr>
        <w:tabs>
          <w:tab w:val="left" w:pos="2640"/>
        </w:tabs>
        <w:rPr>
          <w:b/>
          <w:bCs/>
          <w:lang w:val="en-US"/>
        </w:rPr>
      </w:pPr>
      <w:r w:rsidRPr="00F16A14">
        <w:rPr>
          <w:b/>
          <w:bCs/>
          <w:noProof/>
          <w:lang w:val="en-US"/>
        </w:rPr>
        <w:drawing>
          <wp:inline distT="0" distB="0" distL="0" distR="0" wp14:anchorId="1CE7A7EA" wp14:editId="29E4D134">
            <wp:extent cx="3988450" cy="2089230"/>
            <wp:effectExtent l="0" t="0" r="0" b="6350"/>
            <wp:docPr id="754183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83102" name="Picture 1" descr="A screenshot of a computer&#10;&#10;Description automatically generated"/>
                    <pic:cNvPicPr/>
                  </pic:nvPicPr>
                  <pic:blipFill>
                    <a:blip r:embed="rId173"/>
                    <a:stretch>
                      <a:fillRect/>
                    </a:stretch>
                  </pic:blipFill>
                  <pic:spPr>
                    <a:xfrm>
                      <a:off x="0" y="0"/>
                      <a:ext cx="3994679" cy="2092493"/>
                    </a:xfrm>
                    <a:prstGeom prst="rect">
                      <a:avLst/>
                    </a:prstGeom>
                  </pic:spPr>
                </pic:pic>
              </a:graphicData>
            </a:graphic>
          </wp:inline>
        </w:drawing>
      </w:r>
    </w:p>
    <w:p w:rsidR="00F96DD9" w:rsidP="00F96DD9" w:rsidRDefault="00F96DD9" w14:paraId="520F37DF" w14:textId="77777777">
      <w:pPr>
        <w:tabs>
          <w:tab w:val="left" w:pos="2640"/>
        </w:tabs>
        <w:rPr>
          <w:b/>
          <w:bCs/>
          <w:lang w:val="en-US"/>
        </w:rPr>
      </w:pPr>
    </w:p>
    <w:p w:rsidR="001B270A" w:rsidP="00706D48" w:rsidRDefault="001B270A" w14:paraId="5AE0B7E6" w14:textId="7A967AAA">
      <w:pPr>
        <w:tabs>
          <w:tab w:val="left" w:pos="2640"/>
        </w:tabs>
        <w:jc w:val="center"/>
        <w:rPr>
          <w:b/>
          <w:bCs/>
          <w:lang w:val="en-US"/>
        </w:rPr>
      </w:pPr>
      <w:r w:rsidRPr="00706D48">
        <w:rPr>
          <w:b/>
          <w:highlight w:val="darkGray"/>
          <w:lang w:val="en-US"/>
        </w:rPr>
        <w:t>EXTENSIBLE FLEX FIELD</w:t>
      </w:r>
    </w:p>
    <w:p w:rsidR="009A2963" w:rsidP="00F96DD9" w:rsidRDefault="008D4200" w14:paraId="43BF4CAF" w14:textId="14542A5C">
      <w:pPr>
        <w:tabs>
          <w:tab w:val="left" w:pos="2640"/>
        </w:tabs>
        <w:rPr>
          <w:b/>
          <w:bCs/>
          <w:lang w:val="en-US"/>
        </w:rPr>
      </w:pPr>
      <w:r>
        <w:rPr>
          <w:b/>
          <w:bCs/>
          <w:noProof/>
          <w:lang w:val="en-US"/>
        </w:rPr>
        <mc:AlternateContent>
          <mc:Choice Requires="aink">
            <w:drawing>
              <wp:anchor distT="0" distB="0" distL="114300" distR="114300" simplePos="0" relativeHeight="251658321" behindDoc="0" locked="0" layoutInCell="1" allowOverlap="1" wp14:anchorId="617022F9" wp14:editId="6339E020">
                <wp:simplePos x="0" y="0"/>
                <wp:positionH relativeFrom="column">
                  <wp:posOffset>3738788</wp:posOffset>
                </wp:positionH>
                <wp:positionV relativeFrom="paragraph">
                  <wp:posOffset>588694</wp:posOffset>
                </wp:positionV>
                <wp:extent cx="46080" cy="81000"/>
                <wp:effectExtent l="38100" t="38100" r="49530" b="52705"/>
                <wp:wrapNone/>
                <wp:docPr id="648706161" name="Ink 26"/>
                <wp:cNvGraphicFramePr/>
                <a:graphic xmlns:a="http://schemas.openxmlformats.org/drawingml/2006/main">
                  <a:graphicData uri="http://schemas.microsoft.com/office/word/2010/wordprocessingInk">
                    <w14:contentPart bwMode="auto" r:id="rId174">
                      <w14:nvContentPartPr>
                        <w14:cNvContentPartPr/>
                      </w14:nvContentPartPr>
                      <w14:xfrm>
                        <a:off x="0" y="0"/>
                        <a:ext cx="46080" cy="8100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330" behindDoc="0" locked="0" layoutInCell="1" allowOverlap="1" wp14:anchorId="3282365B" wp14:editId="6339E020">
                <wp:simplePos x="0" y="0"/>
                <wp:positionH relativeFrom="column">
                  <wp:posOffset>3738788</wp:posOffset>
                </wp:positionH>
                <wp:positionV relativeFrom="paragraph">
                  <wp:posOffset>588694</wp:posOffset>
                </wp:positionV>
                <wp:extent cx="46080" cy="81000"/>
                <wp:effectExtent l="38100" t="38100" r="49530" b="52705"/>
                <wp:wrapNone/>
                <wp:docPr id="1499085052" name="Ink 26"/>
                <wp:cNvGraphicFramePr/>
                <a:graphic xmlns:a="http://schemas.openxmlformats.org/drawingml/2006/main">
                  <a:graphicData uri="http://schemas.openxmlformats.org/drawingml/2006/picture">
                    <pic:pic xmlns:pic="http://schemas.openxmlformats.org/drawingml/2006/picture">
                      <pic:nvPicPr>
                        <pic:cNvPr id="648706161" name="Ink 26"/>
                        <pic:cNvPicPr/>
                      </pic:nvPicPr>
                      <pic:blipFill>
                        <a:blip r:embed="rId175"/>
                        <a:stretch>
                          <a:fillRect/>
                        </a:stretch>
                      </pic:blipFill>
                      <pic:spPr>
                        <a:xfrm>
                          <a:off x="0" y="0"/>
                          <a:ext cx="58320" cy="93240"/>
                        </a:xfrm>
                        <a:prstGeom prst="rect">
                          <a:avLst/>
                        </a:prstGeom>
                      </pic:spPr>
                    </pic:pic>
                  </a:graphicData>
                </a:graphic>
              </wp:anchor>
            </w:drawing>
          </mc:Fallback>
        </mc:AlternateContent>
      </w:r>
      <w:r>
        <w:rPr>
          <w:b/>
          <w:bCs/>
          <w:noProof/>
          <w:lang w:val="en-US"/>
        </w:rPr>
        <mc:AlternateContent>
          <mc:Choice Requires="aink">
            <w:drawing>
              <wp:anchor distT="0" distB="0" distL="114300" distR="114300" simplePos="0" relativeHeight="251658320" behindDoc="0" locked="0" layoutInCell="1" allowOverlap="1" wp14:anchorId="1007BA2F" wp14:editId="236809E6">
                <wp:simplePos x="0" y="0"/>
                <wp:positionH relativeFrom="column">
                  <wp:posOffset>3704948</wp:posOffset>
                </wp:positionH>
                <wp:positionV relativeFrom="paragraph">
                  <wp:posOffset>517054</wp:posOffset>
                </wp:positionV>
                <wp:extent cx="96480" cy="57960"/>
                <wp:effectExtent l="38100" t="38100" r="37465" b="37465"/>
                <wp:wrapNone/>
                <wp:docPr id="300567051" name="Ink 23"/>
                <wp:cNvGraphicFramePr/>
                <a:graphic xmlns:a="http://schemas.openxmlformats.org/drawingml/2006/main">
                  <a:graphicData uri="http://schemas.microsoft.com/office/word/2010/wordprocessingInk">
                    <w14:contentPart bwMode="auto" r:id="rId176">
                      <w14:nvContentPartPr>
                        <w14:cNvContentPartPr/>
                      </w14:nvContentPartPr>
                      <w14:xfrm>
                        <a:off x="0" y="0"/>
                        <a:ext cx="96480" cy="5796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329" behindDoc="0" locked="0" layoutInCell="1" allowOverlap="1" wp14:anchorId="56050595" wp14:editId="236809E6">
                <wp:simplePos x="0" y="0"/>
                <wp:positionH relativeFrom="column">
                  <wp:posOffset>3704948</wp:posOffset>
                </wp:positionH>
                <wp:positionV relativeFrom="paragraph">
                  <wp:posOffset>517054</wp:posOffset>
                </wp:positionV>
                <wp:extent cx="96480" cy="57960"/>
                <wp:effectExtent l="38100" t="38100" r="37465" b="37465"/>
                <wp:wrapNone/>
                <wp:docPr id="477993746" name="Ink 23"/>
                <wp:cNvGraphicFramePr/>
                <a:graphic xmlns:a="http://schemas.openxmlformats.org/drawingml/2006/main">
                  <a:graphicData uri="http://schemas.openxmlformats.org/drawingml/2006/picture">
                    <pic:pic xmlns:pic="http://schemas.openxmlformats.org/drawingml/2006/picture">
                      <pic:nvPicPr>
                        <pic:cNvPr id="300567051" name="Ink 23"/>
                        <pic:cNvPicPr/>
                      </pic:nvPicPr>
                      <pic:blipFill>
                        <a:blip r:embed="rId177"/>
                        <a:stretch>
                          <a:fillRect/>
                        </a:stretch>
                      </pic:blipFill>
                      <pic:spPr>
                        <a:xfrm>
                          <a:off x="0" y="0"/>
                          <a:ext cx="108720" cy="70200"/>
                        </a:xfrm>
                        <a:prstGeom prst="rect">
                          <a:avLst/>
                        </a:prstGeom>
                      </pic:spPr>
                    </pic:pic>
                  </a:graphicData>
                </a:graphic>
              </wp:anchor>
            </w:drawing>
          </mc:Fallback>
        </mc:AlternateContent>
      </w:r>
      <w:r>
        <w:rPr>
          <w:b/>
          <w:bCs/>
          <w:noProof/>
          <w:lang w:val="en-US"/>
        </w:rPr>
        <mc:AlternateContent>
          <mc:Choice Requires="aink">
            <w:drawing>
              <wp:anchor distT="0" distB="0" distL="114300" distR="114300" simplePos="0" relativeHeight="251658319" behindDoc="0" locked="0" layoutInCell="1" allowOverlap="1" wp14:anchorId="50B0A20A" wp14:editId="26B306CC">
                <wp:simplePos x="0" y="0"/>
                <wp:positionH relativeFrom="column">
                  <wp:posOffset>3521710</wp:posOffset>
                </wp:positionH>
                <wp:positionV relativeFrom="paragraph">
                  <wp:posOffset>580390</wp:posOffset>
                </wp:positionV>
                <wp:extent cx="238760" cy="635"/>
                <wp:effectExtent l="38100" t="38100" r="46990" b="37465"/>
                <wp:wrapNone/>
                <wp:docPr id="978365276" name="Ink 22"/>
                <wp:cNvGraphicFramePr/>
                <a:graphic xmlns:a="http://schemas.openxmlformats.org/drawingml/2006/main">
                  <a:graphicData uri="http://schemas.microsoft.com/office/word/2010/wordprocessingInk">
                    <w14:contentPart bwMode="auto" r:id="rId178">
                      <w14:nvContentPartPr>
                        <w14:cNvContentPartPr/>
                      </w14:nvContentPartPr>
                      <w14:xfrm>
                        <a:off x="0" y="0"/>
                        <a:ext cx="238760" cy="635"/>
                      </w14:xfrm>
                    </w14:contentPart>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328" behindDoc="0" locked="0" layoutInCell="1" allowOverlap="1" wp14:anchorId="5A9346E6" wp14:editId="26B306CC">
                <wp:simplePos x="0" y="0"/>
                <wp:positionH relativeFrom="column">
                  <wp:posOffset>3521710</wp:posOffset>
                </wp:positionH>
                <wp:positionV relativeFrom="paragraph">
                  <wp:posOffset>580390</wp:posOffset>
                </wp:positionV>
                <wp:extent cx="238760" cy="635"/>
                <wp:effectExtent l="38100" t="38100" r="46990" b="37465"/>
                <wp:wrapNone/>
                <wp:docPr id="1283901730" name="Ink 22"/>
                <wp:cNvGraphicFramePr/>
                <a:graphic xmlns:a="http://schemas.openxmlformats.org/drawingml/2006/main">
                  <a:graphicData uri="http://schemas.openxmlformats.org/drawingml/2006/picture">
                    <pic:pic xmlns:pic="http://schemas.openxmlformats.org/drawingml/2006/picture">
                      <pic:nvPicPr>
                        <pic:cNvPr id="978365276" name="Ink 22"/>
                        <pic:cNvPicPr/>
                      </pic:nvPicPr>
                      <pic:blipFill>
                        <a:blip r:embed="rId179"/>
                        <a:stretch>
                          <a:fillRect/>
                        </a:stretch>
                      </pic:blipFill>
                      <pic:spPr>
                        <a:xfrm>
                          <a:off x="0" y="0"/>
                          <a:ext cx="250967" cy="22225"/>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FD28B4">
        <w:rPr>
          <w:b/>
          <w:bCs/>
          <w:noProof/>
          <w:lang w:val="en-US"/>
        </w:rPr>
        <mc:AlternateContent>
          <mc:Choice Requires="aink">
            <w:drawing>
              <wp:anchor distT="0" distB="0" distL="114300" distR="114300" simplePos="0" relativeHeight="251658318" behindDoc="0" locked="0" layoutInCell="1" allowOverlap="1" wp14:anchorId="708CA297" wp14:editId="079D3149">
                <wp:simplePos x="0" y="0"/>
                <wp:positionH relativeFrom="column">
                  <wp:posOffset>3768730</wp:posOffset>
                </wp:positionH>
                <wp:positionV relativeFrom="paragraph">
                  <wp:posOffset>339840</wp:posOffset>
                </wp:positionV>
                <wp:extent cx="60480" cy="122040"/>
                <wp:effectExtent l="38100" t="38100" r="34925" b="49530"/>
                <wp:wrapNone/>
                <wp:docPr id="1981042995" name="Ink 20"/>
                <wp:cNvGraphicFramePr/>
                <a:graphic xmlns:a="http://schemas.openxmlformats.org/drawingml/2006/main">
                  <a:graphicData uri="http://schemas.microsoft.com/office/word/2010/wordprocessingInk">
                    <w14:contentPart bwMode="auto" r:id="rId180">
                      <w14:nvContentPartPr>
                        <w14:cNvContentPartPr/>
                      </w14:nvContentPartPr>
                      <w14:xfrm>
                        <a:off x="0" y="0"/>
                        <a:ext cx="60480" cy="12204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327" behindDoc="0" locked="0" layoutInCell="1" allowOverlap="1" wp14:anchorId="230E827B" wp14:editId="079D3149">
                <wp:simplePos x="0" y="0"/>
                <wp:positionH relativeFrom="column">
                  <wp:posOffset>3768730</wp:posOffset>
                </wp:positionH>
                <wp:positionV relativeFrom="paragraph">
                  <wp:posOffset>339840</wp:posOffset>
                </wp:positionV>
                <wp:extent cx="60480" cy="122040"/>
                <wp:effectExtent l="38100" t="38100" r="34925" b="49530"/>
                <wp:wrapNone/>
                <wp:docPr id="86576663" name="Ink 20"/>
                <wp:cNvGraphicFramePr/>
                <a:graphic xmlns:a="http://schemas.openxmlformats.org/drawingml/2006/main">
                  <a:graphicData uri="http://schemas.openxmlformats.org/drawingml/2006/picture">
                    <pic:pic xmlns:pic="http://schemas.openxmlformats.org/drawingml/2006/picture">
                      <pic:nvPicPr>
                        <pic:cNvPr id="1981042995" name="Ink 20"/>
                        <pic:cNvPicPr/>
                      </pic:nvPicPr>
                      <pic:blipFill>
                        <a:blip r:embed="rId181"/>
                        <a:stretch>
                          <a:fillRect/>
                        </a:stretch>
                      </pic:blipFill>
                      <pic:spPr>
                        <a:xfrm>
                          <a:off x="0" y="0"/>
                          <a:ext cx="72720" cy="134280"/>
                        </a:xfrm>
                        <a:prstGeom prst="rect">
                          <a:avLst/>
                        </a:prstGeom>
                      </pic:spPr>
                    </pic:pic>
                  </a:graphicData>
                </a:graphic>
              </wp:anchor>
            </w:drawing>
          </mc:Fallback>
        </mc:AlternateContent>
      </w:r>
      <w:r w:rsidR="00FD28B4">
        <w:rPr>
          <w:b/>
          <w:bCs/>
          <w:noProof/>
          <w:lang w:val="en-US"/>
        </w:rPr>
        <mc:AlternateContent>
          <mc:Choice Requires="aink">
            <w:drawing>
              <wp:anchor distT="0" distB="0" distL="114300" distR="114300" simplePos="0" relativeHeight="251658317" behindDoc="0" locked="0" layoutInCell="1" allowOverlap="1" wp14:anchorId="003278E0" wp14:editId="7D2F8618">
                <wp:simplePos x="0" y="0"/>
                <wp:positionH relativeFrom="column">
                  <wp:posOffset>3744595</wp:posOffset>
                </wp:positionH>
                <wp:positionV relativeFrom="paragraph">
                  <wp:posOffset>254000</wp:posOffset>
                </wp:positionV>
                <wp:extent cx="87630" cy="87630"/>
                <wp:effectExtent l="38100" t="38100" r="45720" b="45720"/>
                <wp:wrapNone/>
                <wp:docPr id="896329387" name="Ink 19"/>
                <wp:cNvGraphicFramePr/>
                <a:graphic xmlns:a="http://schemas.openxmlformats.org/drawingml/2006/main">
                  <a:graphicData uri="http://schemas.microsoft.com/office/word/2010/wordprocessingInk">
                    <w14:contentPart bwMode="auto" r:id="rId182">
                      <w14:nvContentPartPr>
                        <w14:cNvContentPartPr/>
                      </w14:nvContentPartPr>
                      <w14:xfrm>
                        <a:off x="0" y="0"/>
                        <a:ext cx="87630" cy="87630"/>
                      </w14:xfrm>
                    </w14:contentPart>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326" behindDoc="0" locked="0" layoutInCell="1" allowOverlap="1" wp14:anchorId="4BA12340" wp14:editId="7D2F8618">
                <wp:simplePos x="0" y="0"/>
                <wp:positionH relativeFrom="column">
                  <wp:posOffset>3744595</wp:posOffset>
                </wp:positionH>
                <wp:positionV relativeFrom="paragraph">
                  <wp:posOffset>254000</wp:posOffset>
                </wp:positionV>
                <wp:extent cx="87630" cy="87630"/>
                <wp:effectExtent l="38100" t="38100" r="45720" b="45720"/>
                <wp:wrapNone/>
                <wp:docPr id="1653437519" name="Ink 19"/>
                <wp:cNvGraphicFramePr/>
                <a:graphic xmlns:a="http://schemas.openxmlformats.org/drawingml/2006/main">
                  <a:graphicData uri="http://schemas.openxmlformats.org/drawingml/2006/picture">
                    <pic:pic xmlns:pic="http://schemas.openxmlformats.org/drawingml/2006/picture">
                      <pic:nvPicPr>
                        <pic:cNvPr id="896329387" name="Ink 19"/>
                        <pic:cNvPicPr/>
                      </pic:nvPicPr>
                      <pic:blipFill>
                        <a:blip r:embed="rId183"/>
                        <a:stretch>
                          <a:fillRect/>
                        </a:stretch>
                      </pic:blipFill>
                      <pic:spPr>
                        <a:xfrm>
                          <a:off x="0" y="0"/>
                          <a:ext cx="99841" cy="99841"/>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FD28B4">
        <w:rPr>
          <w:b/>
          <w:bCs/>
          <w:noProof/>
          <w:lang w:val="en-US"/>
        </w:rPr>
        <mc:AlternateContent>
          <mc:Choice Requires="aink">
            <w:drawing>
              <wp:anchor distT="0" distB="0" distL="114300" distR="114300" simplePos="0" relativeHeight="251658316" behindDoc="0" locked="0" layoutInCell="1" allowOverlap="1" wp14:anchorId="4F89E92C" wp14:editId="71D484A7">
                <wp:simplePos x="0" y="0"/>
                <wp:positionH relativeFrom="column">
                  <wp:posOffset>3370580</wp:posOffset>
                </wp:positionH>
                <wp:positionV relativeFrom="paragraph">
                  <wp:posOffset>341630</wp:posOffset>
                </wp:positionV>
                <wp:extent cx="437515" cy="635"/>
                <wp:effectExtent l="38100" t="38100" r="38735" b="37465"/>
                <wp:wrapNone/>
                <wp:docPr id="1443833244" name="Ink 17"/>
                <wp:cNvGraphicFramePr/>
                <a:graphic xmlns:a="http://schemas.openxmlformats.org/drawingml/2006/main">
                  <a:graphicData uri="http://schemas.microsoft.com/office/word/2010/wordprocessingInk">
                    <w14:contentPart bwMode="auto" r:id="rId184">
                      <w14:nvContentPartPr>
                        <w14:cNvContentPartPr/>
                      </w14:nvContentPartPr>
                      <w14:xfrm>
                        <a:off x="0" y="0"/>
                        <a:ext cx="437515" cy="635"/>
                      </w14:xfrm>
                    </w14:contentPart>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325" behindDoc="0" locked="0" layoutInCell="1" allowOverlap="1" wp14:anchorId="56FD6C5E" wp14:editId="71D484A7">
                <wp:simplePos x="0" y="0"/>
                <wp:positionH relativeFrom="column">
                  <wp:posOffset>3370580</wp:posOffset>
                </wp:positionH>
                <wp:positionV relativeFrom="paragraph">
                  <wp:posOffset>341630</wp:posOffset>
                </wp:positionV>
                <wp:extent cx="437515" cy="635"/>
                <wp:effectExtent l="38100" t="38100" r="38735" b="37465"/>
                <wp:wrapNone/>
                <wp:docPr id="1891019008" name="Ink 17"/>
                <wp:cNvGraphicFramePr/>
                <a:graphic xmlns:a="http://schemas.openxmlformats.org/drawingml/2006/main">
                  <a:graphicData uri="http://schemas.openxmlformats.org/drawingml/2006/picture">
                    <pic:pic xmlns:pic="http://schemas.openxmlformats.org/drawingml/2006/picture">
                      <pic:nvPicPr>
                        <pic:cNvPr id="1443833244" name="Ink 17"/>
                        <pic:cNvPicPr/>
                      </pic:nvPicPr>
                      <pic:blipFill>
                        <a:blip r:embed="rId185"/>
                        <a:stretch>
                          <a:fillRect/>
                        </a:stretch>
                      </pic:blipFill>
                      <pic:spPr>
                        <a:xfrm>
                          <a:off x="0" y="0"/>
                          <a:ext cx="449748" cy="22225"/>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FD28B4">
        <w:rPr>
          <w:b/>
          <w:bCs/>
          <w:noProof/>
          <w:lang w:val="en-US"/>
        </w:rPr>
        <mc:AlternateContent>
          <mc:Choice Requires="aink">
            <w:drawing>
              <wp:anchor distT="0" distB="0" distL="114300" distR="114300" simplePos="0" relativeHeight="251658315" behindDoc="0" locked="0" layoutInCell="1" allowOverlap="1" wp14:anchorId="6C3C1AD1" wp14:editId="64130E7E">
                <wp:simplePos x="0" y="0"/>
                <wp:positionH relativeFrom="column">
                  <wp:posOffset>2067120</wp:posOffset>
                </wp:positionH>
                <wp:positionV relativeFrom="paragraph">
                  <wp:posOffset>222840</wp:posOffset>
                </wp:positionV>
                <wp:extent cx="133560" cy="176040"/>
                <wp:effectExtent l="38100" t="38100" r="19050" b="52705"/>
                <wp:wrapNone/>
                <wp:docPr id="65051270" name="Ink 15"/>
                <wp:cNvGraphicFramePr/>
                <a:graphic xmlns:a="http://schemas.openxmlformats.org/drawingml/2006/main">
                  <a:graphicData uri="http://schemas.microsoft.com/office/word/2010/wordprocessingInk">
                    <w14:contentPart bwMode="auto" r:id="rId186">
                      <w14:nvContentPartPr>
                        <w14:cNvContentPartPr/>
                      </w14:nvContentPartPr>
                      <w14:xfrm>
                        <a:off x="0" y="0"/>
                        <a:ext cx="133560" cy="17604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324" behindDoc="0" locked="0" layoutInCell="1" allowOverlap="1" wp14:anchorId="376B3F36" wp14:editId="64130E7E">
                <wp:simplePos x="0" y="0"/>
                <wp:positionH relativeFrom="column">
                  <wp:posOffset>2067120</wp:posOffset>
                </wp:positionH>
                <wp:positionV relativeFrom="paragraph">
                  <wp:posOffset>222840</wp:posOffset>
                </wp:positionV>
                <wp:extent cx="133560" cy="176040"/>
                <wp:effectExtent l="38100" t="38100" r="19050" b="52705"/>
                <wp:wrapNone/>
                <wp:docPr id="1320889184" name="Ink 15"/>
                <wp:cNvGraphicFramePr/>
                <a:graphic xmlns:a="http://schemas.openxmlformats.org/drawingml/2006/main">
                  <a:graphicData uri="http://schemas.openxmlformats.org/drawingml/2006/picture">
                    <pic:pic xmlns:pic="http://schemas.openxmlformats.org/drawingml/2006/picture">
                      <pic:nvPicPr>
                        <pic:cNvPr id="65051270" name="Ink 15"/>
                        <pic:cNvPicPr/>
                      </pic:nvPicPr>
                      <pic:blipFill>
                        <a:blip r:embed="rId187"/>
                        <a:stretch>
                          <a:fillRect/>
                        </a:stretch>
                      </pic:blipFill>
                      <pic:spPr>
                        <a:xfrm>
                          <a:off x="0" y="0"/>
                          <a:ext cx="145800" cy="188280"/>
                        </a:xfrm>
                        <a:prstGeom prst="rect">
                          <a:avLst/>
                        </a:prstGeom>
                      </pic:spPr>
                    </pic:pic>
                  </a:graphicData>
                </a:graphic>
              </wp:anchor>
            </w:drawing>
          </mc:Fallback>
        </mc:AlternateContent>
      </w:r>
      <w:r w:rsidR="00FD28B4">
        <w:rPr>
          <w:b/>
          <w:bCs/>
          <w:noProof/>
          <w:lang w:val="en-US"/>
        </w:rPr>
        <mc:AlternateContent>
          <mc:Choice Requires="aink">
            <w:drawing>
              <wp:anchor distT="0" distB="0" distL="114300" distR="114300" simplePos="0" relativeHeight="251658314" behindDoc="0" locked="0" layoutInCell="1" allowOverlap="1" wp14:anchorId="5E9A5906" wp14:editId="57340649">
                <wp:simplePos x="0" y="0"/>
                <wp:positionH relativeFrom="column">
                  <wp:posOffset>1788795</wp:posOffset>
                </wp:positionH>
                <wp:positionV relativeFrom="paragraph">
                  <wp:posOffset>309880</wp:posOffset>
                </wp:positionV>
                <wp:extent cx="342265" cy="635"/>
                <wp:effectExtent l="38100" t="38100" r="38735" b="37465"/>
                <wp:wrapNone/>
                <wp:docPr id="1626879031" name="Ink 14"/>
                <wp:cNvGraphicFramePr/>
                <a:graphic xmlns:a="http://schemas.openxmlformats.org/drawingml/2006/main">
                  <a:graphicData uri="http://schemas.microsoft.com/office/word/2010/wordprocessingInk">
                    <w14:contentPart bwMode="auto" r:id="rId188">
                      <w14:nvContentPartPr>
                        <w14:cNvContentPartPr/>
                      </w14:nvContentPartPr>
                      <w14:xfrm>
                        <a:off x="0" y="0"/>
                        <a:ext cx="342265" cy="635"/>
                      </w14:xfrm>
                    </w14:contentPart>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323" behindDoc="0" locked="0" layoutInCell="1" allowOverlap="1" wp14:anchorId="10C3D54B" wp14:editId="57340649">
                <wp:simplePos x="0" y="0"/>
                <wp:positionH relativeFrom="column">
                  <wp:posOffset>1788795</wp:posOffset>
                </wp:positionH>
                <wp:positionV relativeFrom="paragraph">
                  <wp:posOffset>309880</wp:posOffset>
                </wp:positionV>
                <wp:extent cx="342265" cy="635"/>
                <wp:effectExtent l="38100" t="38100" r="38735" b="37465"/>
                <wp:wrapNone/>
                <wp:docPr id="13622311" name="Ink 14"/>
                <wp:cNvGraphicFramePr/>
                <a:graphic xmlns:a="http://schemas.openxmlformats.org/drawingml/2006/main">
                  <a:graphicData uri="http://schemas.openxmlformats.org/drawingml/2006/picture">
                    <pic:pic xmlns:pic="http://schemas.openxmlformats.org/drawingml/2006/picture">
                      <pic:nvPicPr>
                        <pic:cNvPr id="1626879031" name="Ink 14"/>
                        <pic:cNvPicPr/>
                      </pic:nvPicPr>
                      <pic:blipFill>
                        <a:blip r:embed="rId189"/>
                        <a:stretch>
                          <a:fillRect/>
                        </a:stretch>
                      </pic:blipFill>
                      <pic:spPr>
                        <a:xfrm>
                          <a:off x="0" y="0"/>
                          <a:ext cx="354489" cy="22225"/>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FD28B4">
        <w:rPr>
          <w:b/>
          <w:bCs/>
          <w:noProof/>
          <w:lang w:val="en-US"/>
        </w:rPr>
        <mc:AlternateContent>
          <mc:Choice Requires="aink">
            <w:drawing>
              <wp:anchor distT="0" distB="0" distL="114300" distR="114300" simplePos="0" relativeHeight="251658313" behindDoc="0" locked="0" layoutInCell="1" allowOverlap="1" wp14:anchorId="1EE57CFA" wp14:editId="03B8743D">
                <wp:simplePos x="0" y="0"/>
                <wp:positionH relativeFrom="column">
                  <wp:posOffset>3824605</wp:posOffset>
                </wp:positionH>
                <wp:positionV relativeFrom="paragraph">
                  <wp:posOffset>31750</wp:posOffset>
                </wp:positionV>
                <wp:extent cx="87870" cy="136580"/>
                <wp:effectExtent l="38100" t="38100" r="0" b="34925"/>
                <wp:wrapNone/>
                <wp:docPr id="531478316" name="Ink 11"/>
                <wp:cNvGraphicFramePr/>
                <a:graphic xmlns:a="http://schemas.openxmlformats.org/drawingml/2006/main">
                  <a:graphicData uri="http://schemas.microsoft.com/office/word/2010/wordprocessingInk">
                    <w14:contentPart bwMode="auto" r:id="rId190">
                      <w14:nvContentPartPr>
                        <w14:cNvContentPartPr/>
                      </w14:nvContentPartPr>
                      <w14:xfrm>
                        <a:off x="0" y="0"/>
                        <a:ext cx="87870" cy="13658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322" behindDoc="0" locked="0" layoutInCell="1" allowOverlap="1" wp14:anchorId="670E43CB" wp14:editId="03B8743D">
                <wp:simplePos x="0" y="0"/>
                <wp:positionH relativeFrom="column">
                  <wp:posOffset>3824605</wp:posOffset>
                </wp:positionH>
                <wp:positionV relativeFrom="paragraph">
                  <wp:posOffset>31750</wp:posOffset>
                </wp:positionV>
                <wp:extent cx="87870" cy="136580"/>
                <wp:effectExtent l="38100" t="38100" r="0" b="34925"/>
                <wp:wrapNone/>
                <wp:docPr id="1689903225" name="Ink 11"/>
                <wp:cNvGraphicFramePr/>
                <a:graphic xmlns:a="http://schemas.openxmlformats.org/drawingml/2006/main">
                  <a:graphicData uri="http://schemas.openxmlformats.org/drawingml/2006/picture">
                    <pic:pic xmlns:pic="http://schemas.openxmlformats.org/drawingml/2006/picture">
                      <pic:nvPicPr>
                        <pic:cNvPr id="531478316" name="Ink 11"/>
                        <pic:cNvPicPr/>
                      </pic:nvPicPr>
                      <pic:blipFill>
                        <a:blip r:embed="rId191"/>
                        <a:stretch>
                          <a:fillRect/>
                        </a:stretch>
                      </pic:blipFill>
                      <pic:spPr>
                        <a:xfrm>
                          <a:off x="0" y="0"/>
                          <a:ext cx="100114" cy="148800"/>
                        </a:xfrm>
                        <a:prstGeom prst="rect">
                          <a:avLst/>
                        </a:prstGeom>
                      </pic:spPr>
                    </pic:pic>
                  </a:graphicData>
                </a:graphic>
              </wp:anchor>
            </w:drawing>
          </mc:Fallback>
        </mc:AlternateContent>
      </w:r>
      <w:r w:rsidR="00FD28B4">
        <w:rPr>
          <w:b/>
          <w:bCs/>
          <w:noProof/>
          <w:lang w:val="en-US"/>
        </w:rPr>
        <mc:AlternateContent>
          <mc:Choice Requires="aink">
            <w:drawing>
              <wp:anchor distT="0" distB="0" distL="114300" distR="114300" simplePos="0" relativeHeight="251658312" behindDoc="0" locked="0" layoutInCell="1" allowOverlap="1" wp14:anchorId="36816B01" wp14:editId="36BA78AE">
                <wp:simplePos x="0" y="0"/>
                <wp:positionH relativeFrom="column">
                  <wp:posOffset>3545840</wp:posOffset>
                </wp:positionH>
                <wp:positionV relativeFrom="paragraph">
                  <wp:posOffset>86995</wp:posOffset>
                </wp:positionV>
                <wp:extent cx="342265" cy="635"/>
                <wp:effectExtent l="38100" t="38100" r="38735" b="37465"/>
                <wp:wrapNone/>
                <wp:docPr id="982412682" name="Ink 8"/>
                <wp:cNvGraphicFramePr/>
                <a:graphic xmlns:a="http://schemas.openxmlformats.org/drawingml/2006/main">
                  <a:graphicData uri="http://schemas.microsoft.com/office/word/2010/wordprocessingInk">
                    <w14:contentPart bwMode="auto" r:id="rId192">
                      <w14:nvContentPartPr>
                        <w14:cNvContentPartPr/>
                      </w14:nvContentPartPr>
                      <w14:xfrm>
                        <a:off x="0" y="0"/>
                        <a:ext cx="342265" cy="635"/>
                      </w14:xfrm>
                    </w14:contentPart>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321" behindDoc="0" locked="0" layoutInCell="1" allowOverlap="1" wp14:anchorId="40FAE53A" wp14:editId="36BA78AE">
                <wp:simplePos x="0" y="0"/>
                <wp:positionH relativeFrom="column">
                  <wp:posOffset>3545840</wp:posOffset>
                </wp:positionH>
                <wp:positionV relativeFrom="paragraph">
                  <wp:posOffset>86995</wp:posOffset>
                </wp:positionV>
                <wp:extent cx="342265" cy="635"/>
                <wp:effectExtent l="38100" t="38100" r="38735" b="37465"/>
                <wp:wrapNone/>
                <wp:docPr id="2084611930" name="Ink 8"/>
                <wp:cNvGraphicFramePr/>
                <a:graphic xmlns:a="http://schemas.openxmlformats.org/drawingml/2006/main">
                  <a:graphicData uri="http://schemas.openxmlformats.org/drawingml/2006/picture">
                    <pic:pic xmlns:pic="http://schemas.openxmlformats.org/drawingml/2006/picture">
                      <pic:nvPicPr>
                        <pic:cNvPr id="982412682" name="Ink 8"/>
                        <pic:cNvPicPr/>
                      </pic:nvPicPr>
                      <pic:blipFill>
                        <a:blip r:embed="rId193"/>
                        <a:stretch>
                          <a:fillRect/>
                        </a:stretch>
                      </pic:blipFill>
                      <pic:spPr>
                        <a:xfrm>
                          <a:off x="0" y="0"/>
                          <a:ext cx="354489" cy="22225"/>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FD28B4">
        <w:rPr>
          <w:b/>
          <w:bCs/>
          <w:noProof/>
          <w:lang w:val="en-US"/>
        </w:rPr>
        <mc:AlternateContent>
          <mc:Choice Requires="aink">
            <w:drawing>
              <wp:anchor distT="0" distB="0" distL="114300" distR="114300" simplePos="0" relativeHeight="251658311" behindDoc="0" locked="0" layoutInCell="1" allowOverlap="1" wp14:anchorId="0700BAB1" wp14:editId="0DD2D485">
                <wp:simplePos x="0" y="0"/>
                <wp:positionH relativeFrom="column">
                  <wp:posOffset>1798200</wp:posOffset>
                </wp:positionH>
                <wp:positionV relativeFrom="paragraph">
                  <wp:posOffset>87840</wp:posOffset>
                </wp:positionV>
                <wp:extent cx="38880" cy="88200"/>
                <wp:effectExtent l="38100" t="38100" r="37465" b="45720"/>
                <wp:wrapNone/>
                <wp:docPr id="2025318944" name="Ink 6"/>
                <wp:cNvGraphicFramePr/>
                <a:graphic xmlns:a="http://schemas.openxmlformats.org/drawingml/2006/main">
                  <a:graphicData uri="http://schemas.microsoft.com/office/word/2010/wordprocessingInk">
                    <w14:contentPart bwMode="auto" r:id="rId194">
                      <w14:nvContentPartPr>
                        <w14:cNvContentPartPr/>
                      </w14:nvContentPartPr>
                      <w14:xfrm>
                        <a:off x="0" y="0"/>
                        <a:ext cx="38880" cy="8820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320" behindDoc="0" locked="0" layoutInCell="1" allowOverlap="1" wp14:anchorId="40CA05A5" wp14:editId="0DD2D485">
                <wp:simplePos x="0" y="0"/>
                <wp:positionH relativeFrom="column">
                  <wp:posOffset>1798200</wp:posOffset>
                </wp:positionH>
                <wp:positionV relativeFrom="paragraph">
                  <wp:posOffset>87840</wp:posOffset>
                </wp:positionV>
                <wp:extent cx="38880" cy="88200"/>
                <wp:effectExtent l="38100" t="38100" r="37465" b="45720"/>
                <wp:wrapNone/>
                <wp:docPr id="1319476498" name="Ink 6"/>
                <wp:cNvGraphicFramePr/>
                <a:graphic xmlns:a="http://schemas.openxmlformats.org/drawingml/2006/main">
                  <a:graphicData uri="http://schemas.openxmlformats.org/drawingml/2006/picture">
                    <pic:pic xmlns:pic="http://schemas.openxmlformats.org/drawingml/2006/picture">
                      <pic:nvPicPr>
                        <pic:cNvPr id="2025318944" name="Ink 6"/>
                        <pic:cNvPicPr/>
                      </pic:nvPicPr>
                      <pic:blipFill>
                        <a:blip r:embed="rId195"/>
                        <a:stretch>
                          <a:fillRect/>
                        </a:stretch>
                      </pic:blipFill>
                      <pic:spPr>
                        <a:xfrm>
                          <a:off x="0" y="0"/>
                          <a:ext cx="51120" cy="100440"/>
                        </a:xfrm>
                        <a:prstGeom prst="rect">
                          <a:avLst/>
                        </a:prstGeom>
                      </pic:spPr>
                    </pic:pic>
                  </a:graphicData>
                </a:graphic>
              </wp:anchor>
            </w:drawing>
          </mc:Fallback>
        </mc:AlternateContent>
      </w:r>
      <w:r w:rsidR="00FD28B4">
        <w:rPr>
          <w:b/>
          <w:bCs/>
          <w:noProof/>
          <w:lang w:val="en-US"/>
        </w:rPr>
        <mc:AlternateContent>
          <mc:Choice Requires="aink">
            <w:drawing>
              <wp:anchor distT="0" distB="0" distL="114300" distR="114300" simplePos="0" relativeHeight="251658310" behindDoc="0" locked="0" layoutInCell="1" allowOverlap="1" wp14:anchorId="28F06F9E" wp14:editId="5A932BD0">
                <wp:simplePos x="0" y="0"/>
                <wp:positionH relativeFrom="column">
                  <wp:posOffset>1724660</wp:posOffset>
                </wp:positionH>
                <wp:positionV relativeFrom="paragraph">
                  <wp:posOffset>55245</wp:posOffset>
                </wp:positionV>
                <wp:extent cx="95885" cy="32385"/>
                <wp:effectExtent l="38100" t="38100" r="37465" b="43815"/>
                <wp:wrapNone/>
                <wp:docPr id="885285576" name="Ink 5"/>
                <wp:cNvGraphicFramePr/>
                <a:graphic xmlns:a="http://schemas.openxmlformats.org/drawingml/2006/main">
                  <a:graphicData uri="http://schemas.microsoft.com/office/word/2010/wordprocessingInk">
                    <w14:contentPart bwMode="auto" r:id="rId196">
                      <w14:nvContentPartPr>
                        <w14:cNvContentPartPr/>
                      </w14:nvContentPartPr>
                      <w14:xfrm>
                        <a:off x="0" y="0"/>
                        <a:ext cx="95885" cy="32385"/>
                      </w14:xfrm>
                    </w14:contentPart>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319" behindDoc="0" locked="0" layoutInCell="1" allowOverlap="1" wp14:anchorId="2593979B" wp14:editId="5A932BD0">
                <wp:simplePos x="0" y="0"/>
                <wp:positionH relativeFrom="column">
                  <wp:posOffset>1724660</wp:posOffset>
                </wp:positionH>
                <wp:positionV relativeFrom="paragraph">
                  <wp:posOffset>55245</wp:posOffset>
                </wp:positionV>
                <wp:extent cx="95885" cy="32385"/>
                <wp:effectExtent l="38100" t="38100" r="37465" b="43815"/>
                <wp:wrapNone/>
                <wp:docPr id="118897150" name="Ink 5"/>
                <wp:cNvGraphicFramePr/>
                <a:graphic xmlns:a="http://schemas.openxmlformats.org/drawingml/2006/main">
                  <a:graphicData uri="http://schemas.openxmlformats.org/drawingml/2006/picture">
                    <pic:pic xmlns:pic="http://schemas.openxmlformats.org/drawingml/2006/picture">
                      <pic:nvPicPr>
                        <pic:cNvPr id="885285576" name="Ink 5"/>
                        <pic:cNvPicPr/>
                      </pic:nvPicPr>
                      <pic:blipFill>
                        <a:blip r:embed="rId197"/>
                        <a:stretch>
                          <a:fillRect/>
                        </a:stretch>
                      </pic:blipFill>
                      <pic:spPr>
                        <a:xfrm>
                          <a:off x="0" y="0"/>
                          <a:ext cx="108095" cy="44619"/>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FD28B4">
        <w:rPr>
          <w:b/>
          <w:bCs/>
          <w:noProof/>
          <w:lang w:val="en-US"/>
        </w:rPr>
        <mc:AlternateContent>
          <mc:Choice Requires="aink">
            <w:drawing>
              <wp:anchor distT="0" distB="0" distL="114300" distR="114300" simplePos="0" relativeHeight="251658309" behindDoc="0" locked="0" layoutInCell="1" allowOverlap="1" wp14:anchorId="382DDC65" wp14:editId="450310E3">
                <wp:simplePos x="0" y="0"/>
                <wp:positionH relativeFrom="column">
                  <wp:posOffset>1550035</wp:posOffset>
                </wp:positionH>
                <wp:positionV relativeFrom="paragraph">
                  <wp:posOffset>102870</wp:posOffset>
                </wp:positionV>
                <wp:extent cx="270510" cy="635"/>
                <wp:effectExtent l="38100" t="38100" r="53340" b="37465"/>
                <wp:wrapNone/>
                <wp:docPr id="1953861236" name="Ink 3"/>
                <wp:cNvGraphicFramePr/>
                <a:graphic xmlns:a="http://schemas.openxmlformats.org/drawingml/2006/main">
                  <a:graphicData uri="http://schemas.microsoft.com/office/word/2010/wordprocessingInk">
                    <w14:contentPart bwMode="auto" r:id="rId198">
                      <w14:nvContentPartPr>
                        <w14:cNvContentPartPr/>
                      </w14:nvContentPartPr>
                      <w14:xfrm>
                        <a:off x="0" y="0"/>
                        <a:ext cx="270510" cy="635"/>
                      </w14:xfrm>
                    </w14:contentPart>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318" behindDoc="0" locked="0" layoutInCell="1" allowOverlap="1" wp14:anchorId="2269B2E8" wp14:editId="450310E3">
                <wp:simplePos x="0" y="0"/>
                <wp:positionH relativeFrom="column">
                  <wp:posOffset>1550035</wp:posOffset>
                </wp:positionH>
                <wp:positionV relativeFrom="paragraph">
                  <wp:posOffset>102870</wp:posOffset>
                </wp:positionV>
                <wp:extent cx="270510" cy="635"/>
                <wp:effectExtent l="38100" t="38100" r="53340" b="37465"/>
                <wp:wrapNone/>
                <wp:docPr id="177172651" name="Ink 3"/>
                <wp:cNvGraphicFramePr/>
                <a:graphic xmlns:a="http://schemas.openxmlformats.org/drawingml/2006/main">
                  <a:graphicData uri="http://schemas.openxmlformats.org/drawingml/2006/picture">
                    <pic:pic xmlns:pic="http://schemas.openxmlformats.org/drawingml/2006/picture">
                      <pic:nvPicPr>
                        <pic:cNvPr id="1953861236" name="Ink 3"/>
                        <pic:cNvPicPr/>
                      </pic:nvPicPr>
                      <pic:blipFill>
                        <a:blip r:embed="rId199"/>
                        <a:stretch>
                          <a:fillRect/>
                        </a:stretch>
                      </pic:blipFill>
                      <pic:spPr>
                        <a:xfrm>
                          <a:off x="0" y="0"/>
                          <a:ext cx="282708" cy="22225"/>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A00AD3">
        <w:rPr>
          <w:b/>
          <w:bCs/>
          <w:lang w:val="en-US"/>
        </w:rPr>
        <w:t xml:space="preserve">%EXT%FLEX%FIELD%   </w:t>
      </w:r>
      <w:r w:rsidR="00FD28B4">
        <w:rPr>
          <w:b/>
          <w:bCs/>
          <w:lang w:val="en-US"/>
        </w:rPr>
        <w:t xml:space="preserve">        </w:t>
      </w:r>
      <w:r w:rsidR="001532B4">
        <w:rPr>
          <w:b/>
          <w:bCs/>
          <w:lang w:val="en-US"/>
        </w:rPr>
        <w:t>manage extensible field</w:t>
      </w:r>
      <w:r w:rsidR="00A00AD3">
        <w:rPr>
          <w:b/>
          <w:bCs/>
          <w:lang w:val="en-US"/>
        </w:rPr>
        <w:t xml:space="preserve">     </w:t>
      </w:r>
      <w:r w:rsidR="00FD28B4">
        <w:rPr>
          <w:b/>
          <w:bCs/>
          <w:lang w:val="en-US"/>
        </w:rPr>
        <w:t xml:space="preserve">           </w:t>
      </w:r>
      <w:r w:rsidR="00A00AD3">
        <w:rPr>
          <w:b/>
          <w:bCs/>
          <w:lang w:val="en-US"/>
        </w:rPr>
        <w:t xml:space="preserve">  </w:t>
      </w:r>
      <w:r w:rsidR="00CA1D4D">
        <w:rPr>
          <w:b/>
          <w:bCs/>
          <w:lang w:val="en-US"/>
        </w:rPr>
        <w:t xml:space="preserve">search item          </w:t>
      </w:r>
      <w:r w:rsidR="00FD28B4">
        <w:rPr>
          <w:b/>
          <w:bCs/>
          <w:lang w:val="en-US"/>
        </w:rPr>
        <w:t xml:space="preserve">  </w:t>
      </w:r>
      <w:r w:rsidR="00CA1D4D">
        <w:rPr>
          <w:b/>
          <w:bCs/>
          <w:lang w:val="en-US"/>
        </w:rPr>
        <w:t xml:space="preserve">      </w:t>
      </w:r>
      <w:r w:rsidR="00FE0814">
        <w:rPr>
          <w:b/>
          <w:bCs/>
          <w:lang w:val="en-US"/>
        </w:rPr>
        <w:t xml:space="preserve">item extended attributes                 </w:t>
      </w:r>
      <w:r w:rsidR="004A2A68">
        <w:rPr>
          <w:b/>
          <w:bCs/>
          <w:lang w:val="en-US"/>
        </w:rPr>
        <w:t>manage context</w:t>
      </w:r>
      <w:r w:rsidR="006C49E8">
        <w:rPr>
          <w:b/>
          <w:bCs/>
          <w:lang w:val="en-US"/>
        </w:rPr>
        <w:t xml:space="preserve">    </w:t>
      </w:r>
      <w:r w:rsidR="00FD28B4">
        <w:rPr>
          <w:b/>
          <w:bCs/>
          <w:lang w:val="en-US"/>
        </w:rPr>
        <w:t xml:space="preserve">          </w:t>
      </w:r>
      <w:r w:rsidR="006C49E8">
        <w:rPr>
          <w:b/>
          <w:bCs/>
          <w:lang w:val="en-US"/>
        </w:rPr>
        <w:t xml:space="preserve">    </w:t>
      </w:r>
      <w:r w:rsidR="00375DD0">
        <w:rPr>
          <w:b/>
          <w:bCs/>
          <w:lang w:val="en-US"/>
        </w:rPr>
        <w:t xml:space="preserve">create context       </w:t>
      </w:r>
      <w:r w:rsidR="00FD28B4">
        <w:rPr>
          <w:b/>
          <w:bCs/>
          <w:lang w:val="en-US"/>
        </w:rPr>
        <w:t xml:space="preserve">  </w:t>
      </w:r>
      <w:r w:rsidR="00375DD0">
        <w:rPr>
          <w:b/>
          <w:bCs/>
          <w:lang w:val="en-US"/>
        </w:rPr>
        <w:t xml:space="preserve">  </w:t>
      </w:r>
      <w:r w:rsidR="004F55EA">
        <w:rPr>
          <w:b/>
          <w:bCs/>
          <w:lang w:val="en-US"/>
        </w:rPr>
        <w:t>context sensitive segments</w:t>
      </w:r>
      <w:r w:rsidR="00375DD0">
        <w:rPr>
          <w:b/>
          <w:bCs/>
          <w:lang w:val="en-US"/>
        </w:rPr>
        <w:t xml:space="preserve">  </w:t>
      </w:r>
      <w:r w:rsidR="00CA2FA8">
        <w:rPr>
          <w:b/>
          <w:bCs/>
          <w:lang w:val="en-US"/>
        </w:rPr>
        <w:t>(then create 3 names</w:t>
      </w:r>
      <w:r w:rsidR="00291313">
        <w:rPr>
          <w:b/>
          <w:bCs/>
          <w:lang w:val="en-US"/>
        </w:rPr>
        <w:t xml:space="preserve"> AND one for time</w:t>
      </w:r>
      <w:r w:rsidR="00CA2FA8">
        <w:rPr>
          <w:b/>
          <w:bCs/>
          <w:lang w:val="en-US"/>
        </w:rPr>
        <w:t>)</w:t>
      </w:r>
      <w:r w:rsidR="00375DD0">
        <w:rPr>
          <w:b/>
          <w:bCs/>
          <w:lang w:val="en-US"/>
        </w:rPr>
        <w:t xml:space="preserve"> </w:t>
      </w:r>
      <w:r w:rsidR="00757D52">
        <w:rPr>
          <w:b/>
          <w:bCs/>
          <w:lang w:val="en-US"/>
        </w:rPr>
        <w:t xml:space="preserve">           save and close till manage extensible f</w:t>
      </w:r>
      <w:r>
        <w:rPr>
          <w:b/>
          <w:bCs/>
          <w:lang w:val="en-US"/>
        </w:rPr>
        <w:t>lexfield</w:t>
      </w:r>
    </w:p>
    <w:p w:rsidR="0082717D" w:rsidP="001F0F0C" w:rsidRDefault="00FF26D2" w14:paraId="6E57D522" w14:textId="5039BCBE">
      <w:pPr>
        <w:tabs>
          <w:tab w:val="left" w:pos="2640"/>
        </w:tabs>
        <w:rPr>
          <w:b/>
          <w:bCs/>
          <w:lang w:val="en-US"/>
        </w:rPr>
      </w:pPr>
      <w:r>
        <w:rPr>
          <w:b/>
          <w:bCs/>
          <w:lang w:val="en-US"/>
        </w:rPr>
        <w:t xml:space="preserve">Associate whatever we created </w:t>
      </w:r>
    </w:p>
    <w:p w:rsidR="00BE739A" w:rsidP="00F02E21" w:rsidRDefault="00320FE5" w14:paraId="2AFCF567" w14:textId="3707F7F4">
      <w:pPr>
        <w:tabs>
          <w:tab w:val="left" w:pos="2640"/>
          <w:tab w:val="right" w:pos="9026"/>
        </w:tabs>
        <w:rPr>
          <w:b/>
          <w:bCs/>
          <w:lang w:val="en-US"/>
        </w:rPr>
      </w:pPr>
      <w:r>
        <w:rPr>
          <w:b/>
          <w:bCs/>
          <w:noProof/>
          <w:lang w:val="en-US"/>
        </w:rPr>
        <mc:AlternateContent>
          <mc:Choice Requires="aink">
            <w:drawing>
              <wp:anchor distT="0" distB="0" distL="114300" distR="114300" simplePos="0" relativeHeight="251658330" behindDoc="0" locked="0" layoutInCell="1" allowOverlap="1" wp14:anchorId="159C53B7" wp14:editId="4FBD58B9">
                <wp:simplePos x="0" y="0"/>
                <wp:positionH relativeFrom="column">
                  <wp:posOffset>3959225</wp:posOffset>
                </wp:positionH>
                <wp:positionV relativeFrom="paragraph">
                  <wp:posOffset>296545</wp:posOffset>
                </wp:positionV>
                <wp:extent cx="328750" cy="168840"/>
                <wp:effectExtent l="38100" t="38100" r="14605" b="41275"/>
                <wp:wrapNone/>
                <wp:docPr id="1952740083" name="Ink 59"/>
                <wp:cNvGraphicFramePr/>
                <a:graphic xmlns:a="http://schemas.openxmlformats.org/drawingml/2006/main">
                  <a:graphicData uri="http://schemas.microsoft.com/office/word/2010/wordprocessingInk">
                    <w14:contentPart bwMode="auto" r:id="rId200">
                      <w14:nvContentPartPr>
                        <w14:cNvContentPartPr/>
                      </w14:nvContentPartPr>
                      <w14:xfrm>
                        <a:off x="0" y="0"/>
                        <a:ext cx="328750" cy="16884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350" behindDoc="0" locked="0" layoutInCell="1" allowOverlap="1" wp14:anchorId="57A8C7E8" wp14:editId="4FBD58B9">
                <wp:simplePos x="0" y="0"/>
                <wp:positionH relativeFrom="column">
                  <wp:posOffset>3959225</wp:posOffset>
                </wp:positionH>
                <wp:positionV relativeFrom="paragraph">
                  <wp:posOffset>296545</wp:posOffset>
                </wp:positionV>
                <wp:extent cx="328750" cy="168840"/>
                <wp:effectExtent l="38100" t="38100" r="14605" b="41275"/>
                <wp:wrapNone/>
                <wp:docPr id="2084782899" name="Ink 59"/>
                <wp:cNvGraphicFramePr/>
                <a:graphic xmlns:a="http://schemas.openxmlformats.org/drawingml/2006/main">
                  <a:graphicData uri="http://schemas.openxmlformats.org/drawingml/2006/picture">
                    <pic:pic xmlns:pic="http://schemas.openxmlformats.org/drawingml/2006/picture">
                      <pic:nvPicPr>
                        <pic:cNvPr id="1952740083" name="Ink 59"/>
                        <pic:cNvPicPr/>
                      </pic:nvPicPr>
                      <pic:blipFill>
                        <a:blip r:embed="rId203"/>
                        <a:stretch>
                          <a:fillRect/>
                        </a:stretch>
                      </pic:blipFill>
                      <pic:spPr>
                        <a:xfrm>
                          <a:off x="0" y="0"/>
                          <a:ext cx="340993" cy="181080"/>
                        </a:xfrm>
                        <a:prstGeom prst="rect">
                          <a:avLst/>
                        </a:prstGeom>
                      </pic:spPr>
                    </pic:pic>
                  </a:graphicData>
                </a:graphic>
              </wp:anchor>
            </w:drawing>
          </mc:Fallback>
        </mc:AlternateContent>
      </w:r>
      <w:r>
        <w:rPr>
          <w:b/>
          <w:bCs/>
          <w:noProof/>
          <w:lang w:val="en-US"/>
        </w:rPr>
        <mc:AlternateContent>
          <mc:Choice Requires="aink">
            <w:drawing>
              <wp:anchor distT="0" distB="0" distL="114300" distR="114300" simplePos="0" relativeHeight="251658329" behindDoc="0" locked="0" layoutInCell="1" allowOverlap="1" wp14:anchorId="0AE9B492" wp14:editId="0F2CA86A">
                <wp:simplePos x="0" y="0"/>
                <wp:positionH relativeFrom="column">
                  <wp:posOffset>1033450</wp:posOffset>
                </wp:positionH>
                <wp:positionV relativeFrom="paragraph">
                  <wp:posOffset>272624</wp:posOffset>
                </wp:positionV>
                <wp:extent cx="111240" cy="150120"/>
                <wp:effectExtent l="38100" t="38100" r="22225" b="40640"/>
                <wp:wrapNone/>
                <wp:docPr id="1220733687" name="Ink 56"/>
                <wp:cNvGraphicFramePr/>
                <a:graphic xmlns:a="http://schemas.openxmlformats.org/drawingml/2006/main">
                  <a:graphicData uri="http://schemas.microsoft.com/office/word/2010/wordprocessingInk">
                    <w14:contentPart bwMode="auto" r:id="rId204">
                      <w14:nvContentPartPr>
                        <w14:cNvContentPartPr/>
                      </w14:nvContentPartPr>
                      <w14:xfrm>
                        <a:off x="0" y="0"/>
                        <a:ext cx="111240" cy="15012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349" behindDoc="0" locked="0" layoutInCell="1" allowOverlap="1" wp14:anchorId="146667F5" wp14:editId="0F2CA86A">
                <wp:simplePos x="0" y="0"/>
                <wp:positionH relativeFrom="column">
                  <wp:posOffset>1033450</wp:posOffset>
                </wp:positionH>
                <wp:positionV relativeFrom="paragraph">
                  <wp:posOffset>272624</wp:posOffset>
                </wp:positionV>
                <wp:extent cx="111240" cy="150120"/>
                <wp:effectExtent l="38100" t="38100" r="22225" b="40640"/>
                <wp:wrapNone/>
                <wp:docPr id="555087794" name="Ink 56"/>
                <wp:cNvGraphicFramePr/>
                <a:graphic xmlns:a="http://schemas.openxmlformats.org/drawingml/2006/main">
                  <a:graphicData uri="http://schemas.openxmlformats.org/drawingml/2006/picture">
                    <pic:pic xmlns:pic="http://schemas.openxmlformats.org/drawingml/2006/picture">
                      <pic:nvPicPr>
                        <pic:cNvPr id="1220733687" name="Ink 56"/>
                        <pic:cNvPicPr/>
                      </pic:nvPicPr>
                      <pic:blipFill>
                        <a:blip r:embed="rId205"/>
                        <a:stretch>
                          <a:fillRect/>
                        </a:stretch>
                      </pic:blipFill>
                      <pic:spPr>
                        <a:xfrm>
                          <a:off x="0" y="0"/>
                          <a:ext cx="123480" cy="162360"/>
                        </a:xfrm>
                        <a:prstGeom prst="rect">
                          <a:avLst/>
                        </a:prstGeom>
                      </pic:spPr>
                    </pic:pic>
                  </a:graphicData>
                </a:graphic>
              </wp:anchor>
            </w:drawing>
          </mc:Fallback>
        </mc:AlternateContent>
      </w:r>
      <w:r>
        <w:rPr>
          <w:b/>
          <w:bCs/>
          <w:noProof/>
          <w:lang w:val="en-US"/>
        </w:rPr>
        <mc:AlternateContent>
          <mc:Choice Requires="aink">
            <w:drawing>
              <wp:anchor distT="0" distB="0" distL="114300" distR="114300" simplePos="0" relativeHeight="251658328" behindDoc="0" locked="0" layoutInCell="1" allowOverlap="1" wp14:anchorId="5ABF2325" wp14:editId="665C89C8">
                <wp:simplePos x="0" y="0"/>
                <wp:positionH relativeFrom="column">
                  <wp:posOffset>778570</wp:posOffset>
                </wp:positionH>
                <wp:positionV relativeFrom="paragraph">
                  <wp:posOffset>336704</wp:posOffset>
                </wp:positionV>
                <wp:extent cx="318600" cy="360"/>
                <wp:effectExtent l="38100" t="38100" r="43815" b="38100"/>
                <wp:wrapNone/>
                <wp:docPr id="830225808" name="Ink 55"/>
                <wp:cNvGraphicFramePr/>
                <a:graphic xmlns:a="http://schemas.openxmlformats.org/drawingml/2006/main">
                  <a:graphicData uri="http://schemas.microsoft.com/office/word/2010/wordprocessingInk">
                    <w14:contentPart bwMode="auto" r:id="rId206">
                      <w14:nvContentPartPr>
                        <w14:cNvContentPartPr/>
                      </w14:nvContentPartPr>
                      <w14:xfrm>
                        <a:off x="0" y="0"/>
                        <a:ext cx="318600" cy="36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348" behindDoc="0" locked="0" layoutInCell="1" allowOverlap="1" wp14:anchorId="7985BE59" wp14:editId="665C89C8">
                <wp:simplePos x="0" y="0"/>
                <wp:positionH relativeFrom="column">
                  <wp:posOffset>778570</wp:posOffset>
                </wp:positionH>
                <wp:positionV relativeFrom="paragraph">
                  <wp:posOffset>336704</wp:posOffset>
                </wp:positionV>
                <wp:extent cx="318600" cy="360"/>
                <wp:effectExtent l="38100" t="38100" r="43815" b="38100"/>
                <wp:wrapNone/>
                <wp:docPr id="1930992831" name="Ink 55"/>
                <wp:cNvGraphicFramePr/>
                <a:graphic xmlns:a="http://schemas.openxmlformats.org/drawingml/2006/main">
                  <a:graphicData uri="http://schemas.openxmlformats.org/drawingml/2006/picture">
                    <pic:pic xmlns:pic="http://schemas.openxmlformats.org/drawingml/2006/picture">
                      <pic:nvPicPr>
                        <pic:cNvPr id="830225808" name="Ink 55"/>
                        <pic:cNvPicPr/>
                      </pic:nvPicPr>
                      <pic:blipFill>
                        <a:blip r:embed="rId207"/>
                        <a:stretch>
                          <a:fillRect/>
                        </a:stretch>
                      </pic:blipFill>
                      <pic:spPr>
                        <a:xfrm>
                          <a:off x="0" y="0"/>
                          <a:ext cx="330840" cy="12600"/>
                        </a:xfrm>
                        <a:prstGeom prst="rect">
                          <a:avLst/>
                        </a:prstGeom>
                      </pic:spPr>
                    </pic:pic>
                  </a:graphicData>
                </a:graphic>
              </wp:anchor>
            </w:drawing>
          </mc:Fallback>
        </mc:AlternateContent>
      </w:r>
      <w:r>
        <w:rPr>
          <w:b/>
          <w:bCs/>
          <w:noProof/>
          <w:lang w:val="en-US"/>
        </w:rPr>
        <mc:AlternateContent>
          <mc:Choice Requires="aink">
            <w:drawing>
              <wp:anchor distT="0" distB="0" distL="114300" distR="114300" simplePos="0" relativeHeight="251658327" behindDoc="0" locked="0" layoutInCell="1" allowOverlap="1" wp14:anchorId="29E5E413" wp14:editId="0DE4DD93">
                <wp:simplePos x="0" y="0"/>
                <wp:positionH relativeFrom="column">
                  <wp:posOffset>4137730</wp:posOffset>
                </wp:positionH>
                <wp:positionV relativeFrom="paragraph">
                  <wp:posOffset>42224</wp:posOffset>
                </wp:positionV>
                <wp:extent cx="79920" cy="190800"/>
                <wp:effectExtent l="38100" t="38100" r="0" b="38100"/>
                <wp:wrapNone/>
                <wp:docPr id="772982065" name="Ink 53"/>
                <wp:cNvGraphicFramePr/>
                <a:graphic xmlns:a="http://schemas.openxmlformats.org/drawingml/2006/main">
                  <a:graphicData uri="http://schemas.microsoft.com/office/word/2010/wordprocessingInk">
                    <w14:contentPart bwMode="auto" r:id="rId208">
                      <w14:nvContentPartPr>
                        <w14:cNvContentPartPr/>
                      </w14:nvContentPartPr>
                      <w14:xfrm>
                        <a:off x="0" y="0"/>
                        <a:ext cx="79920" cy="19080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347" behindDoc="0" locked="0" layoutInCell="1" allowOverlap="1" wp14:anchorId="45E6C8B0" wp14:editId="0DE4DD93">
                <wp:simplePos x="0" y="0"/>
                <wp:positionH relativeFrom="column">
                  <wp:posOffset>4137730</wp:posOffset>
                </wp:positionH>
                <wp:positionV relativeFrom="paragraph">
                  <wp:posOffset>42224</wp:posOffset>
                </wp:positionV>
                <wp:extent cx="79920" cy="190800"/>
                <wp:effectExtent l="38100" t="38100" r="0" b="38100"/>
                <wp:wrapNone/>
                <wp:docPr id="1282601350" name="Ink 53"/>
                <wp:cNvGraphicFramePr/>
                <a:graphic xmlns:a="http://schemas.openxmlformats.org/drawingml/2006/main">
                  <a:graphicData uri="http://schemas.openxmlformats.org/drawingml/2006/picture">
                    <pic:pic xmlns:pic="http://schemas.openxmlformats.org/drawingml/2006/picture">
                      <pic:nvPicPr>
                        <pic:cNvPr id="772982065" name="Ink 53"/>
                        <pic:cNvPicPr/>
                      </pic:nvPicPr>
                      <pic:blipFill>
                        <a:blip r:embed="rId209"/>
                        <a:stretch>
                          <a:fillRect/>
                        </a:stretch>
                      </pic:blipFill>
                      <pic:spPr>
                        <a:xfrm>
                          <a:off x="0" y="0"/>
                          <a:ext cx="92160" cy="203040"/>
                        </a:xfrm>
                        <a:prstGeom prst="rect">
                          <a:avLst/>
                        </a:prstGeom>
                      </pic:spPr>
                    </pic:pic>
                  </a:graphicData>
                </a:graphic>
              </wp:anchor>
            </w:drawing>
          </mc:Fallback>
        </mc:AlternateContent>
      </w:r>
      <w:r>
        <w:rPr>
          <w:b/>
          <w:bCs/>
          <w:noProof/>
          <w:lang w:val="en-US"/>
        </w:rPr>
        <mc:AlternateContent>
          <mc:Choice Requires="aink">
            <w:drawing>
              <wp:anchor distT="0" distB="0" distL="114300" distR="114300" simplePos="0" relativeHeight="251658326" behindDoc="0" locked="0" layoutInCell="1" allowOverlap="1" wp14:anchorId="0254FB1A" wp14:editId="4AE6AE2D">
                <wp:simplePos x="0" y="0"/>
                <wp:positionH relativeFrom="column">
                  <wp:posOffset>3832225</wp:posOffset>
                </wp:positionH>
                <wp:positionV relativeFrom="paragraph">
                  <wp:posOffset>105410</wp:posOffset>
                </wp:positionV>
                <wp:extent cx="374015" cy="635"/>
                <wp:effectExtent l="38100" t="38100" r="45085" b="37465"/>
                <wp:wrapNone/>
                <wp:docPr id="1692238447" name="Ink 52"/>
                <wp:cNvGraphicFramePr/>
                <a:graphic xmlns:a="http://schemas.openxmlformats.org/drawingml/2006/main">
                  <a:graphicData uri="http://schemas.microsoft.com/office/word/2010/wordprocessingInk">
                    <w14:contentPart bwMode="auto" r:id="rId210">
                      <w14:nvContentPartPr>
                        <w14:cNvContentPartPr/>
                      </w14:nvContentPartPr>
                      <w14:xfrm>
                        <a:off x="0" y="0"/>
                        <a:ext cx="374015" cy="635"/>
                      </w14:xfrm>
                    </w14:contentPart>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346" behindDoc="0" locked="0" layoutInCell="1" allowOverlap="1" wp14:anchorId="318FF70F" wp14:editId="4AE6AE2D">
                <wp:simplePos x="0" y="0"/>
                <wp:positionH relativeFrom="column">
                  <wp:posOffset>3832225</wp:posOffset>
                </wp:positionH>
                <wp:positionV relativeFrom="paragraph">
                  <wp:posOffset>105410</wp:posOffset>
                </wp:positionV>
                <wp:extent cx="374015" cy="635"/>
                <wp:effectExtent l="38100" t="38100" r="45085" b="37465"/>
                <wp:wrapNone/>
                <wp:docPr id="1542458772" name="Ink 52"/>
                <wp:cNvGraphicFramePr/>
                <a:graphic xmlns:a="http://schemas.openxmlformats.org/drawingml/2006/main">
                  <a:graphicData uri="http://schemas.openxmlformats.org/drawingml/2006/picture">
                    <pic:pic xmlns:pic="http://schemas.openxmlformats.org/drawingml/2006/picture">
                      <pic:nvPicPr>
                        <pic:cNvPr id="1692238447" name="Ink 52"/>
                        <pic:cNvPicPr/>
                      </pic:nvPicPr>
                      <pic:blipFill>
                        <a:blip r:embed="rId211"/>
                        <a:stretch>
                          <a:fillRect/>
                        </a:stretch>
                      </pic:blipFill>
                      <pic:spPr>
                        <a:xfrm>
                          <a:off x="0" y="0"/>
                          <a:ext cx="386254" cy="22225"/>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Pr>
          <w:b/>
          <w:bCs/>
          <w:noProof/>
          <w:lang w:val="en-US"/>
        </w:rPr>
        <mc:AlternateContent>
          <mc:Choice Requires="aink">
            <w:drawing>
              <wp:anchor distT="0" distB="0" distL="114300" distR="114300" simplePos="0" relativeHeight="251658325" behindDoc="0" locked="0" layoutInCell="1" allowOverlap="1" wp14:anchorId="23AAE1EE" wp14:editId="18ED5CDF">
                <wp:simplePos x="0" y="0"/>
                <wp:positionH relativeFrom="column">
                  <wp:posOffset>2910130</wp:posOffset>
                </wp:positionH>
                <wp:positionV relativeFrom="paragraph">
                  <wp:posOffset>34304</wp:posOffset>
                </wp:positionV>
                <wp:extent cx="84240" cy="161640"/>
                <wp:effectExtent l="38100" t="38100" r="11430" b="48260"/>
                <wp:wrapNone/>
                <wp:docPr id="1838317535" name="Ink 50"/>
                <wp:cNvGraphicFramePr/>
                <a:graphic xmlns:a="http://schemas.openxmlformats.org/drawingml/2006/main">
                  <a:graphicData uri="http://schemas.microsoft.com/office/word/2010/wordprocessingInk">
                    <w14:contentPart bwMode="auto" r:id="rId212">
                      <w14:nvContentPartPr>
                        <w14:cNvContentPartPr/>
                      </w14:nvContentPartPr>
                      <w14:xfrm>
                        <a:off x="0" y="0"/>
                        <a:ext cx="84240" cy="16164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345" behindDoc="0" locked="0" layoutInCell="1" allowOverlap="1" wp14:anchorId="3DA9B347" wp14:editId="18ED5CDF">
                <wp:simplePos x="0" y="0"/>
                <wp:positionH relativeFrom="column">
                  <wp:posOffset>2910130</wp:posOffset>
                </wp:positionH>
                <wp:positionV relativeFrom="paragraph">
                  <wp:posOffset>34304</wp:posOffset>
                </wp:positionV>
                <wp:extent cx="84240" cy="161640"/>
                <wp:effectExtent l="38100" t="38100" r="11430" b="48260"/>
                <wp:wrapNone/>
                <wp:docPr id="2013346935" name="Ink 50"/>
                <wp:cNvGraphicFramePr/>
                <a:graphic xmlns:a="http://schemas.openxmlformats.org/drawingml/2006/main">
                  <a:graphicData uri="http://schemas.openxmlformats.org/drawingml/2006/picture">
                    <pic:pic xmlns:pic="http://schemas.openxmlformats.org/drawingml/2006/picture">
                      <pic:nvPicPr>
                        <pic:cNvPr id="1838317535" name="Ink 50"/>
                        <pic:cNvPicPr/>
                      </pic:nvPicPr>
                      <pic:blipFill>
                        <a:blip r:embed="rId213"/>
                        <a:stretch>
                          <a:fillRect/>
                        </a:stretch>
                      </pic:blipFill>
                      <pic:spPr>
                        <a:xfrm>
                          <a:off x="0" y="0"/>
                          <a:ext cx="96480" cy="173880"/>
                        </a:xfrm>
                        <a:prstGeom prst="rect">
                          <a:avLst/>
                        </a:prstGeom>
                      </pic:spPr>
                    </pic:pic>
                  </a:graphicData>
                </a:graphic>
              </wp:anchor>
            </w:drawing>
          </mc:Fallback>
        </mc:AlternateContent>
      </w:r>
      <w:r>
        <w:rPr>
          <w:b/>
          <w:bCs/>
          <w:noProof/>
          <w:lang w:val="en-US"/>
        </w:rPr>
        <mc:AlternateContent>
          <mc:Choice Requires="aink">
            <w:drawing>
              <wp:anchor distT="0" distB="0" distL="114300" distR="114300" simplePos="0" relativeHeight="251658324" behindDoc="0" locked="0" layoutInCell="1" allowOverlap="1" wp14:anchorId="4E067AD5" wp14:editId="2BA26EEE">
                <wp:simplePos x="0" y="0"/>
                <wp:positionH relativeFrom="column">
                  <wp:posOffset>2695210</wp:posOffset>
                </wp:positionH>
                <wp:positionV relativeFrom="paragraph">
                  <wp:posOffset>105944</wp:posOffset>
                </wp:positionV>
                <wp:extent cx="270720" cy="8640"/>
                <wp:effectExtent l="38100" t="38100" r="34290" b="48895"/>
                <wp:wrapNone/>
                <wp:docPr id="1188357889" name="Ink 49"/>
                <wp:cNvGraphicFramePr/>
                <a:graphic xmlns:a="http://schemas.openxmlformats.org/drawingml/2006/main">
                  <a:graphicData uri="http://schemas.microsoft.com/office/word/2010/wordprocessingInk">
                    <w14:contentPart bwMode="auto" r:id="rId214">
                      <w14:nvContentPartPr>
                        <w14:cNvContentPartPr/>
                      </w14:nvContentPartPr>
                      <w14:xfrm>
                        <a:off x="0" y="0"/>
                        <a:ext cx="270720" cy="864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344" behindDoc="0" locked="0" layoutInCell="1" allowOverlap="1" wp14:anchorId="0DB1D3F8" wp14:editId="2BA26EEE">
                <wp:simplePos x="0" y="0"/>
                <wp:positionH relativeFrom="column">
                  <wp:posOffset>2695210</wp:posOffset>
                </wp:positionH>
                <wp:positionV relativeFrom="paragraph">
                  <wp:posOffset>105944</wp:posOffset>
                </wp:positionV>
                <wp:extent cx="270720" cy="8640"/>
                <wp:effectExtent l="38100" t="38100" r="34290" b="48895"/>
                <wp:wrapNone/>
                <wp:docPr id="888031086" name="Ink 49"/>
                <wp:cNvGraphicFramePr/>
                <a:graphic xmlns:a="http://schemas.openxmlformats.org/drawingml/2006/main">
                  <a:graphicData uri="http://schemas.openxmlformats.org/drawingml/2006/picture">
                    <pic:pic xmlns:pic="http://schemas.openxmlformats.org/drawingml/2006/picture">
                      <pic:nvPicPr>
                        <pic:cNvPr id="1188357889" name="Ink 49"/>
                        <pic:cNvPicPr/>
                      </pic:nvPicPr>
                      <pic:blipFill>
                        <a:blip r:embed="rId215"/>
                        <a:stretch>
                          <a:fillRect/>
                        </a:stretch>
                      </pic:blipFill>
                      <pic:spPr>
                        <a:xfrm>
                          <a:off x="0" y="0"/>
                          <a:ext cx="282960" cy="20880"/>
                        </a:xfrm>
                        <a:prstGeom prst="rect">
                          <a:avLst/>
                        </a:prstGeom>
                      </pic:spPr>
                    </pic:pic>
                  </a:graphicData>
                </a:graphic>
              </wp:anchor>
            </w:drawing>
          </mc:Fallback>
        </mc:AlternateContent>
      </w:r>
      <w:r>
        <w:rPr>
          <w:b/>
          <w:bCs/>
          <w:noProof/>
          <w:lang w:val="en-US"/>
        </w:rPr>
        <mc:AlternateContent>
          <mc:Choice Requires="aink">
            <w:drawing>
              <wp:anchor distT="0" distB="0" distL="114300" distR="114300" simplePos="0" relativeHeight="251658323" behindDoc="0" locked="0" layoutInCell="1" allowOverlap="1" wp14:anchorId="33A7718E" wp14:editId="3156A8E9">
                <wp:simplePos x="0" y="0"/>
                <wp:positionH relativeFrom="column">
                  <wp:posOffset>2101570</wp:posOffset>
                </wp:positionH>
                <wp:positionV relativeFrom="paragraph">
                  <wp:posOffset>90104</wp:posOffset>
                </wp:positionV>
                <wp:extent cx="105840" cy="160920"/>
                <wp:effectExtent l="38100" t="38100" r="8890" b="48895"/>
                <wp:wrapNone/>
                <wp:docPr id="1982820413" name="Ink 47"/>
                <wp:cNvGraphicFramePr/>
                <a:graphic xmlns:a="http://schemas.openxmlformats.org/drawingml/2006/main">
                  <a:graphicData uri="http://schemas.microsoft.com/office/word/2010/wordprocessingInk">
                    <w14:contentPart bwMode="auto" r:id="rId216">
                      <w14:nvContentPartPr>
                        <w14:cNvContentPartPr/>
                      </w14:nvContentPartPr>
                      <w14:xfrm>
                        <a:off x="0" y="0"/>
                        <a:ext cx="105840" cy="16092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343" behindDoc="0" locked="0" layoutInCell="1" allowOverlap="1" wp14:anchorId="7E2ACC59" wp14:editId="3156A8E9">
                <wp:simplePos x="0" y="0"/>
                <wp:positionH relativeFrom="column">
                  <wp:posOffset>2101570</wp:posOffset>
                </wp:positionH>
                <wp:positionV relativeFrom="paragraph">
                  <wp:posOffset>90104</wp:posOffset>
                </wp:positionV>
                <wp:extent cx="105840" cy="160920"/>
                <wp:effectExtent l="38100" t="38100" r="8890" b="48895"/>
                <wp:wrapNone/>
                <wp:docPr id="2127815075" name="Ink 47"/>
                <wp:cNvGraphicFramePr/>
                <a:graphic xmlns:a="http://schemas.openxmlformats.org/drawingml/2006/main">
                  <a:graphicData uri="http://schemas.openxmlformats.org/drawingml/2006/picture">
                    <pic:pic xmlns:pic="http://schemas.openxmlformats.org/drawingml/2006/picture">
                      <pic:nvPicPr>
                        <pic:cNvPr id="1982820413" name="Ink 47"/>
                        <pic:cNvPicPr/>
                      </pic:nvPicPr>
                      <pic:blipFill>
                        <a:blip r:embed="rId217"/>
                        <a:stretch>
                          <a:fillRect/>
                        </a:stretch>
                      </pic:blipFill>
                      <pic:spPr>
                        <a:xfrm>
                          <a:off x="0" y="0"/>
                          <a:ext cx="118080" cy="173160"/>
                        </a:xfrm>
                        <a:prstGeom prst="rect">
                          <a:avLst/>
                        </a:prstGeom>
                      </pic:spPr>
                    </pic:pic>
                  </a:graphicData>
                </a:graphic>
              </wp:anchor>
            </w:drawing>
          </mc:Fallback>
        </mc:AlternateContent>
      </w:r>
      <w:r>
        <w:rPr>
          <w:b/>
          <w:bCs/>
          <w:noProof/>
          <w:lang w:val="en-US"/>
        </w:rPr>
        <mc:AlternateContent>
          <mc:Choice Requires="aink">
            <w:drawing>
              <wp:anchor distT="0" distB="0" distL="114300" distR="114300" simplePos="0" relativeHeight="251658322" behindDoc="0" locked="0" layoutInCell="1" allowOverlap="1" wp14:anchorId="2BB8A641" wp14:editId="43768423">
                <wp:simplePos x="0" y="0"/>
                <wp:positionH relativeFrom="column">
                  <wp:posOffset>1908250</wp:posOffset>
                </wp:positionH>
                <wp:positionV relativeFrom="paragraph">
                  <wp:posOffset>113864</wp:posOffset>
                </wp:positionV>
                <wp:extent cx="286560" cy="24840"/>
                <wp:effectExtent l="38100" t="38100" r="37465" b="51435"/>
                <wp:wrapNone/>
                <wp:docPr id="558947611" name="Ink 46"/>
                <wp:cNvGraphicFramePr/>
                <a:graphic xmlns:a="http://schemas.openxmlformats.org/drawingml/2006/main">
                  <a:graphicData uri="http://schemas.microsoft.com/office/word/2010/wordprocessingInk">
                    <w14:contentPart bwMode="auto" r:id="rId218">
                      <w14:nvContentPartPr>
                        <w14:cNvContentPartPr/>
                      </w14:nvContentPartPr>
                      <w14:xfrm>
                        <a:off x="0" y="0"/>
                        <a:ext cx="286560" cy="2484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342" behindDoc="0" locked="0" layoutInCell="1" allowOverlap="1" wp14:anchorId="617EEB45" wp14:editId="43768423">
                <wp:simplePos x="0" y="0"/>
                <wp:positionH relativeFrom="column">
                  <wp:posOffset>1908250</wp:posOffset>
                </wp:positionH>
                <wp:positionV relativeFrom="paragraph">
                  <wp:posOffset>113864</wp:posOffset>
                </wp:positionV>
                <wp:extent cx="286560" cy="24840"/>
                <wp:effectExtent l="38100" t="38100" r="37465" b="51435"/>
                <wp:wrapNone/>
                <wp:docPr id="1982111075" name="Ink 46"/>
                <wp:cNvGraphicFramePr/>
                <a:graphic xmlns:a="http://schemas.openxmlformats.org/drawingml/2006/main">
                  <a:graphicData uri="http://schemas.openxmlformats.org/drawingml/2006/picture">
                    <pic:pic xmlns:pic="http://schemas.openxmlformats.org/drawingml/2006/picture">
                      <pic:nvPicPr>
                        <pic:cNvPr id="558947611" name="Ink 46"/>
                        <pic:cNvPicPr/>
                      </pic:nvPicPr>
                      <pic:blipFill>
                        <a:blip r:embed="rId219"/>
                        <a:stretch>
                          <a:fillRect/>
                        </a:stretch>
                      </pic:blipFill>
                      <pic:spPr>
                        <a:xfrm>
                          <a:off x="0" y="0"/>
                          <a:ext cx="298800" cy="37080"/>
                        </a:xfrm>
                        <a:prstGeom prst="rect">
                          <a:avLst/>
                        </a:prstGeom>
                      </pic:spPr>
                    </pic:pic>
                  </a:graphicData>
                </a:graphic>
              </wp:anchor>
            </w:drawing>
          </mc:Fallback>
        </mc:AlternateContent>
      </w:r>
      <w:r w:rsidR="0082717D">
        <w:rPr>
          <w:b/>
          <w:bCs/>
          <w:lang w:val="en-US"/>
        </w:rPr>
        <w:t xml:space="preserve">Again </w:t>
      </w:r>
      <w:r w:rsidR="00906510">
        <w:rPr>
          <w:b/>
          <w:bCs/>
          <w:lang w:val="en-US"/>
        </w:rPr>
        <w:t xml:space="preserve">pages and attributes             </w:t>
      </w:r>
      <w:r w:rsidR="007501BB">
        <w:rPr>
          <w:b/>
          <w:bCs/>
          <w:lang w:val="en-US"/>
        </w:rPr>
        <w:t>pages           create page               name(</w:t>
      </w:r>
      <w:r w:rsidR="000951A7">
        <w:rPr>
          <w:b/>
          <w:bCs/>
          <w:lang w:val="en-US"/>
        </w:rPr>
        <w:t>payal attributes</w:t>
      </w:r>
      <w:r w:rsidR="007501BB">
        <w:rPr>
          <w:b/>
          <w:bCs/>
          <w:lang w:val="en-US"/>
        </w:rPr>
        <w:t>)</w:t>
      </w:r>
      <w:r w:rsidR="009011E1">
        <w:rPr>
          <w:b/>
          <w:bCs/>
          <w:lang w:val="en-US"/>
        </w:rPr>
        <w:t xml:space="preserve">       </w:t>
      </w:r>
      <w:r w:rsidR="003E68FA">
        <w:rPr>
          <w:b/>
          <w:bCs/>
          <w:lang w:val="en-US"/>
        </w:rPr>
        <w:t xml:space="preserve">       </w:t>
      </w:r>
      <w:r w:rsidR="00B226F3">
        <w:rPr>
          <w:b/>
          <w:bCs/>
          <w:lang w:val="en-US"/>
        </w:rPr>
        <w:t>then look down and see attr</w:t>
      </w:r>
      <w:r w:rsidR="00D76F0D">
        <w:rPr>
          <w:b/>
          <w:bCs/>
          <w:lang w:val="en-US"/>
        </w:rPr>
        <w:t xml:space="preserve">ibutes </w:t>
      </w:r>
      <w:r w:rsidR="0026665F">
        <w:rPr>
          <w:b/>
          <w:bCs/>
          <w:lang w:val="en-US"/>
        </w:rPr>
        <w:t>group</w:t>
      </w:r>
      <w:r w:rsidR="00794F10">
        <w:rPr>
          <w:b/>
          <w:bCs/>
          <w:lang w:val="en-US"/>
        </w:rPr>
        <w:t xml:space="preserve">              </w:t>
      </w:r>
      <w:r w:rsidR="00151E54">
        <w:rPr>
          <w:b/>
          <w:bCs/>
          <w:lang w:val="en-US"/>
        </w:rPr>
        <w:t xml:space="preserve">then do select and </w:t>
      </w:r>
      <w:r w:rsidR="005E48AA">
        <w:rPr>
          <w:b/>
          <w:bCs/>
          <w:noProof/>
          <w:lang w:val="en-US"/>
        </w:rPr>
        <mc:AlternateContent>
          <mc:Choice Requires="aink">
            <w:drawing>
              <wp:anchor distT="0" distB="0" distL="114300" distR="114300" simplePos="0" relativeHeight="251658331" behindDoc="0" locked="0" layoutInCell="1" allowOverlap="1" wp14:anchorId="5B471A1A" wp14:editId="57F6707F">
                <wp:simplePos x="0" y="0"/>
                <wp:positionH relativeFrom="column">
                  <wp:posOffset>2997360</wp:posOffset>
                </wp:positionH>
                <wp:positionV relativeFrom="paragraph">
                  <wp:posOffset>39663</wp:posOffset>
                </wp:positionV>
                <wp:extent cx="72720" cy="186480"/>
                <wp:effectExtent l="38100" t="38100" r="41910" b="42545"/>
                <wp:wrapNone/>
                <wp:docPr id="1407448514" name="Ink 71"/>
                <wp:cNvGraphicFramePr/>
                <a:graphic xmlns:a="http://schemas.openxmlformats.org/drawingml/2006/main">
                  <a:graphicData uri="http://schemas.microsoft.com/office/word/2010/wordprocessingInk">
                    <w14:contentPart bwMode="auto" r:id="rId220">
                      <w14:nvContentPartPr>
                        <w14:cNvContentPartPr/>
                      </w14:nvContentPartPr>
                      <w14:xfrm>
                        <a:off x="0" y="0"/>
                        <a:ext cx="72720" cy="18648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354" behindDoc="0" locked="0" layoutInCell="1" allowOverlap="1" wp14:anchorId="7F8F36E0" wp14:editId="57F6707F">
                <wp:simplePos x="0" y="0"/>
                <wp:positionH relativeFrom="column">
                  <wp:posOffset>2997360</wp:posOffset>
                </wp:positionH>
                <wp:positionV relativeFrom="paragraph">
                  <wp:posOffset>39663</wp:posOffset>
                </wp:positionV>
                <wp:extent cx="72720" cy="186480"/>
                <wp:effectExtent l="38100" t="38100" r="41910" b="42545"/>
                <wp:wrapNone/>
                <wp:docPr id="796998633" name="Ink 71"/>
                <wp:cNvGraphicFramePr/>
                <a:graphic xmlns:a="http://schemas.openxmlformats.org/drawingml/2006/main">
                  <a:graphicData uri="http://schemas.openxmlformats.org/drawingml/2006/picture">
                    <pic:pic xmlns:pic="http://schemas.openxmlformats.org/drawingml/2006/picture">
                      <pic:nvPicPr>
                        <pic:cNvPr id="1407448514" name="Ink 71"/>
                        <pic:cNvPicPr/>
                      </pic:nvPicPr>
                      <pic:blipFill>
                        <a:blip r:embed="rId223"/>
                        <a:stretch>
                          <a:fillRect/>
                        </a:stretch>
                      </pic:blipFill>
                      <pic:spPr>
                        <a:xfrm>
                          <a:off x="0" y="0"/>
                          <a:ext cx="84960" cy="198720"/>
                        </a:xfrm>
                        <a:prstGeom prst="rect">
                          <a:avLst/>
                        </a:prstGeom>
                      </pic:spPr>
                    </pic:pic>
                  </a:graphicData>
                </a:graphic>
              </wp:anchor>
            </w:drawing>
          </mc:Fallback>
        </mc:AlternateContent>
      </w:r>
      <w:r w:rsidR="005E48AA">
        <w:rPr>
          <w:b/>
          <w:bCs/>
          <w:noProof/>
          <w:lang w:val="en-US"/>
        </w:rPr>
        <mc:AlternateContent>
          <mc:Choice Requires="aink">
            <w:drawing>
              <wp:anchor distT="0" distB="0" distL="114300" distR="114300" simplePos="0" relativeHeight="251658424" behindDoc="0" locked="0" layoutInCell="1" allowOverlap="1" wp14:anchorId="1C930045" wp14:editId="563F99E8">
                <wp:simplePos x="0" y="0"/>
                <wp:positionH relativeFrom="column">
                  <wp:posOffset>2957760</wp:posOffset>
                </wp:positionH>
                <wp:positionV relativeFrom="paragraph">
                  <wp:posOffset>35343</wp:posOffset>
                </wp:positionV>
                <wp:extent cx="91440" cy="91440"/>
                <wp:effectExtent l="38100" t="38100" r="41910" b="41910"/>
                <wp:wrapNone/>
                <wp:docPr id="649710057" name="Ink 70"/>
                <wp:cNvGraphicFramePr/>
                <a:graphic xmlns:a="http://schemas.openxmlformats.org/drawingml/2006/main">
                  <a:graphicData uri="http://schemas.microsoft.com/office/word/2010/wordprocessingInk">
                    <w14:contentPart bwMode="auto" r:id="rId224">
                      <w14:nvContentPartPr>
                        <w14:cNvContentPartPr/>
                      </w14:nvContentPartPr>
                      <w14:xfrm>
                        <a:off x="0" y="0"/>
                        <a:ext cx="91440" cy="91440"/>
                      </w14:xfrm>
                    </w14:contentPart>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353" behindDoc="0" locked="0" layoutInCell="1" allowOverlap="1" wp14:anchorId="7D83EB1F" wp14:editId="563F99E8">
                <wp:simplePos x="0" y="0"/>
                <wp:positionH relativeFrom="column">
                  <wp:posOffset>2957760</wp:posOffset>
                </wp:positionH>
                <wp:positionV relativeFrom="paragraph">
                  <wp:posOffset>35343</wp:posOffset>
                </wp:positionV>
                <wp:extent cx="91440" cy="91440"/>
                <wp:effectExtent l="38100" t="38100" r="41910" b="41910"/>
                <wp:wrapNone/>
                <wp:docPr id="881869621" name="Ink 70"/>
                <wp:cNvGraphicFramePr/>
                <a:graphic xmlns:a="http://schemas.openxmlformats.org/drawingml/2006/main">
                  <a:graphicData uri="http://schemas.openxmlformats.org/drawingml/2006/picture">
                    <pic:pic xmlns:pic="http://schemas.openxmlformats.org/drawingml/2006/picture">
                      <pic:nvPicPr>
                        <pic:cNvPr id="649710057" name="Ink 70"/>
                        <pic:cNvPicPr/>
                      </pic:nvPicPr>
                      <pic:blipFill>
                        <a:blip r:embed="rId225"/>
                        <a:stretch>
                          <a:fillRect/>
                        </a:stretch>
                      </pic:blipFill>
                      <pic:spPr>
                        <a:xfrm>
                          <a:off x="0" y="0"/>
                          <a:ext cx="103632" cy="103632"/>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5E48AA">
        <w:rPr>
          <w:b/>
          <w:bCs/>
          <w:noProof/>
          <w:lang w:val="en-US"/>
        </w:rPr>
        <mc:AlternateContent>
          <mc:Choice Requires="aink">
            <w:drawing>
              <wp:anchor distT="0" distB="0" distL="114300" distR="114300" simplePos="0" relativeHeight="251658425" behindDoc="0" locked="0" layoutInCell="1" allowOverlap="1" wp14:anchorId="10771CF4" wp14:editId="0EF13139">
                <wp:simplePos x="0" y="0"/>
                <wp:positionH relativeFrom="column">
                  <wp:posOffset>2297880</wp:posOffset>
                </wp:positionH>
                <wp:positionV relativeFrom="paragraph">
                  <wp:posOffset>72423</wp:posOffset>
                </wp:positionV>
                <wp:extent cx="286920" cy="189360"/>
                <wp:effectExtent l="38100" t="38100" r="37465" b="39370"/>
                <wp:wrapNone/>
                <wp:docPr id="612494480" name="Ink 68"/>
                <wp:cNvGraphicFramePr/>
                <a:graphic xmlns:a="http://schemas.openxmlformats.org/drawingml/2006/main">
                  <a:graphicData uri="http://schemas.microsoft.com/office/word/2010/wordprocessingInk">
                    <w14:contentPart bwMode="auto" r:id="rId226">
                      <w14:nvContentPartPr>
                        <w14:cNvContentPartPr/>
                      </w14:nvContentPartPr>
                      <w14:xfrm>
                        <a:off x="0" y="0"/>
                        <a:ext cx="286920" cy="18936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352" behindDoc="0" locked="0" layoutInCell="1" allowOverlap="1" wp14:anchorId="3B0743E7" wp14:editId="0EF13139">
                <wp:simplePos x="0" y="0"/>
                <wp:positionH relativeFrom="column">
                  <wp:posOffset>2297880</wp:posOffset>
                </wp:positionH>
                <wp:positionV relativeFrom="paragraph">
                  <wp:posOffset>72423</wp:posOffset>
                </wp:positionV>
                <wp:extent cx="286920" cy="189360"/>
                <wp:effectExtent l="38100" t="38100" r="37465" b="39370"/>
                <wp:wrapNone/>
                <wp:docPr id="20265868" name="Ink 68"/>
                <wp:cNvGraphicFramePr/>
                <a:graphic xmlns:a="http://schemas.openxmlformats.org/drawingml/2006/main">
                  <a:graphicData uri="http://schemas.openxmlformats.org/drawingml/2006/picture">
                    <pic:pic xmlns:pic="http://schemas.openxmlformats.org/drawingml/2006/picture">
                      <pic:nvPicPr>
                        <pic:cNvPr id="612494480" name="Ink 68"/>
                        <pic:cNvPicPr/>
                      </pic:nvPicPr>
                      <pic:blipFill>
                        <a:blip r:embed="rId227"/>
                        <a:stretch>
                          <a:fillRect/>
                        </a:stretch>
                      </pic:blipFill>
                      <pic:spPr>
                        <a:xfrm>
                          <a:off x="0" y="0"/>
                          <a:ext cx="299160" cy="201600"/>
                        </a:xfrm>
                        <a:prstGeom prst="rect">
                          <a:avLst/>
                        </a:prstGeom>
                      </pic:spPr>
                    </pic:pic>
                  </a:graphicData>
                </a:graphic>
              </wp:anchor>
            </w:drawing>
          </mc:Fallback>
        </mc:AlternateContent>
      </w:r>
      <w:r w:rsidR="00151E54">
        <w:rPr>
          <w:b/>
          <w:bCs/>
          <w:lang w:val="en-US"/>
        </w:rPr>
        <w:t>add</w:t>
      </w:r>
      <w:r w:rsidR="00595F94">
        <w:rPr>
          <w:b/>
          <w:bCs/>
          <w:lang w:val="en-US"/>
        </w:rPr>
        <w:t xml:space="preserve">          search payal contributor           </w:t>
      </w:r>
      <w:r w:rsidR="004C567B">
        <w:rPr>
          <w:b/>
          <w:bCs/>
          <w:lang w:val="en-US"/>
        </w:rPr>
        <w:t>save</w:t>
      </w:r>
      <w:r w:rsidR="00405692">
        <w:rPr>
          <w:b/>
          <w:bCs/>
          <w:lang w:val="en-US"/>
        </w:rPr>
        <w:t xml:space="preserve">   </w:t>
      </w:r>
      <w:r w:rsidR="00374777">
        <w:rPr>
          <w:b/>
          <w:bCs/>
          <w:lang w:val="en-US"/>
        </w:rPr>
        <w:t>……DONE</w:t>
      </w:r>
      <w:r w:rsidR="00405692">
        <w:rPr>
          <w:b/>
          <w:bCs/>
          <w:lang w:val="en-US"/>
        </w:rPr>
        <w:t xml:space="preserve">  save and close till </w:t>
      </w:r>
      <w:r w:rsidR="005E48AA">
        <w:rPr>
          <w:b/>
          <w:bCs/>
          <w:lang w:val="en-US"/>
        </w:rPr>
        <w:t>manage extensible fleaxfield</w:t>
      </w:r>
    </w:p>
    <w:p w:rsidR="00AA75EE" w:rsidP="00F02E21" w:rsidRDefault="00AA75EE" w14:paraId="7A379158" w14:textId="77777777">
      <w:pPr>
        <w:tabs>
          <w:tab w:val="left" w:pos="2640"/>
          <w:tab w:val="right" w:pos="9026"/>
        </w:tabs>
        <w:rPr>
          <w:b/>
          <w:bCs/>
          <w:lang w:val="en-US"/>
        </w:rPr>
      </w:pPr>
    </w:p>
    <w:p w:rsidR="00AA75EE" w:rsidP="00F02E21" w:rsidRDefault="00A11DF3" w14:paraId="3C99449A" w14:textId="59514AF7">
      <w:pPr>
        <w:tabs>
          <w:tab w:val="left" w:pos="2640"/>
          <w:tab w:val="right" w:pos="9026"/>
        </w:tabs>
        <w:rPr>
          <w:b/>
          <w:bCs/>
          <w:lang w:val="en-US"/>
        </w:rPr>
      </w:pPr>
      <w:r>
        <w:rPr>
          <w:b/>
          <w:bCs/>
          <w:noProof/>
          <w:lang w:val="en-US"/>
        </w:rPr>
        <mc:AlternateContent>
          <mc:Choice Requires="aink">
            <w:drawing>
              <wp:anchor distT="0" distB="0" distL="114300" distR="114300" simplePos="0" relativeHeight="251658339" behindDoc="0" locked="0" layoutInCell="1" allowOverlap="1" wp14:anchorId="1EB5D53A" wp14:editId="399C9489">
                <wp:simplePos x="0" y="0"/>
                <wp:positionH relativeFrom="column">
                  <wp:posOffset>4945508</wp:posOffset>
                </wp:positionH>
                <wp:positionV relativeFrom="paragraph">
                  <wp:posOffset>469989</wp:posOffset>
                </wp:positionV>
                <wp:extent cx="150120" cy="239760"/>
                <wp:effectExtent l="38100" t="38100" r="21590" b="46355"/>
                <wp:wrapNone/>
                <wp:docPr id="763272642" name="Ink 87"/>
                <wp:cNvGraphicFramePr/>
                <a:graphic xmlns:a="http://schemas.openxmlformats.org/drawingml/2006/main">
                  <a:graphicData uri="http://schemas.microsoft.com/office/word/2010/wordprocessingInk">
                    <w14:contentPart bwMode="auto" r:id="rId228">
                      <w14:nvContentPartPr>
                        <w14:cNvContentPartPr/>
                      </w14:nvContentPartPr>
                      <w14:xfrm>
                        <a:off x="0" y="0"/>
                        <a:ext cx="150120" cy="23976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363" behindDoc="0" locked="0" layoutInCell="1" allowOverlap="1" wp14:anchorId="207EB19D" wp14:editId="399C9489">
                <wp:simplePos x="0" y="0"/>
                <wp:positionH relativeFrom="column">
                  <wp:posOffset>4945508</wp:posOffset>
                </wp:positionH>
                <wp:positionV relativeFrom="paragraph">
                  <wp:posOffset>469989</wp:posOffset>
                </wp:positionV>
                <wp:extent cx="150120" cy="239760"/>
                <wp:effectExtent l="38100" t="38100" r="21590" b="46355"/>
                <wp:wrapNone/>
                <wp:docPr id="481508832" name="Ink 87"/>
                <wp:cNvGraphicFramePr/>
                <a:graphic xmlns:a="http://schemas.openxmlformats.org/drawingml/2006/main">
                  <a:graphicData uri="http://schemas.openxmlformats.org/drawingml/2006/picture">
                    <pic:pic xmlns:pic="http://schemas.openxmlformats.org/drawingml/2006/picture">
                      <pic:nvPicPr>
                        <pic:cNvPr id="763272642" name="Ink 87"/>
                        <pic:cNvPicPr/>
                      </pic:nvPicPr>
                      <pic:blipFill>
                        <a:blip r:embed="rId231"/>
                        <a:stretch>
                          <a:fillRect/>
                        </a:stretch>
                      </pic:blipFill>
                      <pic:spPr>
                        <a:xfrm>
                          <a:off x="0" y="0"/>
                          <a:ext cx="162360" cy="252000"/>
                        </a:xfrm>
                        <a:prstGeom prst="rect">
                          <a:avLst/>
                        </a:prstGeom>
                      </pic:spPr>
                    </pic:pic>
                  </a:graphicData>
                </a:graphic>
              </wp:anchor>
            </w:drawing>
          </mc:Fallback>
        </mc:AlternateContent>
      </w:r>
      <w:r>
        <w:rPr>
          <w:b/>
          <w:bCs/>
          <w:noProof/>
          <w:lang w:val="en-US"/>
        </w:rPr>
        <mc:AlternateContent>
          <mc:Choice Requires="aink">
            <w:drawing>
              <wp:anchor distT="0" distB="0" distL="114300" distR="114300" simplePos="0" relativeHeight="251658338" behindDoc="0" locked="0" layoutInCell="1" allowOverlap="1" wp14:anchorId="51A0849A" wp14:editId="213265F0">
                <wp:simplePos x="0" y="0"/>
                <wp:positionH relativeFrom="column">
                  <wp:posOffset>4133850</wp:posOffset>
                </wp:positionH>
                <wp:positionV relativeFrom="paragraph">
                  <wp:posOffset>541020</wp:posOffset>
                </wp:positionV>
                <wp:extent cx="898525" cy="635"/>
                <wp:effectExtent l="38100" t="38100" r="34925" b="37465"/>
                <wp:wrapNone/>
                <wp:docPr id="1910244728" name="Ink 86"/>
                <wp:cNvGraphicFramePr/>
                <a:graphic xmlns:a="http://schemas.openxmlformats.org/drawingml/2006/main">
                  <a:graphicData uri="http://schemas.microsoft.com/office/word/2010/wordprocessingInk">
                    <w14:contentPart bwMode="auto" r:id="rId232">
                      <w14:nvContentPartPr>
                        <w14:cNvContentPartPr/>
                      </w14:nvContentPartPr>
                      <w14:xfrm>
                        <a:off x="0" y="0"/>
                        <a:ext cx="898525" cy="635"/>
                      </w14:xfrm>
                    </w14:contentPart>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362" behindDoc="0" locked="0" layoutInCell="1" allowOverlap="1" wp14:anchorId="75FA602B" wp14:editId="213265F0">
                <wp:simplePos x="0" y="0"/>
                <wp:positionH relativeFrom="column">
                  <wp:posOffset>4133850</wp:posOffset>
                </wp:positionH>
                <wp:positionV relativeFrom="paragraph">
                  <wp:posOffset>541020</wp:posOffset>
                </wp:positionV>
                <wp:extent cx="898525" cy="635"/>
                <wp:effectExtent l="38100" t="38100" r="34925" b="37465"/>
                <wp:wrapNone/>
                <wp:docPr id="2057246831" name="Ink 86"/>
                <wp:cNvGraphicFramePr/>
                <a:graphic xmlns:a="http://schemas.openxmlformats.org/drawingml/2006/main">
                  <a:graphicData uri="http://schemas.openxmlformats.org/drawingml/2006/picture">
                    <pic:pic xmlns:pic="http://schemas.openxmlformats.org/drawingml/2006/picture">
                      <pic:nvPicPr>
                        <pic:cNvPr id="1910244728" name="Ink 86"/>
                        <pic:cNvPicPr/>
                      </pic:nvPicPr>
                      <pic:blipFill>
                        <a:blip r:embed="rId233"/>
                        <a:stretch>
                          <a:fillRect/>
                        </a:stretch>
                      </pic:blipFill>
                      <pic:spPr>
                        <a:xfrm>
                          <a:off x="0" y="0"/>
                          <a:ext cx="910765" cy="22225"/>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Pr>
          <w:b/>
          <w:bCs/>
          <w:noProof/>
          <w:lang w:val="en-US"/>
        </w:rPr>
        <mc:AlternateContent>
          <mc:Choice Requires="aink">
            <w:drawing>
              <wp:anchor distT="0" distB="0" distL="114300" distR="114300" simplePos="0" relativeHeight="251658337" behindDoc="0" locked="0" layoutInCell="1" allowOverlap="1" wp14:anchorId="4F571D4C" wp14:editId="584EA28F">
                <wp:simplePos x="0" y="0"/>
                <wp:positionH relativeFrom="column">
                  <wp:posOffset>1947545</wp:posOffset>
                </wp:positionH>
                <wp:positionV relativeFrom="paragraph">
                  <wp:posOffset>509270</wp:posOffset>
                </wp:positionV>
                <wp:extent cx="209335" cy="100440"/>
                <wp:effectExtent l="38100" t="38100" r="19685" b="52070"/>
                <wp:wrapNone/>
                <wp:docPr id="113591633" name="Ink 84"/>
                <wp:cNvGraphicFramePr/>
                <a:graphic xmlns:a="http://schemas.openxmlformats.org/drawingml/2006/main">
                  <a:graphicData uri="http://schemas.microsoft.com/office/word/2010/wordprocessingInk">
                    <w14:contentPart bwMode="auto" r:id="rId234">
                      <w14:nvContentPartPr>
                        <w14:cNvContentPartPr/>
                      </w14:nvContentPartPr>
                      <w14:xfrm>
                        <a:off x="0" y="0"/>
                        <a:ext cx="209335" cy="10044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361" behindDoc="0" locked="0" layoutInCell="1" allowOverlap="1" wp14:anchorId="5BC3B17F" wp14:editId="584EA28F">
                <wp:simplePos x="0" y="0"/>
                <wp:positionH relativeFrom="column">
                  <wp:posOffset>1947545</wp:posOffset>
                </wp:positionH>
                <wp:positionV relativeFrom="paragraph">
                  <wp:posOffset>509270</wp:posOffset>
                </wp:positionV>
                <wp:extent cx="209335" cy="100440"/>
                <wp:effectExtent l="38100" t="38100" r="19685" b="52070"/>
                <wp:wrapNone/>
                <wp:docPr id="1150521152" name="Ink 84"/>
                <wp:cNvGraphicFramePr/>
                <a:graphic xmlns:a="http://schemas.openxmlformats.org/drawingml/2006/main">
                  <a:graphicData uri="http://schemas.openxmlformats.org/drawingml/2006/picture">
                    <pic:pic xmlns:pic="http://schemas.openxmlformats.org/drawingml/2006/picture">
                      <pic:nvPicPr>
                        <pic:cNvPr id="113591633" name="Ink 84"/>
                        <pic:cNvPicPr/>
                      </pic:nvPicPr>
                      <pic:blipFill>
                        <a:blip r:embed="rId235"/>
                        <a:stretch>
                          <a:fillRect/>
                        </a:stretch>
                      </pic:blipFill>
                      <pic:spPr>
                        <a:xfrm>
                          <a:off x="0" y="0"/>
                          <a:ext cx="221585" cy="112680"/>
                        </a:xfrm>
                        <a:prstGeom prst="rect">
                          <a:avLst/>
                        </a:prstGeom>
                      </pic:spPr>
                    </pic:pic>
                  </a:graphicData>
                </a:graphic>
              </wp:anchor>
            </w:drawing>
          </mc:Fallback>
        </mc:AlternateContent>
      </w:r>
      <w:r>
        <w:rPr>
          <w:b/>
          <w:bCs/>
          <w:noProof/>
          <w:lang w:val="en-US"/>
        </w:rPr>
        <mc:AlternateContent>
          <mc:Choice Requires="aink">
            <w:drawing>
              <wp:anchor distT="0" distB="0" distL="114300" distR="114300" simplePos="0" relativeHeight="251658336" behindDoc="0" locked="0" layoutInCell="1" allowOverlap="1" wp14:anchorId="494D9B6D" wp14:editId="59940A71">
                <wp:simplePos x="0" y="0"/>
                <wp:positionH relativeFrom="column">
                  <wp:posOffset>3776588</wp:posOffset>
                </wp:positionH>
                <wp:positionV relativeFrom="paragraph">
                  <wp:posOffset>231669</wp:posOffset>
                </wp:positionV>
                <wp:extent cx="101880" cy="191160"/>
                <wp:effectExtent l="38100" t="38100" r="0" b="37465"/>
                <wp:wrapNone/>
                <wp:docPr id="158265813" name="Ink 81"/>
                <wp:cNvGraphicFramePr/>
                <a:graphic xmlns:a="http://schemas.openxmlformats.org/drawingml/2006/main">
                  <a:graphicData uri="http://schemas.microsoft.com/office/word/2010/wordprocessingInk">
                    <w14:contentPart bwMode="auto" r:id="rId236">
                      <w14:nvContentPartPr>
                        <w14:cNvContentPartPr/>
                      </w14:nvContentPartPr>
                      <w14:xfrm>
                        <a:off x="0" y="0"/>
                        <a:ext cx="101880" cy="19116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360" behindDoc="0" locked="0" layoutInCell="1" allowOverlap="1" wp14:anchorId="5710AC0C" wp14:editId="59940A71">
                <wp:simplePos x="0" y="0"/>
                <wp:positionH relativeFrom="column">
                  <wp:posOffset>3776588</wp:posOffset>
                </wp:positionH>
                <wp:positionV relativeFrom="paragraph">
                  <wp:posOffset>231669</wp:posOffset>
                </wp:positionV>
                <wp:extent cx="101880" cy="191160"/>
                <wp:effectExtent l="38100" t="38100" r="0" b="37465"/>
                <wp:wrapNone/>
                <wp:docPr id="528348412" name="Ink 81"/>
                <wp:cNvGraphicFramePr/>
                <a:graphic xmlns:a="http://schemas.openxmlformats.org/drawingml/2006/main">
                  <a:graphicData uri="http://schemas.openxmlformats.org/drawingml/2006/picture">
                    <pic:pic xmlns:pic="http://schemas.openxmlformats.org/drawingml/2006/picture">
                      <pic:nvPicPr>
                        <pic:cNvPr id="158265813" name="Ink 81"/>
                        <pic:cNvPicPr/>
                      </pic:nvPicPr>
                      <pic:blipFill>
                        <a:blip r:embed="rId237"/>
                        <a:stretch>
                          <a:fillRect/>
                        </a:stretch>
                      </pic:blipFill>
                      <pic:spPr>
                        <a:xfrm>
                          <a:off x="0" y="0"/>
                          <a:ext cx="114120" cy="203400"/>
                        </a:xfrm>
                        <a:prstGeom prst="rect">
                          <a:avLst/>
                        </a:prstGeom>
                      </pic:spPr>
                    </pic:pic>
                  </a:graphicData>
                </a:graphic>
              </wp:anchor>
            </w:drawing>
          </mc:Fallback>
        </mc:AlternateContent>
      </w:r>
      <w:r>
        <w:rPr>
          <w:b/>
          <w:bCs/>
          <w:noProof/>
          <w:lang w:val="en-US"/>
        </w:rPr>
        <mc:AlternateContent>
          <mc:Choice Requires="aink">
            <w:drawing>
              <wp:anchor distT="0" distB="0" distL="114300" distR="114300" simplePos="0" relativeHeight="251658335" behindDoc="0" locked="0" layoutInCell="1" allowOverlap="1" wp14:anchorId="03DBC24E" wp14:editId="20775FAF">
                <wp:simplePos x="0" y="0"/>
                <wp:positionH relativeFrom="column">
                  <wp:posOffset>3362325</wp:posOffset>
                </wp:positionH>
                <wp:positionV relativeFrom="paragraph">
                  <wp:posOffset>287020</wp:posOffset>
                </wp:positionV>
                <wp:extent cx="476885" cy="46990"/>
                <wp:effectExtent l="38100" t="38100" r="37465" b="48260"/>
                <wp:wrapNone/>
                <wp:docPr id="1377510899" name="Ink 80"/>
                <wp:cNvGraphicFramePr/>
                <a:graphic xmlns:a="http://schemas.openxmlformats.org/drawingml/2006/main">
                  <a:graphicData uri="http://schemas.microsoft.com/office/word/2010/wordprocessingInk">
                    <w14:contentPart bwMode="auto" r:id="rId238">
                      <w14:nvContentPartPr>
                        <w14:cNvContentPartPr/>
                      </w14:nvContentPartPr>
                      <w14:xfrm>
                        <a:off x="0" y="0"/>
                        <a:ext cx="476885" cy="46990"/>
                      </w14:xfrm>
                    </w14:contentPart>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359" behindDoc="0" locked="0" layoutInCell="1" allowOverlap="1" wp14:anchorId="0686665A" wp14:editId="20775FAF">
                <wp:simplePos x="0" y="0"/>
                <wp:positionH relativeFrom="column">
                  <wp:posOffset>3362325</wp:posOffset>
                </wp:positionH>
                <wp:positionV relativeFrom="paragraph">
                  <wp:posOffset>287020</wp:posOffset>
                </wp:positionV>
                <wp:extent cx="476885" cy="46990"/>
                <wp:effectExtent l="38100" t="38100" r="37465" b="48260"/>
                <wp:wrapNone/>
                <wp:docPr id="234811751" name="Ink 80"/>
                <wp:cNvGraphicFramePr/>
                <a:graphic xmlns:a="http://schemas.openxmlformats.org/drawingml/2006/main">
                  <a:graphicData uri="http://schemas.openxmlformats.org/drawingml/2006/picture">
                    <pic:pic xmlns:pic="http://schemas.openxmlformats.org/drawingml/2006/picture">
                      <pic:nvPicPr>
                        <pic:cNvPr id="1377510899" name="Ink 80"/>
                        <pic:cNvPicPr/>
                      </pic:nvPicPr>
                      <pic:blipFill>
                        <a:blip r:embed="rId239"/>
                        <a:stretch>
                          <a:fillRect/>
                        </a:stretch>
                      </pic:blipFill>
                      <pic:spPr>
                        <a:xfrm>
                          <a:off x="0" y="0"/>
                          <a:ext cx="489113" cy="59093"/>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Pr>
          <w:b/>
          <w:bCs/>
          <w:noProof/>
          <w:lang w:val="en-US"/>
        </w:rPr>
        <mc:AlternateContent>
          <mc:Choice Requires="aink">
            <w:drawing>
              <wp:anchor distT="0" distB="0" distL="114300" distR="114300" simplePos="0" relativeHeight="251658334" behindDoc="0" locked="0" layoutInCell="1" allowOverlap="1" wp14:anchorId="2982272C" wp14:editId="7A58297D">
                <wp:simplePos x="0" y="0"/>
                <wp:positionH relativeFrom="column">
                  <wp:posOffset>1781108</wp:posOffset>
                </wp:positionH>
                <wp:positionV relativeFrom="paragraph">
                  <wp:posOffset>327069</wp:posOffset>
                </wp:positionV>
                <wp:extent cx="446760" cy="98280"/>
                <wp:effectExtent l="38100" t="38100" r="48895" b="35560"/>
                <wp:wrapNone/>
                <wp:docPr id="1644427830" name="Ink 78"/>
                <wp:cNvGraphicFramePr/>
                <a:graphic xmlns:a="http://schemas.openxmlformats.org/drawingml/2006/main">
                  <a:graphicData uri="http://schemas.microsoft.com/office/word/2010/wordprocessingInk">
                    <w14:contentPart bwMode="auto" r:id="rId240">
                      <w14:nvContentPartPr>
                        <w14:cNvContentPartPr/>
                      </w14:nvContentPartPr>
                      <w14:xfrm>
                        <a:off x="0" y="0"/>
                        <a:ext cx="446760" cy="9828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358" behindDoc="0" locked="0" layoutInCell="1" allowOverlap="1" wp14:anchorId="057DDF1D" wp14:editId="7A58297D">
                <wp:simplePos x="0" y="0"/>
                <wp:positionH relativeFrom="column">
                  <wp:posOffset>1781108</wp:posOffset>
                </wp:positionH>
                <wp:positionV relativeFrom="paragraph">
                  <wp:posOffset>327069</wp:posOffset>
                </wp:positionV>
                <wp:extent cx="446760" cy="98280"/>
                <wp:effectExtent l="38100" t="38100" r="48895" b="35560"/>
                <wp:wrapNone/>
                <wp:docPr id="1166572464" name="Ink 78"/>
                <wp:cNvGraphicFramePr/>
                <a:graphic xmlns:a="http://schemas.openxmlformats.org/drawingml/2006/main">
                  <a:graphicData uri="http://schemas.openxmlformats.org/drawingml/2006/picture">
                    <pic:pic xmlns:pic="http://schemas.openxmlformats.org/drawingml/2006/picture">
                      <pic:nvPicPr>
                        <pic:cNvPr id="1644427830" name="Ink 78"/>
                        <pic:cNvPicPr/>
                      </pic:nvPicPr>
                      <pic:blipFill>
                        <a:blip r:embed="rId241"/>
                        <a:stretch>
                          <a:fillRect/>
                        </a:stretch>
                      </pic:blipFill>
                      <pic:spPr>
                        <a:xfrm>
                          <a:off x="0" y="0"/>
                          <a:ext cx="459000" cy="110520"/>
                        </a:xfrm>
                        <a:prstGeom prst="rect">
                          <a:avLst/>
                        </a:prstGeom>
                      </pic:spPr>
                    </pic:pic>
                  </a:graphicData>
                </a:graphic>
              </wp:anchor>
            </w:drawing>
          </mc:Fallback>
        </mc:AlternateContent>
      </w:r>
      <w:r>
        <w:rPr>
          <w:b/>
          <w:bCs/>
          <w:noProof/>
          <w:lang w:val="en-US"/>
        </w:rPr>
        <mc:AlternateContent>
          <mc:Choice Requires="aink">
            <w:drawing>
              <wp:anchor distT="0" distB="0" distL="114300" distR="114300" simplePos="0" relativeHeight="251658333" behindDoc="0" locked="0" layoutInCell="1" allowOverlap="1" wp14:anchorId="1590D856" wp14:editId="26CE87D1">
                <wp:simplePos x="0" y="0"/>
                <wp:positionH relativeFrom="column">
                  <wp:posOffset>3585210</wp:posOffset>
                </wp:positionH>
                <wp:positionV relativeFrom="paragraph">
                  <wp:posOffset>32385</wp:posOffset>
                </wp:positionV>
                <wp:extent cx="387590" cy="121680"/>
                <wp:effectExtent l="38100" t="38100" r="12700" b="50165"/>
                <wp:wrapNone/>
                <wp:docPr id="1129969943" name="Ink 77"/>
                <wp:cNvGraphicFramePr/>
                <a:graphic xmlns:a="http://schemas.openxmlformats.org/drawingml/2006/main">
                  <a:graphicData uri="http://schemas.microsoft.com/office/word/2010/wordprocessingInk">
                    <w14:contentPart bwMode="auto" r:id="rId242">
                      <w14:nvContentPartPr>
                        <w14:cNvContentPartPr/>
                      </w14:nvContentPartPr>
                      <w14:xfrm>
                        <a:off x="0" y="0"/>
                        <a:ext cx="387590" cy="12168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357" behindDoc="0" locked="0" layoutInCell="1" allowOverlap="1" wp14:anchorId="2CD1C58B" wp14:editId="26CE87D1">
                <wp:simplePos x="0" y="0"/>
                <wp:positionH relativeFrom="column">
                  <wp:posOffset>3585210</wp:posOffset>
                </wp:positionH>
                <wp:positionV relativeFrom="paragraph">
                  <wp:posOffset>32385</wp:posOffset>
                </wp:positionV>
                <wp:extent cx="387590" cy="121680"/>
                <wp:effectExtent l="38100" t="38100" r="12700" b="50165"/>
                <wp:wrapNone/>
                <wp:docPr id="2015867173" name="Ink 77"/>
                <wp:cNvGraphicFramePr/>
                <a:graphic xmlns:a="http://schemas.openxmlformats.org/drawingml/2006/main">
                  <a:graphicData uri="http://schemas.openxmlformats.org/drawingml/2006/picture">
                    <pic:pic xmlns:pic="http://schemas.openxmlformats.org/drawingml/2006/picture">
                      <pic:nvPicPr>
                        <pic:cNvPr id="1129969943" name="Ink 77"/>
                        <pic:cNvPicPr/>
                      </pic:nvPicPr>
                      <pic:blipFill>
                        <a:blip r:embed="rId243"/>
                        <a:stretch>
                          <a:fillRect/>
                        </a:stretch>
                      </pic:blipFill>
                      <pic:spPr>
                        <a:xfrm>
                          <a:off x="0" y="0"/>
                          <a:ext cx="399826" cy="133920"/>
                        </a:xfrm>
                        <a:prstGeom prst="rect">
                          <a:avLst/>
                        </a:prstGeom>
                      </pic:spPr>
                    </pic:pic>
                  </a:graphicData>
                </a:graphic>
              </wp:anchor>
            </w:drawing>
          </mc:Fallback>
        </mc:AlternateContent>
      </w:r>
      <w:r>
        <w:rPr>
          <w:b/>
          <w:bCs/>
          <w:noProof/>
          <w:lang w:val="en-US"/>
        </w:rPr>
        <mc:AlternateContent>
          <mc:Choice Requires="aink">
            <w:drawing>
              <wp:anchor distT="0" distB="0" distL="114300" distR="114300" simplePos="0" relativeHeight="251658332" behindDoc="0" locked="0" layoutInCell="1" allowOverlap="1" wp14:anchorId="75DCD61B" wp14:editId="6629D72E">
                <wp:simplePos x="0" y="0"/>
                <wp:positionH relativeFrom="column">
                  <wp:posOffset>1566548</wp:posOffset>
                </wp:positionH>
                <wp:positionV relativeFrom="paragraph">
                  <wp:posOffset>26469</wp:posOffset>
                </wp:positionV>
                <wp:extent cx="308160" cy="218160"/>
                <wp:effectExtent l="38100" t="38100" r="0" b="48895"/>
                <wp:wrapNone/>
                <wp:docPr id="1186376797" name="Ink 73"/>
                <wp:cNvGraphicFramePr/>
                <a:graphic xmlns:a="http://schemas.openxmlformats.org/drawingml/2006/main">
                  <a:graphicData uri="http://schemas.microsoft.com/office/word/2010/wordprocessingInk">
                    <w14:contentPart bwMode="auto" r:id="rId244">
                      <w14:nvContentPartPr>
                        <w14:cNvContentPartPr/>
                      </w14:nvContentPartPr>
                      <w14:xfrm>
                        <a:off x="0" y="0"/>
                        <a:ext cx="308160" cy="21816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356" behindDoc="0" locked="0" layoutInCell="1" allowOverlap="1" wp14:anchorId="0AF222E3" wp14:editId="6629D72E">
                <wp:simplePos x="0" y="0"/>
                <wp:positionH relativeFrom="column">
                  <wp:posOffset>1566548</wp:posOffset>
                </wp:positionH>
                <wp:positionV relativeFrom="paragraph">
                  <wp:posOffset>26469</wp:posOffset>
                </wp:positionV>
                <wp:extent cx="308160" cy="218160"/>
                <wp:effectExtent l="38100" t="38100" r="0" b="48895"/>
                <wp:wrapNone/>
                <wp:docPr id="1146730664" name="Ink 73"/>
                <wp:cNvGraphicFramePr/>
                <a:graphic xmlns:a="http://schemas.openxmlformats.org/drawingml/2006/main">
                  <a:graphicData uri="http://schemas.openxmlformats.org/drawingml/2006/picture">
                    <pic:pic xmlns:pic="http://schemas.openxmlformats.org/drawingml/2006/picture">
                      <pic:nvPicPr>
                        <pic:cNvPr id="1186376797" name="Ink 73"/>
                        <pic:cNvPicPr/>
                      </pic:nvPicPr>
                      <pic:blipFill>
                        <a:blip r:embed="rId245"/>
                        <a:stretch>
                          <a:fillRect/>
                        </a:stretch>
                      </pic:blipFill>
                      <pic:spPr>
                        <a:xfrm>
                          <a:off x="0" y="0"/>
                          <a:ext cx="320400" cy="230400"/>
                        </a:xfrm>
                        <a:prstGeom prst="rect">
                          <a:avLst/>
                        </a:prstGeom>
                      </pic:spPr>
                    </pic:pic>
                  </a:graphicData>
                </a:graphic>
              </wp:anchor>
            </w:drawing>
          </mc:Fallback>
        </mc:AlternateContent>
      </w:r>
      <w:r w:rsidR="00D270E8">
        <w:rPr>
          <w:b/>
          <w:bCs/>
          <w:lang w:val="en-US"/>
        </w:rPr>
        <w:t xml:space="preserve">%EXT%FLEX%FIELD%           manage extensible field                  search item                  item extended attributes                 manage context                  create context           context sensitive segments        </w:t>
      </w:r>
      <w:r w:rsidR="009B2046">
        <w:rPr>
          <w:b/>
          <w:bCs/>
          <w:lang w:val="en-US"/>
        </w:rPr>
        <w:t>CREATE SE</w:t>
      </w:r>
      <w:r w:rsidR="003C11A2">
        <w:rPr>
          <w:b/>
          <w:bCs/>
          <w:lang w:val="en-US"/>
        </w:rPr>
        <w:t>GMENT</w:t>
      </w:r>
      <w:r w:rsidR="0086361F">
        <w:rPr>
          <w:b/>
          <w:bCs/>
          <w:lang w:val="en-US"/>
        </w:rPr>
        <w:t xml:space="preserve"> FOR TIME </w:t>
      </w:r>
      <w:r w:rsidR="00AE4BAA">
        <w:rPr>
          <w:b/>
          <w:bCs/>
          <w:lang w:val="en-US"/>
        </w:rPr>
        <w:t xml:space="preserve">                               THEN SAVE SAVE AND CLOSE TILL MANAGE EXTENSINBLE</w:t>
      </w:r>
    </w:p>
    <w:p w:rsidR="005B33A6" w:rsidP="00F02E21" w:rsidRDefault="005B33A6" w14:paraId="37269E4E" w14:textId="77777777">
      <w:pPr>
        <w:tabs>
          <w:tab w:val="left" w:pos="2640"/>
          <w:tab w:val="right" w:pos="9026"/>
        </w:tabs>
        <w:rPr>
          <w:b/>
          <w:bCs/>
          <w:lang w:val="en-US"/>
        </w:rPr>
      </w:pPr>
    </w:p>
    <w:p w:rsidR="005B403B" w:rsidP="00F02E21" w:rsidRDefault="005B403B" w14:paraId="615629FD" w14:textId="77777777">
      <w:pPr>
        <w:tabs>
          <w:tab w:val="left" w:pos="2640"/>
          <w:tab w:val="right" w:pos="9026"/>
        </w:tabs>
        <w:rPr>
          <w:b/>
          <w:bCs/>
          <w:lang w:val="en-US"/>
        </w:rPr>
      </w:pPr>
      <w:r>
        <w:rPr>
          <w:b/>
          <w:bCs/>
          <w:noProof/>
          <w:lang w:val="en-US"/>
        </w:rPr>
        <mc:AlternateContent>
          <mc:Choice Requires="aink">
            <w:drawing>
              <wp:anchor distT="0" distB="0" distL="114300" distR="114300" simplePos="0" relativeHeight="251658358" behindDoc="0" locked="0" layoutInCell="1" allowOverlap="1" wp14:anchorId="76F0A1E4" wp14:editId="285FA733">
                <wp:simplePos x="0" y="0"/>
                <wp:positionH relativeFrom="column">
                  <wp:posOffset>2338623</wp:posOffset>
                </wp:positionH>
                <wp:positionV relativeFrom="paragraph">
                  <wp:posOffset>716017</wp:posOffset>
                </wp:positionV>
                <wp:extent cx="101520" cy="169200"/>
                <wp:effectExtent l="38100" t="38100" r="0" b="40640"/>
                <wp:wrapNone/>
                <wp:docPr id="1634231826" name="Ink 136"/>
                <wp:cNvGraphicFramePr/>
                <a:graphic xmlns:a="http://schemas.openxmlformats.org/drawingml/2006/main">
                  <a:graphicData uri="http://schemas.microsoft.com/office/word/2010/wordprocessingInk">
                    <w14:contentPart bwMode="auto" r:id="rId246">
                      <w14:nvContentPartPr>
                        <w14:cNvContentPartPr/>
                      </w14:nvContentPartPr>
                      <w14:xfrm>
                        <a:off x="0" y="0"/>
                        <a:ext cx="101520" cy="16920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382" behindDoc="0" locked="0" layoutInCell="1" allowOverlap="1" wp14:anchorId="101D5345" wp14:editId="285FA733">
                <wp:simplePos x="0" y="0"/>
                <wp:positionH relativeFrom="column">
                  <wp:posOffset>2338623</wp:posOffset>
                </wp:positionH>
                <wp:positionV relativeFrom="paragraph">
                  <wp:posOffset>716017</wp:posOffset>
                </wp:positionV>
                <wp:extent cx="101520" cy="169200"/>
                <wp:effectExtent l="38100" t="38100" r="0" b="40640"/>
                <wp:wrapNone/>
                <wp:docPr id="622369014" name="Ink 136"/>
                <wp:cNvGraphicFramePr/>
                <a:graphic xmlns:a="http://schemas.openxmlformats.org/drawingml/2006/main">
                  <a:graphicData uri="http://schemas.openxmlformats.org/drawingml/2006/picture">
                    <pic:pic xmlns:pic="http://schemas.openxmlformats.org/drawingml/2006/picture">
                      <pic:nvPicPr>
                        <pic:cNvPr id="1634231826" name="Ink 136"/>
                        <pic:cNvPicPr/>
                      </pic:nvPicPr>
                      <pic:blipFill>
                        <a:blip r:embed="rId247"/>
                        <a:stretch>
                          <a:fillRect/>
                        </a:stretch>
                      </pic:blipFill>
                      <pic:spPr>
                        <a:xfrm>
                          <a:off x="0" y="0"/>
                          <a:ext cx="113760" cy="181440"/>
                        </a:xfrm>
                        <a:prstGeom prst="rect">
                          <a:avLst/>
                        </a:prstGeom>
                      </pic:spPr>
                    </pic:pic>
                  </a:graphicData>
                </a:graphic>
              </wp:anchor>
            </w:drawing>
          </mc:Fallback>
        </mc:AlternateContent>
      </w:r>
      <w:r>
        <w:rPr>
          <w:b/>
          <w:bCs/>
          <w:noProof/>
          <w:lang w:val="en-US"/>
        </w:rPr>
        <mc:AlternateContent>
          <mc:Choice Requires="aink">
            <w:drawing>
              <wp:anchor distT="0" distB="0" distL="114300" distR="114300" simplePos="0" relativeHeight="251658357" behindDoc="0" locked="0" layoutInCell="1" allowOverlap="1" wp14:anchorId="30BEC300" wp14:editId="7395C9E2">
                <wp:simplePos x="0" y="0"/>
                <wp:positionH relativeFrom="column">
                  <wp:posOffset>2210103</wp:posOffset>
                </wp:positionH>
                <wp:positionV relativeFrom="paragraph">
                  <wp:posOffset>755257</wp:posOffset>
                </wp:positionV>
                <wp:extent cx="230760" cy="16560"/>
                <wp:effectExtent l="38100" t="38100" r="36195" b="40640"/>
                <wp:wrapNone/>
                <wp:docPr id="1659207491" name="Ink 135"/>
                <wp:cNvGraphicFramePr/>
                <a:graphic xmlns:a="http://schemas.openxmlformats.org/drawingml/2006/main">
                  <a:graphicData uri="http://schemas.microsoft.com/office/word/2010/wordprocessingInk">
                    <w14:contentPart bwMode="auto" r:id="rId248">
                      <w14:nvContentPartPr>
                        <w14:cNvContentPartPr/>
                      </w14:nvContentPartPr>
                      <w14:xfrm>
                        <a:off x="0" y="0"/>
                        <a:ext cx="230760" cy="1656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381" behindDoc="0" locked="0" layoutInCell="1" allowOverlap="1" wp14:anchorId="7A461B4D" wp14:editId="7395C9E2">
                <wp:simplePos x="0" y="0"/>
                <wp:positionH relativeFrom="column">
                  <wp:posOffset>2210103</wp:posOffset>
                </wp:positionH>
                <wp:positionV relativeFrom="paragraph">
                  <wp:posOffset>755257</wp:posOffset>
                </wp:positionV>
                <wp:extent cx="230760" cy="16560"/>
                <wp:effectExtent l="38100" t="38100" r="36195" b="40640"/>
                <wp:wrapNone/>
                <wp:docPr id="247464955" name="Ink 135"/>
                <wp:cNvGraphicFramePr/>
                <a:graphic xmlns:a="http://schemas.openxmlformats.org/drawingml/2006/main">
                  <a:graphicData uri="http://schemas.openxmlformats.org/drawingml/2006/picture">
                    <pic:pic xmlns:pic="http://schemas.openxmlformats.org/drawingml/2006/picture">
                      <pic:nvPicPr>
                        <pic:cNvPr id="1659207491" name="Ink 135"/>
                        <pic:cNvPicPr/>
                      </pic:nvPicPr>
                      <pic:blipFill>
                        <a:blip r:embed="rId249"/>
                        <a:stretch>
                          <a:fillRect/>
                        </a:stretch>
                      </pic:blipFill>
                      <pic:spPr>
                        <a:xfrm>
                          <a:off x="0" y="0"/>
                          <a:ext cx="243000" cy="28800"/>
                        </a:xfrm>
                        <a:prstGeom prst="rect">
                          <a:avLst/>
                        </a:prstGeom>
                      </pic:spPr>
                    </pic:pic>
                  </a:graphicData>
                </a:graphic>
              </wp:anchor>
            </w:drawing>
          </mc:Fallback>
        </mc:AlternateContent>
      </w:r>
      <w:r>
        <w:rPr>
          <w:b/>
          <w:bCs/>
          <w:noProof/>
          <w:lang w:val="en-US"/>
        </w:rPr>
        <mc:AlternateContent>
          <mc:Choice Requires="aink">
            <w:drawing>
              <wp:anchor distT="0" distB="0" distL="114300" distR="114300" simplePos="0" relativeHeight="251658356" behindDoc="0" locked="0" layoutInCell="1" allowOverlap="1" wp14:anchorId="4550FB53" wp14:editId="238CB11E">
                <wp:simplePos x="0" y="0"/>
                <wp:positionH relativeFrom="column">
                  <wp:posOffset>2707623</wp:posOffset>
                </wp:positionH>
                <wp:positionV relativeFrom="paragraph">
                  <wp:posOffset>477337</wp:posOffset>
                </wp:positionV>
                <wp:extent cx="83880" cy="182520"/>
                <wp:effectExtent l="38100" t="38100" r="11430" b="46355"/>
                <wp:wrapNone/>
                <wp:docPr id="1061401867" name="Ink 133"/>
                <wp:cNvGraphicFramePr/>
                <a:graphic xmlns:a="http://schemas.openxmlformats.org/drawingml/2006/main">
                  <a:graphicData uri="http://schemas.microsoft.com/office/word/2010/wordprocessingInk">
                    <w14:contentPart bwMode="auto" r:id="rId250">
                      <w14:nvContentPartPr>
                        <w14:cNvContentPartPr/>
                      </w14:nvContentPartPr>
                      <w14:xfrm>
                        <a:off x="0" y="0"/>
                        <a:ext cx="83880" cy="18252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380" behindDoc="0" locked="0" layoutInCell="1" allowOverlap="1" wp14:anchorId="44DCED33" wp14:editId="238CB11E">
                <wp:simplePos x="0" y="0"/>
                <wp:positionH relativeFrom="column">
                  <wp:posOffset>2707623</wp:posOffset>
                </wp:positionH>
                <wp:positionV relativeFrom="paragraph">
                  <wp:posOffset>477337</wp:posOffset>
                </wp:positionV>
                <wp:extent cx="83880" cy="182520"/>
                <wp:effectExtent l="38100" t="38100" r="11430" b="46355"/>
                <wp:wrapNone/>
                <wp:docPr id="11123493" name="Ink 133"/>
                <wp:cNvGraphicFramePr/>
                <a:graphic xmlns:a="http://schemas.openxmlformats.org/drawingml/2006/main">
                  <a:graphicData uri="http://schemas.openxmlformats.org/drawingml/2006/picture">
                    <pic:pic xmlns:pic="http://schemas.openxmlformats.org/drawingml/2006/picture">
                      <pic:nvPicPr>
                        <pic:cNvPr id="1061401867" name="Ink 133"/>
                        <pic:cNvPicPr/>
                      </pic:nvPicPr>
                      <pic:blipFill>
                        <a:blip r:embed="rId251"/>
                        <a:stretch>
                          <a:fillRect/>
                        </a:stretch>
                      </pic:blipFill>
                      <pic:spPr>
                        <a:xfrm>
                          <a:off x="0" y="0"/>
                          <a:ext cx="96120" cy="194760"/>
                        </a:xfrm>
                        <a:prstGeom prst="rect">
                          <a:avLst/>
                        </a:prstGeom>
                      </pic:spPr>
                    </pic:pic>
                  </a:graphicData>
                </a:graphic>
              </wp:anchor>
            </w:drawing>
          </mc:Fallback>
        </mc:AlternateContent>
      </w:r>
      <w:r>
        <w:rPr>
          <w:b/>
          <w:bCs/>
          <w:noProof/>
          <w:lang w:val="en-US"/>
        </w:rPr>
        <mc:AlternateContent>
          <mc:Choice Requires="aink">
            <w:drawing>
              <wp:anchor distT="0" distB="0" distL="114300" distR="114300" simplePos="0" relativeHeight="251658355" behindDoc="0" locked="0" layoutInCell="1" allowOverlap="1" wp14:anchorId="14AD2D1E" wp14:editId="654D0248">
                <wp:simplePos x="0" y="0"/>
                <wp:positionH relativeFrom="column">
                  <wp:posOffset>2560023</wp:posOffset>
                </wp:positionH>
                <wp:positionV relativeFrom="paragraph">
                  <wp:posOffset>533137</wp:posOffset>
                </wp:positionV>
                <wp:extent cx="261720" cy="360"/>
                <wp:effectExtent l="38100" t="38100" r="43180" b="38100"/>
                <wp:wrapNone/>
                <wp:docPr id="471776739" name="Ink 132"/>
                <wp:cNvGraphicFramePr/>
                <a:graphic xmlns:a="http://schemas.openxmlformats.org/drawingml/2006/main">
                  <a:graphicData uri="http://schemas.microsoft.com/office/word/2010/wordprocessingInk">
                    <w14:contentPart bwMode="auto" r:id="rId252">
                      <w14:nvContentPartPr>
                        <w14:cNvContentPartPr/>
                      </w14:nvContentPartPr>
                      <w14:xfrm>
                        <a:off x="0" y="0"/>
                        <a:ext cx="261720" cy="36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379" behindDoc="0" locked="0" layoutInCell="1" allowOverlap="1" wp14:anchorId="15AD4919" wp14:editId="654D0248">
                <wp:simplePos x="0" y="0"/>
                <wp:positionH relativeFrom="column">
                  <wp:posOffset>2560023</wp:posOffset>
                </wp:positionH>
                <wp:positionV relativeFrom="paragraph">
                  <wp:posOffset>533137</wp:posOffset>
                </wp:positionV>
                <wp:extent cx="261720" cy="360"/>
                <wp:effectExtent l="38100" t="38100" r="43180" b="38100"/>
                <wp:wrapNone/>
                <wp:docPr id="1015369687" name="Ink 132"/>
                <wp:cNvGraphicFramePr/>
                <a:graphic xmlns:a="http://schemas.openxmlformats.org/drawingml/2006/main">
                  <a:graphicData uri="http://schemas.openxmlformats.org/drawingml/2006/picture">
                    <pic:pic xmlns:pic="http://schemas.openxmlformats.org/drawingml/2006/picture">
                      <pic:nvPicPr>
                        <pic:cNvPr id="471776739" name="Ink 132"/>
                        <pic:cNvPicPr/>
                      </pic:nvPicPr>
                      <pic:blipFill>
                        <a:blip r:embed="rId253"/>
                        <a:stretch>
                          <a:fillRect/>
                        </a:stretch>
                      </pic:blipFill>
                      <pic:spPr>
                        <a:xfrm>
                          <a:off x="0" y="0"/>
                          <a:ext cx="273960" cy="12600"/>
                        </a:xfrm>
                        <a:prstGeom prst="rect">
                          <a:avLst/>
                        </a:prstGeom>
                      </pic:spPr>
                    </pic:pic>
                  </a:graphicData>
                </a:graphic>
              </wp:anchor>
            </w:drawing>
          </mc:Fallback>
        </mc:AlternateContent>
      </w:r>
      <w:r>
        <w:rPr>
          <w:b/>
          <w:bCs/>
          <w:noProof/>
          <w:lang w:val="en-US"/>
        </w:rPr>
        <mc:AlternateContent>
          <mc:Choice Requires="aink">
            <w:drawing>
              <wp:anchor distT="0" distB="0" distL="114300" distR="114300" simplePos="0" relativeHeight="251658354" behindDoc="0" locked="0" layoutInCell="1" allowOverlap="1" wp14:anchorId="612D757C" wp14:editId="323CBA2B">
                <wp:simplePos x="0" y="0"/>
                <wp:positionH relativeFrom="column">
                  <wp:posOffset>1311903</wp:posOffset>
                </wp:positionH>
                <wp:positionV relativeFrom="paragraph">
                  <wp:posOffset>461497</wp:posOffset>
                </wp:positionV>
                <wp:extent cx="48960" cy="121680"/>
                <wp:effectExtent l="38100" t="38100" r="8255" b="50165"/>
                <wp:wrapNone/>
                <wp:docPr id="1613307237" name="Ink 131"/>
                <wp:cNvGraphicFramePr/>
                <a:graphic xmlns:a="http://schemas.openxmlformats.org/drawingml/2006/main">
                  <a:graphicData uri="http://schemas.microsoft.com/office/word/2010/wordprocessingInk">
                    <w14:contentPart bwMode="auto" r:id="rId254">
                      <w14:nvContentPartPr>
                        <w14:cNvContentPartPr/>
                      </w14:nvContentPartPr>
                      <w14:xfrm>
                        <a:off x="0" y="0"/>
                        <a:ext cx="48960" cy="12168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378" behindDoc="0" locked="0" layoutInCell="1" allowOverlap="1" wp14:anchorId="631E29FF" wp14:editId="323CBA2B">
                <wp:simplePos x="0" y="0"/>
                <wp:positionH relativeFrom="column">
                  <wp:posOffset>1311903</wp:posOffset>
                </wp:positionH>
                <wp:positionV relativeFrom="paragraph">
                  <wp:posOffset>461497</wp:posOffset>
                </wp:positionV>
                <wp:extent cx="48960" cy="121680"/>
                <wp:effectExtent l="38100" t="38100" r="8255" b="50165"/>
                <wp:wrapNone/>
                <wp:docPr id="851202792" name="Ink 131"/>
                <wp:cNvGraphicFramePr/>
                <a:graphic xmlns:a="http://schemas.openxmlformats.org/drawingml/2006/main">
                  <a:graphicData uri="http://schemas.openxmlformats.org/drawingml/2006/picture">
                    <pic:pic xmlns:pic="http://schemas.openxmlformats.org/drawingml/2006/picture">
                      <pic:nvPicPr>
                        <pic:cNvPr id="1613307237" name="Ink 131"/>
                        <pic:cNvPicPr/>
                      </pic:nvPicPr>
                      <pic:blipFill>
                        <a:blip r:embed="rId255"/>
                        <a:stretch>
                          <a:fillRect/>
                        </a:stretch>
                      </pic:blipFill>
                      <pic:spPr>
                        <a:xfrm>
                          <a:off x="0" y="0"/>
                          <a:ext cx="61200" cy="133920"/>
                        </a:xfrm>
                        <a:prstGeom prst="rect">
                          <a:avLst/>
                        </a:prstGeom>
                      </pic:spPr>
                    </pic:pic>
                  </a:graphicData>
                </a:graphic>
              </wp:anchor>
            </w:drawing>
          </mc:Fallback>
        </mc:AlternateContent>
      </w:r>
      <w:r>
        <w:rPr>
          <w:b/>
          <w:bCs/>
          <w:noProof/>
          <w:lang w:val="en-US"/>
        </w:rPr>
        <mc:AlternateContent>
          <mc:Choice Requires="aink">
            <w:drawing>
              <wp:anchor distT="0" distB="0" distL="114300" distR="114300" simplePos="0" relativeHeight="251658353" behindDoc="0" locked="0" layoutInCell="1" allowOverlap="1" wp14:anchorId="6023DB81" wp14:editId="514852EC">
                <wp:simplePos x="0" y="0"/>
                <wp:positionH relativeFrom="column">
                  <wp:posOffset>1240155</wp:posOffset>
                </wp:positionH>
                <wp:positionV relativeFrom="paragraph">
                  <wp:posOffset>516890</wp:posOffset>
                </wp:positionV>
                <wp:extent cx="111760" cy="8255"/>
                <wp:effectExtent l="38100" t="38100" r="40640" b="48895"/>
                <wp:wrapNone/>
                <wp:docPr id="756378024" name="Ink 130"/>
                <wp:cNvGraphicFramePr/>
                <a:graphic xmlns:a="http://schemas.openxmlformats.org/drawingml/2006/main">
                  <a:graphicData uri="http://schemas.microsoft.com/office/word/2010/wordprocessingInk">
                    <w14:contentPart bwMode="auto" r:id="rId256">
                      <w14:nvContentPartPr>
                        <w14:cNvContentPartPr/>
                      </w14:nvContentPartPr>
                      <w14:xfrm>
                        <a:off x="0" y="0"/>
                        <a:ext cx="111760" cy="8255"/>
                      </w14:xfrm>
                    </w14:contentPart>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377" behindDoc="0" locked="0" layoutInCell="1" allowOverlap="1" wp14:anchorId="10D7AFAB" wp14:editId="514852EC">
                <wp:simplePos x="0" y="0"/>
                <wp:positionH relativeFrom="column">
                  <wp:posOffset>1240155</wp:posOffset>
                </wp:positionH>
                <wp:positionV relativeFrom="paragraph">
                  <wp:posOffset>516890</wp:posOffset>
                </wp:positionV>
                <wp:extent cx="111760" cy="8255"/>
                <wp:effectExtent l="38100" t="38100" r="40640" b="48895"/>
                <wp:wrapNone/>
                <wp:docPr id="1092575992" name="Ink 130"/>
                <wp:cNvGraphicFramePr/>
                <a:graphic xmlns:a="http://schemas.openxmlformats.org/drawingml/2006/main">
                  <a:graphicData uri="http://schemas.openxmlformats.org/drawingml/2006/picture">
                    <pic:pic xmlns:pic="http://schemas.openxmlformats.org/drawingml/2006/picture">
                      <pic:nvPicPr>
                        <pic:cNvPr id="756378024" name="Ink 130"/>
                        <pic:cNvPicPr/>
                      </pic:nvPicPr>
                      <pic:blipFill>
                        <a:blip r:embed="rId257"/>
                        <a:stretch>
                          <a:fillRect/>
                        </a:stretch>
                      </pic:blipFill>
                      <pic:spPr>
                        <a:xfrm>
                          <a:off x="0" y="0"/>
                          <a:ext cx="123978" cy="29845"/>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Pr>
          <w:b/>
          <w:bCs/>
          <w:noProof/>
          <w:lang w:val="en-US"/>
        </w:rPr>
        <mc:AlternateContent>
          <mc:Choice Requires="aink">
            <w:drawing>
              <wp:anchor distT="0" distB="0" distL="114300" distR="114300" simplePos="0" relativeHeight="251658352" behindDoc="0" locked="0" layoutInCell="1" allowOverlap="1" wp14:anchorId="32BACA65" wp14:editId="1AC544DE">
                <wp:simplePos x="0" y="0"/>
                <wp:positionH relativeFrom="column">
                  <wp:posOffset>2504583</wp:posOffset>
                </wp:positionH>
                <wp:positionV relativeFrom="paragraph">
                  <wp:posOffset>278617</wp:posOffset>
                </wp:positionV>
                <wp:extent cx="90720" cy="177480"/>
                <wp:effectExtent l="38100" t="38100" r="5080" b="51435"/>
                <wp:wrapNone/>
                <wp:docPr id="574078773" name="Ink 128"/>
                <wp:cNvGraphicFramePr/>
                <a:graphic xmlns:a="http://schemas.openxmlformats.org/drawingml/2006/main">
                  <a:graphicData uri="http://schemas.microsoft.com/office/word/2010/wordprocessingInk">
                    <w14:contentPart bwMode="auto" r:id="rId258">
                      <w14:nvContentPartPr>
                        <w14:cNvContentPartPr/>
                      </w14:nvContentPartPr>
                      <w14:xfrm>
                        <a:off x="0" y="0"/>
                        <a:ext cx="90720" cy="17748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376" behindDoc="0" locked="0" layoutInCell="1" allowOverlap="1" wp14:anchorId="632EC90F" wp14:editId="1AC544DE">
                <wp:simplePos x="0" y="0"/>
                <wp:positionH relativeFrom="column">
                  <wp:posOffset>2504583</wp:posOffset>
                </wp:positionH>
                <wp:positionV relativeFrom="paragraph">
                  <wp:posOffset>278617</wp:posOffset>
                </wp:positionV>
                <wp:extent cx="90720" cy="177480"/>
                <wp:effectExtent l="38100" t="38100" r="5080" b="51435"/>
                <wp:wrapNone/>
                <wp:docPr id="60114211" name="Ink 128"/>
                <wp:cNvGraphicFramePr/>
                <a:graphic xmlns:a="http://schemas.openxmlformats.org/drawingml/2006/main">
                  <a:graphicData uri="http://schemas.openxmlformats.org/drawingml/2006/picture">
                    <pic:pic xmlns:pic="http://schemas.openxmlformats.org/drawingml/2006/picture">
                      <pic:nvPicPr>
                        <pic:cNvPr id="574078773" name="Ink 128"/>
                        <pic:cNvPicPr/>
                      </pic:nvPicPr>
                      <pic:blipFill>
                        <a:blip r:embed="rId259"/>
                        <a:stretch>
                          <a:fillRect/>
                        </a:stretch>
                      </pic:blipFill>
                      <pic:spPr>
                        <a:xfrm>
                          <a:off x="0" y="0"/>
                          <a:ext cx="102960" cy="189720"/>
                        </a:xfrm>
                        <a:prstGeom prst="rect">
                          <a:avLst/>
                        </a:prstGeom>
                      </pic:spPr>
                    </pic:pic>
                  </a:graphicData>
                </a:graphic>
              </wp:anchor>
            </w:drawing>
          </mc:Fallback>
        </mc:AlternateContent>
      </w:r>
      <w:r>
        <w:rPr>
          <w:b/>
          <w:bCs/>
          <w:noProof/>
          <w:lang w:val="en-US"/>
        </w:rPr>
        <mc:AlternateContent>
          <mc:Choice Requires="aink">
            <w:drawing>
              <wp:anchor distT="0" distB="0" distL="114300" distR="114300" simplePos="0" relativeHeight="251658351" behindDoc="0" locked="0" layoutInCell="1" allowOverlap="1" wp14:anchorId="67C10EFA" wp14:editId="28E44D7A">
                <wp:simplePos x="0" y="0"/>
                <wp:positionH relativeFrom="column">
                  <wp:posOffset>2138463</wp:posOffset>
                </wp:positionH>
                <wp:positionV relativeFrom="paragraph">
                  <wp:posOffset>349897</wp:posOffset>
                </wp:positionV>
                <wp:extent cx="453960" cy="360"/>
                <wp:effectExtent l="38100" t="38100" r="41910" b="38100"/>
                <wp:wrapNone/>
                <wp:docPr id="1822804864" name="Ink 127"/>
                <wp:cNvGraphicFramePr/>
                <a:graphic xmlns:a="http://schemas.openxmlformats.org/drawingml/2006/main">
                  <a:graphicData uri="http://schemas.microsoft.com/office/word/2010/wordprocessingInk">
                    <w14:contentPart bwMode="auto" r:id="rId260">
                      <w14:nvContentPartPr>
                        <w14:cNvContentPartPr/>
                      </w14:nvContentPartPr>
                      <w14:xfrm>
                        <a:off x="0" y="0"/>
                        <a:ext cx="453960" cy="36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375" behindDoc="0" locked="0" layoutInCell="1" allowOverlap="1" wp14:anchorId="00D5ECA1" wp14:editId="28E44D7A">
                <wp:simplePos x="0" y="0"/>
                <wp:positionH relativeFrom="column">
                  <wp:posOffset>2138463</wp:posOffset>
                </wp:positionH>
                <wp:positionV relativeFrom="paragraph">
                  <wp:posOffset>349897</wp:posOffset>
                </wp:positionV>
                <wp:extent cx="453960" cy="360"/>
                <wp:effectExtent l="38100" t="38100" r="41910" b="38100"/>
                <wp:wrapNone/>
                <wp:docPr id="1407125322" name="Ink 127"/>
                <wp:cNvGraphicFramePr/>
                <a:graphic xmlns:a="http://schemas.openxmlformats.org/drawingml/2006/main">
                  <a:graphicData uri="http://schemas.openxmlformats.org/drawingml/2006/picture">
                    <pic:pic xmlns:pic="http://schemas.openxmlformats.org/drawingml/2006/picture">
                      <pic:nvPicPr>
                        <pic:cNvPr id="1822804864" name="Ink 127"/>
                        <pic:cNvPicPr/>
                      </pic:nvPicPr>
                      <pic:blipFill>
                        <a:blip r:embed="rId261"/>
                        <a:stretch>
                          <a:fillRect/>
                        </a:stretch>
                      </pic:blipFill>
                      <pic:spPr>
                        <a:xfrm>
                          <a:off x="0" y="0"/>
                          <a:ext cx="466200" cy="12600"/>
                        </a:xfrm>
                        <a:prstGeom prst="rect">
                          <a:avLst/>
                        </a:prstGeom>
                      </pic:spPr>
                    </pic:pic>
                  </a:graphicData>
                </a:graphic>
              </wp:anchor>
            </w:drawing>
          </mc:Fallback>
        </mc:AlternateContent>
      </w:r>
      <w:r>
        <w:rPr>
          <w:b/>
          <w:bCs/>
          <w:noProof/>
          <w:lang w:val="en-US"/>
        </w:rPr>
        <mc:AlternateContent>
          <mc:Choice Requires="aink">
            <w:drawing>
              <wp:anchor distT="0" distB="0" distL="114300" distR="114300" simplePos="0" relativeHeight="251658350" behindDoc="0" locked="0" layoutInCell="1" allowOverlap="1" wp14:anchorId="154EF2FB" wp14:editId="73D97789">
                <wp:simplePos x="0" y="0"/>
                <wp:positionH relativeFrom="column">
                  <wp:posOffset>4269663</wp:posOffset>
                </wp:positionH>
                <wp:positionV relativeFrom="paragraph">
                  <wp:posOffset>39937</wp:posOffset>
                </wp:positionV>
                <wp:extent cx="79200" cy="174240"/>
                <wp:effectExtent l="38100" t="38100" r="35560" b="35560"/>
                <wp:wrapNone/>
                <wp:docPr id="1440768004" name="Ink 125"/>
                <wp:cNvGraphicFramePr/>
                <a:graphic xmlns:a="http://schemas.openxmlformats.org/drawingml/2006/main">
                  <a:graphicData uri="http://schemas.microsoft.com/office/word/2010/wordprocessingInk">
                    <w14:contentPart bwMode="auto" r:id="rId262">
                      <w14:nvContentPartPr>
                        <w14:cNvContentPartPr/>
                      </w14:nvContentPartPr>
                      <w14:xfrm>
                        <a:off x="0" y="0"/>
                        <a:ext cx="79200" cy="17424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374" behindDoc="0" locked="0" layoutInCell="1" allowOverlap="1" wp14:anchorId="62383DBD" wp14:editId="73D97789">
                <wp:simplePos x="0" y="0"/>
                <wp:positionH relativeFrom="column">
                  <wp:posOffset>4269663</wp:posOffset>
                </wp:positionH>
                <wp:positionV relativeFrom="paragraph">
                  <wp:posOffset>39937</wp:posOffset>
                </wp:positionV>
                <wp:extent cx="79200" cy="174240"/>
                <wp:effectExtent l="38100" t="38100" r="35560" b="35560"/>
                <wp:wrapNone/>
                <wp:docPr id="1571059027" name="Ink 125"/>
                <wp:cNvGraphicFramePr/>
                <a:graphic xmlns:a="http://schemas.openxmlformats.org/drawingml/2006/main">
                  <a:graphicData uri="http://schemas.openxmlformats.org/drawingml/2006/picture">
                    <pic:pic xmlns:pic="http://schemas.openxmlformats.org/drawingml/2006/picture">
                      <pic:nvPicPr>
                        <pic:cNvPr id="1440768004" name="Ink 125"/>
                        <pic:cNvPicPr/>
                      </pic:nvPicPr>
                      <pic:blipFill>
                        <a:blip r:embed="rId263"/>
                        <a:stretch>
                          <a:fillRect/>
                        </a:stretch>
                      </pic:blipFill>
                      <pic:spPr>
                        <a:xfrm>
                          <a:off x="0" y="0"/>
                          <a:ext cx="91440" cy="186480"/>
                        </a:xfrm>
                        <a:prstGeom prst="rect">
                          <a:avLst/>
                        </a:prstGeom>
                      </pic:spPr>
                    </pic:pic>
                  </a:graphicData>
                </a:graphic>
              </wp:anchor>
            </w:drawing>
          </mc:Fallback>
        </mc:AlternateContent>
      </w:r>
      <w:r>
        <w:rPr>
          <w:b/>
          <w:bCs/>
          <w:noProof/>
          <w:lang w:val="en-US"/>
        </w:rPr>
        <mc:AlternateContent>
          <mc:Choice Requires="aink">
            <w:drawing>
              <wp:anchor distT="0" distB="0" distL="114300" distR="114300" simplePos="0" relativeHeight="251658349" behindDoc="0" locked="0" layoutInCell="1" allowOverlap="1" wp14:anchorId="18800612" wp14:editId="0C97098C">
                <wp:simplePos x="0" y="0"/>
                <wp:positionH relativeFrom="column">
                  <wp:posOffset>4126383</wp:posOffset>
                </wp:positionH>
                <wp:positionV relativeFrom="paragraph">
                  <wp:posOffset>111937</wp:posOffset>
                </wp:positionV>
                <wp:extent cx="199080" cy="31680"/>
                <wp:effectExtent l="38100" t="38100" r="48895" b="45085"/>
                <wp:wrapNone/>
                <wp:docPr id="1494425882" name="Ink 124"/>
                <wp:cNvGraphicFramePr/>
                <a:graphic xmlns:a="http://schemas.openxmlformats.org/drawingml/2006/main">
                  <a:graphicData uri="http://schemas.microsoft.com/office/word/2010/wordprocessingInk">
                    <w14:contentPart bwMode="auto" r:id="rId264">
                      <w14:nvContentPartPr>
                        <w14:cNvContentPartPr/>
                      </w14:nvContentPartPr>
                      <w14:xfrm>
                        <a:off x="0" y="0"/>
                        <a:ext cx="199080" cy="3168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373" behindDoc="0" locked="0" layoutInCell="1" allowOverlap="1" wp14:anchorId="49CB50B4" wp14:editId="0C97098C">
                <wp:simplePos x="0" y="0"/>
                <wp:positionH relativeFrom="column">
                  <wp:posOffset>4126383</wp:posOffset>
                </wp:positionH>
                <wp:positionV relativeFrom="paragraph">
                  <wp:posOffset>111937</wp:posOffset>
                </wp:positionV>
                <wp:extent cx="199080" cy="31680"/>
                <wp:effectExtent l="38100" t="38100" r="48895" b="45085"/>
                <wp:wrapNone/>
                <wp:docPr id="669735656" name="Ink 124"/>
                <wp:cNvGraphicFramePr/>
                <a:graphic xmlns:a="http://schemas.openxmlformats.org/drawingml/2006/main">
                  <a:graphicData uri="http://schemas.openxmlformats.org/drawingml/2006/picture">
                    <pic:pic xmlns:pic="http://schemas.openxmlformats.org/drawingml/2006/picture">
                      <pic:nvPicPr>
                        <pic:cNvPr id="1494425882" name="Ink 124"/>
                        <pic:cNvPicPr/>
                      </pic:nvPicPr>
                      <pic:blipFill>
                        <a:blip r:embed="rId265"/>
                        <a:stretch>
                          <a:fillRect/>
                        </a:stretch>
                      </pic:blipFill>
                      <pic:spPr>
                        <a:xfrm>
                          <a:off x="0" y="0"/>
                          <a:ext cx="211320" cy="43920"/>
                        </a:xfrm>
                        <a:prstGeom prst="rect">
                          <a:avLst/>
                        </a:prstGeom>
                      </pic:spPr>
                    </pic:pic>
                  </a:graphicData>
                </a:graphic>
              </wp:anchor>
            </w:drawing>
          </mc:Fallback>
        </mc:AlternateContent>
      </w:r>
      <w:r>
        <w:rPr>
          <w:b/>
          <w:bCs/>
          <w:noProof/>
          <w:lang w:val="en-US"/>
        </w:rPr>
        <mc:AlternateContent>
          <mc:Choice Requires="aink">
            <w:drawing>
              <wp:anchor distT="0" distB="0" distL="114300" distR="114300" simplePos="0" relativeHeight="251658348" behindDoc="0" locked="0" layoutInCell="1" allowOverlap="1" wp14:anchorId="1B71CBA4" wp14:editId="3F993824">
                <wp:simplePos x="0" y="0"/>
                <wp:positionH relativeFrom="column">
                  <wp:posOffset>2297943</wp:posOffset>
                </wp:positionH>
                <wp:positionV relativeFrom="paragraph">
                  <wp:posOffset>48217</wp:posOffset>
                </wp:positionV>
                <wp:extent cx="127440" cy="174960"/>
                <wp:effectExtent l="38100" t="38100" r="6350" b="34925"/>
                <wp:wrapNone/>
                <wp:docPr id="1736645707" name="Ink 122"/>
                <wp:cNvGraphicFramePr/>
                <a:graphic xmlns:a="http://schemas.openxmlformats.org/drawingml/2006/main">
                  <a:graphicData uri="http://schemas.microsoft.com/office/word/2010/wordprocessingInk">
                    <w14:contentPart bwMode="auto" r:id="rId266">
                      <w14:nvContentPartPr>
                        <w14:cNvContentPartPr/>
                      </w14:nvContentPartPr>
                      <w14:xfrm>
                        <a:off x="0" y="0"/>
                        <a:ext cx="127440" cy="17496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372" behindDoc="0" locked="0" layoutInCell="1" allowOverlap="1" wp14:anchorId="182C676D" wp14:editId="3F993824">
                <wp:simplePos x="0" y="0"/>
                <wp:positionH relativeFrom="column">
                  <wp:posOffset>2297943</wp:posOffset>
                </wp:positionH>
                <wp:positionV relativeFrom="paragraph">
                  <wp:posOffset>48217</wp:posOffset>
                </wp:positionV>
                <wp:extent cx="127440" cy="174960"/>
                <wp:effectExtent l="38100" t="38100" r="6350" b="34925"/>
                <wp:wrapNone/>
                <wp:docPr id="130730810" name="Ink 122"/>
                <wp:cNvGraphicFramePr/>
                <a:graphic xmlns:a="http://schemas.openxmlformats.org/drawingml/2006/main">
                  <a:graphicData uri="http://schemas.openxmlformats.org/drawingml/2006/picture">
                    <pic:pic xmlns:pic="http://schemas.openxmlformats.org/drawingml/2006/picture">
                      <pic:nvPicPr>
                        <pic:cNvPr id="1736645707" name="Ink 122"/>
                        <pic:cNvPicPr/>
                      </pic:nvPicPr>
                      <pic:blipFill>
                        <a:blip r:embed="rId267"/>
                        <a:stretch>
                          <a:fillRect/>
                        </a:stretch>
                      </pic:blipFill>
                      <pic:spPr>
                        <a:xfrm>
                          <a:off x="0" y="0"/>
                          <a:ext cx="139680" cy="187200"/>
                        </a:xfrm>
                        <a:prstGeom prst="rect">
                          <a:avLst/>
                        </a:prstGeom>
                      </pic:spPr>
                    </pic:pic>
                  </a:graphicData>
                </a:graphic>
              </wp:anchor>
            </w:drawing>
          </mc:Fallback>
        </mc:AlternateContent>
      </w:r>
      <w:r>
        <w:rPr>
          <w:b/>
          <w:bCs/>
          <w:noProof/>
          <w:lang w:val="en-US"/>
        </w:rPr>
        <mc:AlternateContent>
          <mc:Choice Requires="aink">
            <w:drawing>
              <wp:anchor distT="0" distB="0" distL="114300" distR="114300" simplePos="0" relativeHeight="251658347" behindDoc="0" locked="0" layoutInCell="1" allowOverlap="1" wp14:anchorId="3895D937" wp14:editId="7D3B05E7">
                <wp:simplePos x="0" y="0"/>
                <wp:positionH relativeFrom="column">
                  <wp:posOffset>2138463</wp:posOffset>
                </wp:positionH>
                <wp:positionV relativeFrom="paragraph">
                  <wp:posOffset>87817</wp:posOffset>
                </wp:positionV>
                <wp:extent cx="231120" cy="360"/>
                <wp:effectExtent l="38100" t="38100" r="36195" b="38100"/>
                <wp:wrapNone/>
                <wp:docPr id="948117454" name="Ink 121"/>
                <wp:cNvGraphicFramePr/>
                <a:graphic xmlns:a="http://schemas.openxmlformats.org/drawingml/2006/main">
                  <a:graphicData uri="http://schemas.microsoft.com/office/word/2010/wordprocessingInk">
                    <w14:contentPart bwMode="auto" r:id="rId268">
                      <w14:nvContentPartPr>
                        <w14:cNvContentPartPr/>
                      </w14:nvContentPartPr>
                      <w14:xfrm>
                        <a:off x="0" y="0"/>
                        <a:ext cx="231120" cy="36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371" behindDoc="0" locked="0" layoutInCell="1" allowOverlap="1" wp14:anchorId="2C501BC0" wp14:editId="7D3B05E7">
                <wp:simplePos x="0" y="0"/>
                <wp:positionH relativeFrom="column">
                  <wp:posOffset>2138463</wp:posOffset>
                </wp:positionH>
                <wp:positionV relativeFrom="paragraph">
                  <wp:posOffset>87817</wp:posOffset>
                </wp:positionV>
                <wp:extent cx="231120" cy="360"/>
                <wp:effectExtent l="38100" t="38100" r="36195" b="38100"/>
                <wp:wrapNone/>
                <wp:docPr id="334452477" name="Ink 121"/>
                <wp:cNvGraphicFramePr/>
                <a:graphic xmlns:a="http://schemas.openxmlformats.org/drawingml/2006/main">
                  <a:graphicData uri="http://schemas.openxmlformats.org/drawingml/2006/picture">
                    <pic:pic xmlns:pic="http://schemas.openxmlformats.org/drawingml/2006/picture">
                      <pic:nvPicPr>
                        <pic:cNvPr id="948117454" name="Ink 121"/>
                        <pic:cNvPicPr/>
                      </pic:nvPicPr>
                      <pic:blipFill>
                        <a:blip r:embed="rId269"/>
                        <a:stretch>
                          <a:fillRect/>
                        </a:stretch>
                      </pic:blipFill>
                      <pic:spPr>
                        <a:xfrm>
                          <a:off x="0" y="0"/>
                          <a:ext cx="243360" cy="12600"/>
                        </a:xfrm>
                        <a:prstGeom prst="rect">
                          <a:avLst/>
                        </a:prstGeom>
                      </pic:spPr>
                    </pic:pic>
                  </a:graphicData>
                </a:graphic>
              </wp:anchor>
            </w:drawing>
          </mc:Fallback>
        </mc:AlternateContent>
      </w:r>
      <w:r>
        <w:rPr>
          <w:b/>
          <w:bCs/>
          <w:noProof/>
          <w:lang w:val="en-US"/>
        </w:rPr>
        <mc:AlternateContent>
          <mc:Choice Requires="aink">
            <w:drawing>
              <wp:anchor distT="0" distB="0" distL="114300" distR="114300" simplePos="0" relativeHeight="251658346" behindDoc="0" locked="0" layoutInCell="1" allowOverlap="1" wp14:anchorId="115F1876" wp14:editId="3C21EE61">
                <wp:simplePos x="0" y="0"/>
                <wp:positionH relativeFrom="column">
                  <wp:posOffset>1208223</wp:posOffset>
                </wp:positionH>
                <wp:positionV relativeFrom="paragraph">
                  <wp:posOffset>48217</wp:posOffset>
                </wp:positionV>
                <wp:extent cx="85320" cy="153360"/>
                <wp:effectExtent l="38100" t="38100" r="10160" b="37465"/>
                <wp:wrapNone/>
                <wp:docPr id="196280742" name="Ink 119"/>
                <wp:cNvGraphicFramePr/>
                <a:graphic xmlns:a="http://schemas.openxmlformats.org/drawingml/2006/main">
                  <a:graphicData uri="http://schemas.microsoft.com/office/word/2010/wordprocessingInk">
                    <w14:contentPart bwMode="auto" r:id="rId270">
                      <w14:nvContentPartPr>
                        <w14:cNvContentPartPr/>
                      </w14:nvContentPartPr>
                      <w14:xfrm>
                        <a:off x="0" y="0"/>
                        <a:ext cx="85320" cy="15336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370" behindDoc="0" locked="0" layoutInCell="1" allowOverlap="1" wp14:anchorId="35657E84" wp14:editId="3C21EE61">
                <wp:simplePos x="0" y="0"/>
                <wp:positionH relativeFrom="column">
                  <wp:posOffset>1208223</wp:posOffset>
                </wp:positionH>
                <wp:positionV relativeFrom="paragraph">
                  <wp:posOffset>48217</wp:posOffset>
                </wp:positionV>
                <wp:extent cx="85320" cy="153360"/>
                <wp:effectExtent l="38100" t="38100" r="10160" b="37465"/>
                <wp:wrapNone/>
                <wp:docPr id="898615113" name="Ink 119"/>
                <wp:cNvGraphicFramePr/>
                <a:graphic xmlns:a="http://schemas.openxmlformats.org/drawingml/2006/main">
                  <a:graphicData uri="http://schemas.openxmlformats.org/drawingml/2006/picture">
                    <pic:pic xmlns:pic="http://schemas.openxmlformats.org/drawingml/2006/picture">
                      <pic:nvPicPr>
                        <pic:cNvPr id="196280742" name="Ink 119"/>
                        <pic:cNvPicPr/>
                      </pic:nvPicPr>
                      <pic:blipFill>
                        <a:blip r:embed="rId271"/>
                        <a:stretch>
                          <a:fillRect/>
                        </a:stretch>
                      </pic:blipFill>
                      <pic:spPr>
                        <a:xfrm>
                          <a:off x="0" y="0"/>
                          <a:ext cx="97560" cy="165600"/>
                        </a:xfrm>
                        <a:prstGeom prst="rect">
                          <a:avLst/>
                        </a:prstGeom>
                      </pic:spPr>
                    </pic:pic>
                  </a:graphicData>
                </a:graphic>
              </wp:anchor>
            </w:drawing>
          </mc:Fallback>
        </mc:AlternateContent>
      </w:r>
      <w:r>
        <w:rPr>
          <w:b/>
          <w:bCs/>
          <w:noProof/>
          <w:lang w:val="en-US"/>
        </w:rPr>
        <mc:AlternateContent>
          <mc:Choice Requires="aink">
            <w:drawing>
              <wp:anchor distT="0" distB="0" distL="114300" distR="114300" simplePos="0" relativeHeight="251658345" behindDoc="0" locked="0" layoutInCell="1" allowOverlap="1" wp14:anchorId="6C2F37E7" wp14:editId="220385C1">
                <wp:simplePos x="0" y="0"/>
                <wp:positionH relativeFrom="column">
                  <wp:posOffset>1136650</wp:posOffset>
                </wp:positionH>
                <wp:positionV relativeFrom="paragraph">
                  <wp:posOffset>103505</wp:posOffset>
                </wp:positionV>
                <wp:extent cx="127000" cy="8255"/>
                <wp:effectExtent l="38100" t="38100" r="44450" b="48895"/>
                <wp:wrapNone/>
                <wp:docPr id="976760972" name="Ink 118"/>
                <wp:cNvGraphicFramePr/>
                <a:graphic xmlns:a="http://schemas.openxmlformats.org/drawingml/2006/main">
                  <a:graphicData uri="http://schemas.microsoft.com/office/word/2010/wordprocessingInk">
                    <w14:contentPart bwMode="auto" r:id="rId272">
                      <w14:nvContentPartPr>
                        <w14:cNvContentPartPr/>
                      </w14:nvContentPartPr>
                      <w14:xfrm>
                        <a:off x="0" y="0"/>
                        <a:ext cx="127000" cy="8255"/>
                      </w14:xfrm>
                    </w14:contentPart>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369" behindDoc="0" locked="0" layoutInCell="1" allowOverlap="1" wp14:anchorId="1CABC9C0" wp14:editId="220385C1">
                <wp:simplePos x="0" y="0"/>
                <wp:positionH relativeFrom="column">
                  <wp:posOffset>1136650</wp:posOffset>
                </wp:positionH>
                <wp:positionV relativeFrom="paragraph">
                  <wp:posOffset>103505</wp:posOffset>
                </wp:positionV>
                <wp:extent cx="127000" cy="8255"/>
                <wp:effectExtent l="38100" t="38100" r="44450" b="48895"/>
                <wp:wrapNone/>
                <wp:docPr id="985862548" name="Ink 118"/>
                <wp:cNvGraphicFramePr/>
                <a:graphic xmlns:a="http://schemas.openxmlformats.org/drawingml/2006/main">
                  <a:graphicData uri="http://schemas.openxmlformats.org/drawingml/2006/picture">
                    <pic:pic xmlns:pic="http://schemas.openxmlformats.org/drawingml/2006/picture">
                      <pic:nvPicPr>
                        <pic:cNvPr id="976760972" name="Ink 118"/>
                        <pic:cNvPicPr/>
                      </pic:nvPicPr>
                      <pic:blipFill>
                        <a:blip r:embed="rId273"/>
                        <a:stretch>
                          <a:fillRect/>
                        </a:stretch>
                      </pic:blipFill>
                      <pic:spPr>
                        <a:xfrm>
                          <a:off x="0" y="0"/>
                          <a:ext cx="139198" cy="19950"/>
                        </a:xfrm>
                        <a:prstGeom prst="rect">
                          <a:avLst/>
                        </a:prstGeom>
                      </pic:spPr>
                    </pic:pic>
                  </a:graphicData>
                </a:graphic>
                <wp14:sizeRelV relativeFrom="margin">
                  <wp14:pctHeight>0</wp14:pctHeight>
                </wp14:sizeRelV>
              </wp:anchor>
            </w:drawing>
          </mc:Fallback>
        </mc:AlternateContent>
      </w:r>
      <w:r w:rsidR="00AA1214">
        <w:rPr>
          <w:b/>
          <w:bCs/>
          <w:lang w:val="en-US"/>
        </w:rPr>
        <w:t xml:space="preserve">LOGOUT   LOGIN    </w:t>
      </w:r>
      <w:r w:rsidR="00BC30C0">
        <w:rPr>
          <w:b/>
          <w:bCs/>
          <w:lang w:val="en-US"/>
        </w:rPr>
        <w:t xml:space="preserve">HOME PAGE         </w:t>
      </w:r>
      <w:r w:rsidR="005E514A">
        <w:rPr>
          <w:b/>
          <w:bCs/>
          <w:lang w:val="en-US"/>
        </w:rPr>
        <w:t xml:space="preserve">PRODUCT MANAGEMENT </w:t>
      </w:r>
      <w:r w:rsidR="00532BE4">
        <w:rPr>
          <w:b/>
          <w:bCs/>
          <w:lang w:val="en-US"/>
        </w:rPr>
        <w:t xml:space="preserve">      </w:t>
      </w:r>
      <w:r w:rsidR="00BD3747">
        <w:rPr>
          <w:b/>
          <w:bCs/>
          <w:lang w:val="en-US"/>
        </w:rPr>
        <w:t>PRODUCT INFORMATIO N MA</w:t>
      </w:r>
      <w:r w:rsidR="005B52F7">
        <w:rPr>
          <w:b/>
          <w:bCs/>
          <w:lang w:val="en-US"/>
        </w:rPr>
        <w:t xml:space="preserve">NAGEMENT                </w:t>
      </w:r>
      <w:r w:rsidR="00F115B9">
        <w:rPr>
          <w:b/>
          <w:bCs/>
          <w:lang w:val="en-US"/>
        </w:rPr>
        <w:t xml:space="preserve">SEARCH ITEM </w:t>
      </w:r>
      <w:r w:rsidR="00790D54">
        <w:rPr>
          <w:b/>
          <w:bCs/>
          <w:lang w:val="en-US"/>
        </w:rPr>
        <w:t>– ITEM  AND AS00</w:t>
      </w:r>
      <w:r w:rsidR="00FE098A">
        <w:rPr>
          <w:b/>
          <w:bCs/>
          <w:lang w:val="en-US"/>
        </w:rPr>
        <w:t xml:space="preserve">104         </w:t>
      </w:r>
      <w:r w:rsidR="00A9795C">
        <w:rPr>
          <w:b/>
          <w:bCs/>
          <w:lang w:val="en-US"/>
        </w:rPr>
        <w:t xml:space="preserve">SELECT ANY ITEM     </w:t>
      </w:r>
      <w:r w:rsidR="00165DAD">
        <w:rPr>
          <w:b/>
          <w:bCs/>
          <w:lang w:val="en-US"/>
        </w:rPr>
        <w:t xml:space="preserve">SPECIFICATIONS        </w:t>
      </w:r>
      <w:r w:rsidR="00AF3FC3">
        <w:rPr>
          <w:b/>
          <w:bCs/>
          <w:lang w:val="en-US"/>
        </w:rPr>
        <w:t xml:space="preserve">SELECT YOUR OPAGE  </w:t>
      </w:r>
      <w:r w:rsidR="006D58B0">
        <w:rPr>
          <w:b/>
          <w:bCs/>
          <w:lang w:val="en-US"/>
        </w:rPr>
        <w:t xml:space="preserve">UNDER </w:t>
      </w:r>
      <w:r w:rsidR="00154F1E">
        <w:rPr>
          <w:b/>
          <w:bCs/>
          <w:lang w:val="en-US"/>
        </w:rPr>
        <w:t xml:space="preserve">ITEMS              ADD ROW AND THEN ADD DATA </w:t>
      </w:r>
      <w:r w:rsidR="006B35E7">
        <w:rPr>
          <w:b/>
          <w:bCs/>
          <w:lang w:val="en-US"/>
        </w:rPr>
        <w:t xml:space="preserve">        SAVE </w:t>
      </w:r>
      <w:r w:rsidR="00F115B9">
        <w:rPr>
          <w:b/>
          <w:bCs/>
          <w:lang w:val="en-US"/>
        </w:rPr>
        <w:t xml:space="preserve">  </w:t>
      </w:r>
    </w:p>
    <w:p w:rsidR="005B33A6" w:rsidP="00F02E21" w:rsidRDefault="00F115B9" w14:paraId="080D8A68" w14:textId="41FC5376">
      <w:pPr>
        <w:tabs>
          <w:tab w:val="left" w:pos="2640"/>
          <w:tab w:val="right" w:pos="9026"/>
        </w:tabs>
        <w:rPr>
          <w:b/>
          <w:bCs/>
          <w:lang w:val="en-US"/>
        </w:rPr>
      </w:pPr>
      <w:r>
        <w:rPr>
          <w:b/>
          <w:bCs/>
          <w:lang w:val="en-US"/>
        </w:rPr>
        <w:t xml:space="preserve">           </w:t>
      </w:r>
      <w:r w:rsidR="00AF4927">
        <w:rPr>
          <w:b/>
          <w:bCs/>
          <w:lang w:val="en-US"/>
        </w:rPr>
        <w:t xml:space="preserve"> </w:t>
      </w:r>
      <w:r w:rsidR="007E50DE">
        <w:rPr>
          <w:b/>
          <w:bCs/>
          <w:lang w:val="en-US"/>
        </w:rPr>
        <w:t xml:space="preserve"> </w:t>
      </w:r>
      <w:r w:rsidR="00B63CC3">
        <w:rPr>
          <w:b/>
          <w:bCs/>
          <w:lang w:val="en-US"/>
        </w:rPr>
        <w:t>G</w:t>
      </w:r>
    </w:p>
    <w:p w:rsidR="00F96DD9" w:rsidP="00F96DD9" w:rsidRDefault="006E2773" w14:paraId="0A28D0D0" w14:textId="01347055">
      <w:pPr>
        <w:tabs>
          <w:tab w:val="left" w:pos="2640"/>
        </w:tabs>
        <w:rPr>
          <w:b/>
          <w:bCs/>
          <w:lang w:val="en-US"/>
        </w:rPr>
      </w:pPr>
      <w:r>
        <w:rPr>
          <w:b/>
          <w:bCs/>
          <w:noProof/>
          <w:lang w:val="en-US"/>
        </w:rPr>
        <w:t xml:space="preserve"> </w:t>
      </w:r>
      <w:r w:rsidR="00774680">
        <w:rPr>
          <w:b/>
          <w:bCs/>
          <w:noProof/>
          <w:lang w:val="en-US"/>
        </w:rPr>
        <w:t>bv</w:t>
      </w:r>
      <w:r w:rsidRPr="006A5ADE" w:rsidR="006A5ADE">
        <w:rPr>
          <w:b/>
          <w:bCs/>
          <w:noProof/>
          <w:lang w:val="en-US"/>
        </w:rPr>
        <w:drawing>
          <wp:inline distT="0" distB="0" distL="0" distR="0" wp14:anchorId="3DA8B371" wp14:editId="2390530B">
            <wp:extent cx="3371353" cy="2688940"/>
            <wp:effectExtent l="0" t="0" r="635" b="0"/>
            <wp:docPr id="423052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52672" name="Picture 1" descr="A screenshot of a computer&#10;&#10;Description automatically generated"/>
                    <pic:cNvPicPr/>
                  </pic:nvPicPr>
                  <pic:blipFill>
                    <a:blip r:embed="rId274"/>
                    <a:stretch>
                      <a:fillRect/>
                    </a:stretch>
                  </pic:blipFill>
                  <pic:spPr>
                    <a:xfrm>
                      <a:off x="0" y="0"/>
                      <a:ext cx="3388145" cy="2702333"/>
                    </a:xfrm>
                    <a:prstGeom prst="rect">
                      <a:avLst/>
                    </a:prstGeom>
                  </pic:spPr>
                </pic:pic>
              </a:graphicData>
            </a:graphic>
          </wp:inline>
        </w:drawing>
      </w:r>
    </w:p>
    <w:p w:rsidR="006C4349" w:rsidP="00F96DD9" w:rsidRDefault="006C4349" w14:paraId="3E6E9B16" w14:textId="36A71E6B">
      <w:pPr>
        <w:tabs>
          <w:tab w:val="left" w:pos="2640"/>
        </w:tabs>
        <w:rPr>
          <w:b/>
          <w:bCs/>
          <w:lang w:val="en-US"/>
        </w:rPr>
      </w:pPr>
      <w:r w:rsidRPr="006C4349">
        <w:rPr>
          <w:b/>
          <w:bCs/>
          <w:noProof/>
          <w:lang w:val="en-US"/>
        </w:rPr>
        <w:drawing>
          <wp:inline distT="0" distB="0" distL="0" distR="0" wp14:anchorId="4446C8DC" wp14:editId="78EF6400">
            <wp:extent cx="4098375" cy="2083242"/>
            <wp:effectExtent l="0" t="0" r="0" b="0"/>
            <wp:docPr id="790407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07570" name="Picture 1" descr="A screenshot of a computer&#10;&#10;Description automatically generated"/>
                    <pic:cNvPicPr/>
                  </pic:nvPicPr>
                  <pic:blipFill>
                    <a:blip r:embed="rId275"/>
                    <a:stretch>
                      <a:fillRect/>
                    </a:stretch>
                  </pic:blipFill>
                  <pic:spPr>
                    <a:xfrm>
                      <a:off x="0" y="0"/>
                      <a:ext cx="4104136" cy="2086171"/>
                    </a:xfrm>
                    <a:prstGeom prst="rect">
                      <a:avLst/>
                    </a:prstGeom>
                  </pic:spPr>
                </pic:pic>
              </a:graphicData>
            </a:graphic>
          </wp:inline>
        </w:drawing>
      </w:r>
    </w:p>
    <w:p w:rsidR="00F96DD9" w:rsidP="00F96DD9" w:rsidRDefault="00F96DD9" w14:paraId="490CC04C" w14:textId="77777777">
      <w:pPr>
        <w:tabs>
          <w:tab w:val="left" w:pos="2640"/>
        </w:tabs>
        <w:rPr>
          <w:b/>
          <w:bCs/>
          <w:lang w:val="en-US"/>
        </w:rPr>
      </w:pPr>
    </w:p>
    <w:p w:rsidR="00FB6E6D" w:rsidP="00F96DD9" w:rsidRDefault="00E902E9" w14:paraId="294F580E" w14:textId="22EFF549">
      <w:pPr>
        <w:tabs>
          <w:tab w:val="left" w:pos="2640"/>
        </w:tabs>
        <w:rPr>
          <w:b/>
          <w:bCs/>
          <w:sz w:val="36"/>
          <w:szCs w:val="36"/>
          <w:lang w:val="en-US"/>
        </w:rPr>
      </w:pPr>
      <w:r w:rsidRPr="00D452BF">
        <w:rPr>
          <w:b/>
          <w:bCs/>
          <w:sz w:val="36"/>
          <w:szCs w:val="36"/>
          <w:lang w:val="en-US"/>
        </w:rPr>
        <w:t>SECURITY IN ORACLE</w:t>
      </w:r>
      <w:r w:rsidR="00FB6E6D">
        <w:rPr>
          <w:b/>
          <w:bCs/>
          <w:sz w:val="36"/>
          <w:szCs w:val="36"/>
          <w:lang w:val="en-US"/>
        </w:rPr>
        <w:t xml:space="preserve">  </w:t>
      </w:r>
    </w:p>
    <w:p w:rsidR="00245B29" w:rsidP="00F96DD9" w:rsidRDefault="00245B29" w14:paraId="587CC2B3" w14:textId="175F472F">
      <w:pPr>
        <w:tabs>
          <w:tab w:val="left" w:pos="2640"/>
        </w:tabs>
        <w:rPr>
          <w:b/>
          <w:bCs/>
          <w:lang w:val="en-US"/>
        </w:rPr>
      </w:pPr>
      <w:r>
        <w:rPr>
          <w:b/>
          <w:bCs/>
          <w:lang w:val="en-US"/>
        </w:rPr>
        <w:t xml:space="preserve">TYPES </w:t>
      </w:r>
    </w:p>
    <w:p w:rsidR="00245B29" w:rsidP="00F96DD9" w:rsidRDefault="00245B29" w14:paraId="0B48660D" w14:textId="7870E869">
      <w:pPr>
        <w:tabs>
          <w:tab w:val="left" w:pos="2640"/>
        </w:tabs>
        <w:rPr>
          <w:b/>
          <w:bCs/>
          <w:lang w:val="en-US"/>
        </w:rPr>
      </w:pPr>
      <w:r>
        <w:rPr>
          <w:b/>
          <w:bCs/>
          <w:lang w:val="en-US"/>
        </w:rPr>
        <w:t>FUNCTION SEC</w:t>
      </w:r>
      <w:r w:rsidR="00FE5035">
        <w:rPr>
          <w:b/>
          <w:bCs/>
          <w:lang w:val="en-US"/>
        </w:rPr>
        <w:t>U</w:t>
      </w:r>
      <w:r>
        <w:rPr>
          <w:b/>
          <w:bCs/>
          <w:lang w:val="en-US"/>
        </w:rPr>
        <w:t>R</w:t>
      </w:r>
      <w:r w:rsidR="00FE5035">
        <w:rPr>
          <w:b/>
          <w:bCs/>
          <w:lang w:val="en-US"/>
        </w:rPr>
        <w:t>I</w:t>
      </w:r>
      <w:r>
        <w:rPr>
          <w:b/>
          <w:bCs/>
          <w:lang w:val="en-US"/>
        </w:rPr>
        <w:t>TY : ANY TASK THAT WE ARE DOING IS FUNCTION SECURITY LIKE CREATE INVOICES</w:t>
      </w:r>
    </w:p>
    <w:p w:rsidR="00245B29" w:rsidP="00F96DD9" w:rsidRDefault="00245B29" w14:paraId="79DE3887" w14:textId="630E7882">
      <w:pPr>
        <w:tabs>
          <w:tab w:val="left" w:pos="2640"/>
        </w:tabs>
        <w:rPr>
          <w:b/>
          <w:bCs/>
          <w:lang w:val="en-US"/>
        </w:rPr>
      </w:pPr>
      <w:r>
        <w:rPr>
          <w:b/>
          <w:bCs/>
          <w:lang w:val="en-US"/>
        </w:rPr>
        <w:t xml:space="preserve">DATA SECURITY: </w:t>
      </w:r>
      <w:r w:rsidR="00FE5035">
        <w:rPr>
          <w:b/>
          <w:bCs/>
          <w:lang w:val="en-US"/>
        </w:rPr>
        <w:t>ON DATA WHICH WE ARE DOING TASK IS DATA SECURITY</w:t>
      </w:r>
    </w:p>
    <w:p w:rsidR="00FE5035" w:rsidP="00F96DD9" w:rsidRDefault="00FE5035" w14:paraId="3AF38C6E" w14:textId="77777777">
      <w:pPr>
        <w:tabs>
          <w:tab w:val="left" w:pos="2640"/>
        </w:tabs>
        <w:rPr>
          <w:b/>
          <w:bCs/>
          <w:lang w:val="en-US"/>
        </w:rPr>
      </w:pPr>
    </w:p>
    <w:p w:rsidRPr="005B33A6" w:rsidR="000F5E45" w:rsidP="00F96DD9" w:rsidRDefault="000F5E45" w14:paraId="645B888C" w14:textId="32A56A5D">
      <w:pPr>
        <w:tabs>
          <w:tab w:val="left" w:pos="2640"/>
        </w:tabs>
        <w:rPr>
          <w:b/>
          <w:bCs/>
          <w:u w:val="single"/>
          <w:lang w:val="en-US"/>
        </w:rPr>
      </w:pPr>
      <w:r w:rsidRPr="005B33A6">
        <w:rPr>
          <w:b/>
          <w:bCs/>
          <w:u w:val="single"/>
          <w:lang w:val="en-US"/>
        </w:rPr>
        <w:t xml:space="preserve">FUNCTION SECURITY </w:t>
      </w:r>
    </w:p>
    <w:p w:rsidR="00252C11" w:rsidP="00F96DD9" w:rsidRDefault="00252C11" w14:paraId="428B26F9" w14:textId="583AFD29">
      <w:pPr>
        <w:tabs>
          <w:tab w:val="left" w:pos="2640"/>
        </w:tabs>
        <w:rPr>
          <w:b/>
          <w:bCs/>
          <w:lang w:val="en-US"/>
        </w:rPr>
      </w:pPr>
      <w:r>
        <w:rPr>
          <w:b/>
          <w:bCs/>
          <w:lang w:val="en-US"/>
        </w:rPr>
        <w:t>EACH TASK WE PERFORM IS PRIVILEDGES</w:t>
      </w:r>
      <w:r w:rsidR="002E25F2">
        <w:rPr>
          <w:b/>
          <w:bCs/>
          <w:lang w:val="en-US"/>
        </w:rPr>
        <w:t xml:space="preserve"> , </w:t>
      </w:r>
    </w:p>
    <w:p w:rsidR="00FF097E" w:rsidP="00F96DD9" w:rsidRDefault="005B33A6" w14:paraId="7BF32DF4" w14:textId="6A0F0328">
      <w:pPr>
        <w:tabs>
          <w:tab w:val="left" w:pos="2640"/>
        </w:tabs>
        <w:rPr>
          <w:b/>
          <w:bCs/>
          <w:lang w:val="en-US"/>
        </w:rPr>
      </w:pPr>
      <w:r>
        <w:rPr>
          <w:b/>
          <w:bCs/>
          <w:noProof/>
          <w:lang w:val="en-US"/>
        </w:rPr>
        <mc:AlternateContent>
          <mc:Choice Requires="aink">
            <w:drawing>
              <wp:anchor distT="0" distB="0" distL="114300" distR="114300" simplePos="0" relativeHeight="251658340" behindDoc="0" locked="0" layoutInCell="1" allowOverlap="1" wp14:anchorId="5AF34422" wp14:editId="14914C7D">
                <wp:simplePos x="0" y="0"/>
                <wp:positionH relativeFrom="column">
                  <wp:posOffset>713740</wp:posOffset>
                </wp:positionH>
                <wp:positionV relativeFrom="paragraph">
                  <wp:posOffset>-131445</wp:posOffset>
                </wp:positionV>
                <wp:extent cx="1639570" cy="533680"/>
                <wp:effectExtent l="38100" t="38100" r="36830" b="38100"/>
                <wp:wrapNone/>
                <wp:docPr id="1882311728" name="Ink 111"/>
                <wp:cNvGraphicFramePr/>
                <a:graphic xmlns:a="http://schemas.openxmlformats.org/drawingml/2006/main">
                  <a:graphicData uri="http://schemas.microsoft.com/office/word/2010/wordprocessingInk">
                    <w14:contentPart bwMode="auto" r:id="rId276">
                      <w14:nvContentPartPr>
                        <w14:cNvContentPartPr/>
                      </w14:nvContentPartPr>
                      <w14:xfrm>
                        <a:off x="0" y="0"/>
                        <a:ext cx="1639570" cy="53368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364" behindDoc="0" locked="0" layoutInCell="1" allowOverlap="1" wp14:anchorId="278CF234" wp14:editId="14914C7D">
                <wp:simplePos x="0" y="0"/>
                <wp:positionH relativeFrom="column">
                  <wp:posOffset>713740</wp:posOffset>
                </wp:positionH>
                <wp:positionV relativeFrom="paragraph">
                  <wp:posOffset>-131445</wp:posOffset>
                </wp:positionV>
                <wp:extent cx="1639570" cy="533680"/>
                <wp:effectExtent l="38100" t="38100" r="36830" b="38100"/>
                <wp:wrapNone/>
                <wp:docPr id="1034005124" name="Ink 111"/>
                <wp:cNvGraphicFramePr/>
                <a:graphic xmlns:a="http://schemas.openxmlformats.org/drawingml/2006/main">
                  <a:graphicData uri="http://schemas.openxmlformats.org/drawingml/2006/picture">
                    <pic:pic xmlns:pic="http://schemas.openxmlformats.org/drawingml/2006/picture">
                      <pic:nvPicPr>
                        <pic:cNvPr id="1882311728" name="Ink 111"/>
                        <pic:cNvPicPr/>
                      </pic:nvPicPr>
                      <pic:blipFill>
                        <a:blip r:embed="rId283"/>
                        <a:stretch>
                          <a:fillRect/>
                        </a:stretch>
                      </pic:blipFill>
                      <pic:spPr>
                        <a:xfrm>
                          <a:off x="0" y="0"/>
                          <a:ext cx="1651806" cy="545924"/>
                        </a:xfrm>
                        <a:prstGeom prst="rect">
                          <a:avLst/>
                        </a:prstGeom>
                      </pic:spPr>
                    </pic:pic>
                  </a:graphicData>
                </a:graphic>
              </wp:anchor>
            </w:drawing>
          </mc:Fallback>
        </mc:AlternateContent>
      </w:r>
      <w:r w:rsidR="00FF097E">
        <w:rPr>
          <w:b/>
          <w:bCs/>
          <w:lang w:val="en-US"/>
        </w:rPr>
        <w:t xml:space="preserve">PRIVILEDGE AND ABSTRACT CANNOT DIRECTLY ASSIGN TO </w:t>
      </w:r>
      <w:r w:rsidR="00870E3E">
        <w:rPr>
          <w:b/>
          <w:bCs/>
          <w:lang w:val="en-US"/>
        </w:rPr>
        <w:t>USER</w:t>
      </w:r>
    </w:p>
    <w:p w:rsidR="00870E3E" w:rsidP="00F96DD9" w:rsidRDefault="008A158B" w14:paraId="43829A19" w14:textId="13F1B912">
      <w:pPr>
        <w:tabs>
          <w:tab w:val="left" w:pos="2640"/>
        </w:tabs>
        <w:rPr>
          <w:b/>
          <w:bCs/>
          <w:lang w:val="en-US"/>
        </w:rPr>
      </w:pPr>
      <w:r>
        <w:rPr>
          <w:b/>
          <w:bCs/>
          <w:lang w:val="en-US"/>
        </w:rPr>
        <w:t xml:space="preserve">DUTY ROLE </w:t>
      </w:r>
      <w:r w:rsidR="00DF3D64">
        <w:rPr>
          <w:b/>
          <w:bCs/>
          <w:lang w:val="en-US"/>
        </w:rPr>
        <w:t xml:space="preserve">CAN STORE ONE OR TWO </w:t>
      </w:r>
      <w:r w:rsidR="005C3CD3">
        <w:rPr>
          <w:b/>
          <w:bCs/>
          <w:lang w:val="en-US"/>
        </w:rPr>
        <w:t>ABSTRACT ROLES</w:t>
      </w:r>
    </w:p>
    <w:p w:rsidR="00DE73B4" w:rsidP="00F96DD9" w:rsidRDefault="005B33A6" w14:paraId="4BC55A8A" w14:textId="767A8DE5">
      <w:pPr>
        <w:tabs>
          <w:tab w:val="left" w:pos="2640"/>
        </w:tabs>
        <w:rPr>
          <w:b/>
          <w:bCs/>
          <w:lang w:val="en-US"/>
        </w:rPr>
      </w:pPr>
      <w:r>
        <w:rPr>
          <w:b/>
          <w:bCs/>
          <w:noProof/>
          <w:lang w:val="en-US"/>
        </w:rPr>
        <mc:AlternateContent>
          <mc:Choice Requires="aink">
            <w:drawing>
              <wp:anchor distT="0" distB="0" distL="114300" distR="114300" simplePos="0" relativeHeight="251658343" behindDoc="0" locked="0" layoutInCell="1" allowOverlap="1" wp14:anchorId="56A293E9" wp14:editId="0839666D">
                <wp:simplePos x="0" y="0"/>
                <wp:positionH relativeFrom="column">
                  <wp:posOffset>1041104</wp:posOffset>
                </wp:positionH>
                <wp:positionV relativeFrom="paragraph">
                  <wp:posOffset>141319</wp:posOffset>
                </wp:positionV>
                <wp:extent cx="191880" cy="214920"/>
                <wp:effectExtent l="38100" t="38100" r="36830" b="52070"/>
                <wp:wrapNone/>
                <wp:docPr id="1079560978" name="Ink 115"/>
                <wp:cNvGraphicFramePr/>
                <a:graphic xmlns:a="http://schemas.openxmlformats.org/drawingml/2006/main">
                  <a:graphicData uri="http://schemas.microsoft.com/office/word/2010/wordprocessingInk">
                    <w14:contentPart bwMode="auto" r:id="rId284">
                      <w14:nvContentPartPr>
                        <w14:cNvContentPartPr/>
                      </w14:nvContentPartPr>
                      <w14:xfrm>
                        <a:off x="0" y="0"/>
                        <a:ext cx="191880" cy="21492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367" behindDoc="0" locked="0" layoutInCell="1" allowOverlap="1" wp14:anchorId="18AF206A" wp14:editId="0839666D">
                <wp:simplePos x="0" y="0"/>
                <wp:positionH relativeFrom="column">
                  <wp:posOffset>1041104</wp:posOffset>
                </wp:positionH>
                <wp:positionV relativeFrom="paragraph">
                  <wp:posOffset>141319</wp:posOffset>
                </wp:positionV>
                <wp:extent cx="191880" cy="214920"/>
                <wp:effectExtent l="38100" t="38100" r="36830" b="52070"/>
                <wp:wrapNone/>
                <wp:docPr id="1805999469" name="Ink 115"/>
                <wp:cNvGraphicFramePr/>
                <a:graphic xmlns:a="http://schemas.openxmlformats.org/drawingml/2006/main">
                  <a:graphicData uri="http://schemas.openxmlformats.org/drawingml/2006/picture">
                    <pic:pic xmlns:pic="http://schemas.openxmlformats.org/drawingml/2006/picture">
                      <pic:nvPicPr>
                        <pic:cNvPr id="1079560978" name="Ink 115"/>
                        <pic:cNvPicPr/>
                      </pic:nvPicPr>
                      <pic:blipFill>
                        <a:blip r:embed="rId285"/>
                        <a:stretch>
                          <a:fillRect/>
                        </a:stretch>
                      </pic:blipFill>
                      <pic:spPr>
                        <a:xfrm>
                          <a:off x="0" y="0"/>
                          <a:ext cx="204120" cy="227160"/>
                        </a:xfrm>
                        <a:prstGeom prst="rect">
                          <a:avLst/>
                        </a:prstGeom>
                      </pic:spPr>
                    </pic:pic>
                  </a:graphicData>
                </a:graphic>
              </wp:anchor>
            </w:drawing>
          </mc:Fallback>
        </mc:AlternateContent>
      </w:r>
      <w:r>
        <w:rPr>
          <w:b/>
          <w:bCs/>
          <w:noProof/>
          <w:lang w:val="en-US"/>
        </w:rPr>
        <mc:AlternateContent>
          <mc:Choice Requires="aink">
            <w:drawing>
              <wp:anchor distT="0" distB="0" distL="114300" distR="114300" simplePos="0" relativeHeight="251658342" behindDoc="0" locked="0" layoutInCell="1" allowOverlap="1" wp14:anchorId="727F6397" wp14:editId="7683E725">
                <wp:simplePos x="0" y="0"/>
                <wp:positionH relativeFrom="column">
                  <wp:posOffset>1168400</wp:posOffset>
                </wp:positionH>
                <wp:positionV relativeFrom="paragraph">
                  <wp:posOffset>-137160</wp:posOffset>
                </wp:positionV>
                <wp:extent cx="63500" cy="477520"/>
                <wp:effectExtent l="38100" t="38100" r="50800" b="36830"/>
                <wp:wrapNone/>
                <wp:docPr id="2062428407" name="Ink 114"/>
                <wp:cNvGraphicFramePr/>
                <a:graphic xmlns:a="http://schemas.openxmlformats.org/drawingml/2006/main">
                  <a:graphicData uri="http://schemas.microsoft.com/office/word/2010/wordprocessingInk">
                    <w14:contentPart bwMode="auto" r:id="rId286">
                      <w14:nvContentPartPr>
                        <w14:cNvContentPartPr/>
                      </w14:nvContentPartPr>
                      <w14:xfrm>
                        <a:off x="0" y="0"/>
                        <a:ext cx="63500" cy="477520"/>
                      </w14:xfrm>
                    </w14:contentPart>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366" behindDoc="0" locked="0" layoutInCell="1" allowOverlap="1" wp14:anchorId="49A18B78" wp14:editId="7683E725">
                <wp:simplePos x="0" y="0"/>
                <wp:positionH relativeFrom="column">
                  <wp:posOffset>1168400</wp:posOffset>
                </wp:positionH>
                <wp:positionV relativeFrom="paragraph">
                  <wp:posOffset>-137160</wp:posOffset>
                </wp:positionV>
                <wp:extent cx="63500" cy="477520"/>
                <wp:effectExtent l="38100" t="38100" r="50800" b="36830"/>
                <wp:wrapNone/>
                <wp:docPr id="836734449" name="Ink 114"/>
                <wp:cNvGraphicFramePr/>
                <a:graphic xmlns:a="http://schemas.openxmlformats.org/drawingml/2006/main">
                  <a:graphicData uri="http://schemas.openxmlformats.org/drawingml/2006/picture">
                    <pic:pic xmlns:pic="http://schemas.openxmlformats.org/drawingml/2006/picture">
                      <pic:nvPicPr>
                        <pic:cNvPr id="2062428407" name="Ink 114"/>
                        <pic:cNvPicPr/>
                      </pic:nvPicPr>
                      <pic:blipFill>
                        <a:blip r:embed="rId287"/>
                        <a:stretch>
                          <a:fillRect/>
                        </a:stretch>
                      </pic:blipFill>
                      <pic:spPr>
                        <a:xfrm>
                          <a:off x="0" y="0"/>
                          <a:ext cx="75698" cy="489755"/>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Pr>
          <w:b/>
          <w:bCs/>
          <w:noProof/>
          <w:lang w:val="en-US"/>
        </w:rPr>
        <mc:AlternateContent>
          <mc:Choice Requires="aink">
            <w:drawing>
              <wp:anchor distT="0" distB="0" distL="114300" distR="114300" simplePos="0" relativeHeight="251658341" behindDoc="0" locked="0" layoutInCell="1" allowOverlap="1" wp14:anchorId="4FE72223" wp14:editId="09C3EB11">
                <wp:simplePos x="0" y="0"/>
                <wp:positionH relativeFrom="column">
                  <wp:posOffset>723584</wp:posOffset>
                </wp:positionH>
                <wp:positionV relativeFrom="paragraph">
                  <wp:posOffset>101359</wp:posOffset>
                </wp:positionV>
                <wp:extent cx="441720" cy="194040"/>
                <wp:effectExtent l="38100" t="38100" r="34925" b="34925"/>
                <wp:wrapNone/>
                <wp:docPr id="548497345" name="Ink 112"/>
                <wp:cNvGraphicFramePr/>
                <a:graphic xmlns:a="http://schemas.openxmlformats.org/drawingml/2006/main">
                  <a:graphicData uri="http://schemas.microsoft.com/office/word/2010/wordprocessingInk">
                    <w14:contentPart bwMode="auto" r:id="rId288">
                      <w14:nvContentPartPr>
                        <w14:cNvContentPartPr/>
                      </w14:nvContentPartPr>
                      <w14:xfrm>
                        <a:off x="0" y="0"/>
                        <a:ext cx="441720" cy="19404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365" behindDoc="0" locked="0" layoutInCell="1" allowOverlap="1" wp14:anchorId="0FCE7D91" wp14:editId="09C3EB11">
                <wp:simplePos x="0" y="0"/>
                <wp:positionH relativeFrom="column">
                  <wp:posOffset>723584</wp:posOffset>
                </wp:positionH>
                <wp:positionV relativeFrom="paragraph">
                  <wp:posOffset>101359</wp:posOffset>
                </wp:positionV>
                <wp:extent cx="441720" cy="194040"/>
                <wp:effectExtent l="38100" t="38100" r="34925" b="34925"/>
                <wp:wrapNone/>
                <wp:docPr id="1645348517" name="Ink 112"/>
                <wp:cNvGraphicFramePr/>
                <a:graphic xmlns:a="http://schemas.openxmlformats.org/drawingml/2006/main">
                  <a:graphicData uri="http://schemas.openxmlformats.org/drawingml/2006/picture">
                    <pic:pic xmlns:pic="http://schemas.openxmlformats.org/drawingml/2006/picture">
                      <pic:nvPicPr>
                        <pic:cNvPr id="548497345" name="Ink 112"/>
                        <pic:cNvPicPr/>
                      </pic:nvPicPr>
                      <pic:blipFill>
                        <a:blip r:embed="rId289"/>
                        <a:stretch>
                          <a:fillRect/>
                        </a:stretch>
                      </pic:blipFill>
                      <pic:spPr>
                        <a:xfrm>
                          <a:off x="0" y="0"/>
                          <a:ext cx="453960" cy="206280"/>
                        </a:xfrm>
                        <a:prstGeom prst="rect">
                          <a:avLst/>
                        </a:prstGeom>
                      </pic:spPr>
                    </pic:pic>
                  </a:graphicData>
                </a:graphic>
              </wp:anchor>
            </w:drawing>
          </mc:Fallback>
        </mc:AlternateContent>
      </w:r>
      <w:r w:rsidR="00DE73B4">
        <w:rPr>
          <w:b/>
          <w:bCs/>
          <w:lang w:val="en-US"/>
        </w:rPr>
        <w:t>JOB ROLE</w:t>
      </w:r>
    </w:p>
    <w:p w:rsidR="00E05D12" w:rsidP="00F96DD9" w:rsidRDefault="00E05D12" w14:paraId="13C14ACD" w14:textId="12E79520">
      <w:pPr>
        <w:tabs>
          <w:tab w:val="left" w:pos="2640"/>
        </w:tabs>
        <w:rPr>
          <w:b/>
          <w:bCs/>
          <w:lang w:val="en-US"/>
        </w:rPr>
      </w:pPr>
      <w:r>
        <w:rPr>
          <w:b/>
          <w:bCs/>
          <w:lang w:val="en-US"/>
        </w:rPr>
        <w:t>USER CAN ONLY A</w:t>
      </w:r>
      <w:r w:rsidR="008E5EC6">
        <w:rPr>
          <w:b/>
          <w:bCs/>
          <w:lang w:val="en-US"/>
        </w:rPr>
        <w:t>CSESS EITHER DUTY ROLE OR JOB ROLE</w:t>
      </w:r>
    </w:p>
    <w:p w:rsidR="00B76953" w:rsidP="00F96DD9" w:rsidRDefault="00B76953" w14:paraId="08D0E2F3" w14:textId="77777777">
      <w:pPr>
        <w:tabs>
          <w:tab w:val="left" w:pos="2640"/>
        </w:tabs>
        <w:rPr>
          <w:b/>
          <w:bCs/>
          <w:lang w:val="en-US"/>
        </w:rPr>
      </w:pPr>
    </w:p>
    <w:p w:rsidR="00B76953" w:rsidP="00F96DD9" w:rsidRDefault="00B76953" w14:paraId="746F7E40" w14:textId="77777777">
      <w:pPr>
        <w:tabs>
          <w:tab w:val="left" w:pos="2640"/>
        </w:tabs>
        <w:rPr>
          <w:b/>
          <w:bCs/>
          <w:lang w:val="en-US"/>
        </w:rPr>
      </w:pPr>
    </w:p>
    <w:p w:rsidR="00B76953" w:rsidP="00F96DD9" w:rsidRDefault="00B76953" w14:paraId="0967073D" w14:textId="77777777">
      <w:pPr>
        <w:tabs>
          <w:tab w:val="left" w:pos="2640"/>
        </w:tabs>
        <w:rPr>
          <w:b/>
          <w:bCs/>
          <w:lang w:val="en-US"/>
        </w:rPr>
      </w:pPr>
    </w:p>
    <w:p w:rsidR="00B76953" w:rsidP="00F96DD9" w:rsidRDefault="00B76953" w14:paraId="59B4E868" w14:textId="495048F2">
      <w:pPr>
        <w:tabs>
          <w:tab w:val="left" w:pos="2640"/>
        </w:tabs>
        <w:rPr>
          <w:b/>
          <w:bCs/>
          <w:color w:val="0070C0"/>
          <w:sz w:val="40"/>
          <w:szCs w:val="40"/>
          <w:lang w:val="en-US"/>
        </w:rPr>
      </w:pPr>
      <w:r w:rsidRPr="00B76953">
        <w:rPr>
          <w:b/>
          <w:bCs/>
          <w:color w:val="0070C0"/>
          <w:sz w:val="40"/>
          <w:szCs w:val="40"/>
          <w:lang w:val="en-US"/>
        </w:rPr>
        <w:t>PROFILE OPTION</w:t>
      </w:r>
    </w:p>
    <w:p w:rsidR="00B76953" w:rsidP="00F96DD9" w:rsidRDefault="006541FB" w14:paraId="50704361" w14:textId="611B730F">
      <w:pPr>
        <w:tabs>
          <w:tab w:val="left" w:pos="2640"/>
        </w:tabs>
        <w:rPr>
          <w:b/>
          <w:bCs/>
          <w:color w:val="77206D" w:themeColor="accent5" w:themeShade="BF"/>
          <w:sz w:val="28"/>
          <w:szCs w:val="28"/>
          <w:lang w:val="en-US"/>
        </w:rPr>
      </w:pPr>
      <w:r>
        <w:rPr>
          <w:b/>
          <w:bCs/>
          <w:color w:val="77206D" w:themeColor="accent5" w:themeShade="BF"/>
          <w:sz w:val="28"/>
          <w:szCs w:val="28"/>
          <w:lang w:val="en-US"/>
        </w:rPr>
        <w:t xml:space="preserve">set variables and values </w:t>
      </w:r>
    </w:p>
    <w:p w:rsidR="009D44DD" w:rsidP="00F96DD9" w:rsidRDefault="009D44DD" w14:paraId="2B56A798" w14:textId="0F4F7E6F">
      <w:pPr>
        <w:tabs>
          <w:tab w:val="left" w:pos="2640"/>
        </w:tabs>
        <w:rPr>
          <w:b/>
          <w:bCs/>
          <w:color w:val="77206D" w:themeColor="accent5" w:themeShade="BF"/>
          <w:sz w:val="28"/>
          <w:szCs w:val="28"/>
          <w:lang w:val="en-US"/>
        </w:rPr>
      </w:pPr>
      <w:r>
        <w:rPr>
          <w:b/>
          <w:bCs/>
          <w:color w:val="77206D" w:themeColor="accent5" w:themeShade="BF"/>
          <w:sz w:val="28"/>
          <w:szCs w:val="28"/>
          <w:lang w:val="en-US"/>
        </w:rPr>
        <w:t>config variable = value</w:t>
      </w:r>
    </w:p>
    <w:p w:rsidR="009D44DD" w:rsidP="00F96DD9" w:rsidRDefault="009D44DD" w14:paraId="06C1BA92" w14:textId="5120B8DA">
      <w:pPr>
        <w:tabs>
          <w:tab w:val="left" w:pos="2640"/>
        </w:tabs>
        <w:rPr>
          <w:b/>
          <w:color w:val="77206D" w:themeColor="accent5" w:themeShade="BF"/>
          <w:sz w:val="28"/>
          <w:szCs w:val="28"/>
        </w:rPr>
      </w:pPr>
      <w:r>
        <w:rPr>
          <w:b/>
          <w:bCs/>
          <w:color w:val="77206D" w:themeColor="accent5" w:themeShade="BF"/>
          <w:sz w:val="28"/>
          <w:szCs w:val="28"/>
          <w:lang w:val="en-US"/>
        </w:rPr>
        <w:t>AFLOF_PATH = /…./…/…../….</w:t>
      </w:r>
    </w:p>
    <w:p w:rsidR="001652F2" w:rsidP="00F96DD9" w:rsidRDefault="001652F2" w14:paraId="17C3CC61" w14:textId="6F7FE55D">
      <w:pPr>
        <w:tabs>
          <w:tab w:val="left" w:pos="2640"/>
        </w:tabs>
        <w:rPr>
          <w:b/>
          <w:bCs/>
          <w:color w:val="77206D" w:themeColor="accent5" w:themeShade="BF"/>
          <w:sz w:val="28"/>
          <w:szCs w:val="28"/>
          <w:lang w:val="en-US"/>
        </w:rPr>
      </w:pPr>
      <w:r>
        <w:rPr>
          <w:b/>
          <w:bCs/>
          <w:color w:val="77206D" w:themeColor="accent5" w:themeShade="BF"/>
          <w:sz w:val="28"/>
          <w:szCs w:val="28"/>
          <w:lang w:val="en-US"/>
        </w:rPr>
        <w:t>AFLOG_LEVEL = S</w:t>
      </w:r>
    </w:p>
    <w:p w:rsidR="001652F2" w:rsidP="00F96DD9" w:rsidRDefault="001652F2" w14:paraId="44F1873E" w14:textId="77777777">
      <w:pPr>
        <w:tabs>
          <w:tab w:val="left" w:pos="2640"/>
        </w:tabs>
        <w:rPr>
          <w:b/>
          <w:bCs/>
          <w:color w:val="77206D" w:themeColor="accent5" w:themeShade="BF"/>
          <w:sz w:val="28"/>
          <w:szCs w:val="28"/>
          <w:lang w:val="en-US"/>
        </w:rPr>
      </w:pPr>
    </w:p>
    <w:p w:rsidR="004863CE" w:rsidP="00F96DD9" w:rsidRDefault="001A394F" w14:paraId="51208000" w14:textId="1A96D7A8">
      <w:pPr>
        <w:tabs>
          <w:tab w:val="left" w:pos="2640"/>
        </w:tabs>
        <w:rPr>
          <w:b/>
          <w:bCs/>
          <w:color w:val="77206D" w:themeColor="accent5" w:themeShade="BF"/>
          <w:sz w:val="28"/>
          <w:szCs w:val="28"/>
          <w:lang w:val="en-US"/>
        </w:rPr>
      </w:pPr>
      <w:r>
        <w:rPr>
          <w:b/>
          <w:bCs/>
          <w:color w:val="77206D" w:themeColor="accent5" w:themeShade="BF"/>
          <w:sz w:val="28"/>
          <w:szCs w:val="28"/>
          <w:lang w:val="en-US"/>
        </w:rPr>
        <w:t xml:space="preserve">SEARCH          %PROFILE%OPTION%            </w:t>
      </w:r>
      <w:r w:rsidR="0089270F">
        <w:rPr>
          <w:b/>
          <w:bCs/>
          <w:color w:val="77206D" w:themeColor="accent5" w:themeShade="BF"/>
          <w:sz w:val="28"/>
          <w:szCs w:val="28"/>
          <w:lang w:val="en-US"/>
        </w:rPr>
        <w:t xml:space="preserve">MANAGE PROFILE OPTIONS </w:t>
      </w:r>
      <w:r w:rsidR="006B23E2">
        <w:rPr>
          <w:b/>
          <w:bCs/>
          <w:color w:val="77206D" w:themeColor="accent5" w:themeShade="BF"/>
          <w:sz w:val="28"/>
          <w:szCs w:val="28"/>
          <w:lang w:val="en-US"/>
        </w:rPr>
        <w:t xml:space="preserve">SEARCH FOR AFLOG             </w:t>
      </w:r>
      <w:r w:rsidR="006A317A">
        <w:rPr>
          <w:b/>
          <w:bCs/>
          <w:color w:val="77206D" w:themeColor="accent5" w:themeShade="BF"/>
          <w:sz w:val="28"/>
          <w:szCs w:val="28"/>
          <w:lang w:val="en-US"/>
        </w:rPr>
        <w:t xml:space="preserve">SELECT AFLOG ENABLED AND THEN EDIT            </w:t>
      </w:r>
    </w:p>
    <w:p w:rsidR="00A17B0D" w:rsidP="00F96DD9" w:rsidRDefault="00A17B0D" w14:paraId="29CBEB54" w14:textId="77777777">
      <w:pPr>
        <w:tabs>
          <w:tab w:val="left" w:pos="2640"/>
        </w:tabs>
        <w:rPr>
          <w:b/>
          <w:bCs/>
          <w:color w:val="77206D" w:themeColor="accent5" w:themeShade="BF"/>
          <w:sz w:val="28"/>
          <w:szCs w:val="28"/>
          <w:lang w:val="en-US"/>
        </w:rPr>
      </w:pPr>
    </w:p>
    <w:p w:rsidR="00A17B0D" w:rsidP="00F96DD9" w:rsidRDefault="00A53D11" w14:paraId="6C33CBFF" w14:textId="03FF9F42">
      <w:pPr>
        <w:tabs>
          <w:tab w:val="left" w:pos="2640"/>
        </w:tabs>
        <w:rPr>
          <w:b/>
          <w:bCs/>
          <w:color w:val="77206D" w:themeColor="accent5" w:themeShade="BF"/>
          <w:sz w:val="28"/>
          <w:szCs w:val="28"/>
          <w:lang w:val="en-US"/>
        </w:rPr>
      </w:pPr>
      <w:r>
        <w:rPr>
          <w:b/>
          <w:bCs/>
          <w:color w:val="77206D" w:themeColor="accent5" w:themeShade="BF"/>
          <w:sz w:val="28"/>
          <w:szCs w:val="28"/>
          <w:lang w:val="en-US"/>
        </w:rPr>
        <w:t xml:space="preserve">[ </w:t>
      </w:r>
      <w:r w:rsidR="00A17B0D">
        <w:rPr>
          <w:b/>
          <w:bCs/>
          <w:color w:val="77206D" w:themeColor="accent5" w:themeShade="BF"/>
          <w:sz w:val="28"/>
          <w:szCs w:val="28"/>
          <w:lang w:val="en-US"/>
        </w:rPr>
        <w:t xml:space="preserve">SET VALUES </w:t>
      </w:r>
      <w:r w:rsidR="00823B8F">
        <w:rPr>
          <w:b/>
          <w:bCs/>
          <w:color w:val="77206D" w:themeColor="accent5" w:themeShade="BF"/>
          <w:sz w:val="28"/>
          <w:szCs w:val="28"/>
          <w:lang w:val="en-US"/>
        </w:rPr>
        <w:t xml:space="preserve">to </w:t>
      </w:r>
      <w:r>
        <w:rPr>
          <w:b/>
          <w:bCs/>
          <w:color w:val="77206D" w:themeColor="accent5" w:themeShade="BF"/>
          <w:sz w:val="28"/>
          <w:szCs w:val="28"/>
          <w:lang w:val="en-US"/>
        </w:rPr>
        <w:t>a config var ]</w:t>
      </w:r>
    </w:p>
    <w:p w:rsidR="00144A06" w:rsidP="00F96DD9" w:rsidRDefault="00A53D11" w14:paraId="279B84FC" w14:textId="77777777">
      <w:pPr>
        <w:tabs>
          <w:tab w:val="left" w:pos="2640"/>
        </w:tabs>
        <w:rPr>
          <w:b/>
          <w:bCs/>
          <w:color w:val="77206D" w:themeColor="accent5" w:themeShade="BF"/>
          <w:sz w:val="28"/>
          <w:szCs w:val="28"/>
          <w:lang w:val="en-US"/>
        </w:rPr>
      </w:pPr>
      <w:r>
        <w:rPr>
          <w:b/>
          <w:bCs/>
          <w:color w:val="77206D" w:themeColor="accent5" w:themeShade="BF"/>
          <w:sz w:val="28"/>
          <w:szCs w:val="28"/>
          <w:lang w:val="en-US"/>
        </w:rPr>
        <w:t xml:space="preserve">AFLOG – level = </w:t>
      </w:r>
      <w:r w:rsidR="00144A06">
        <w:rPr>
          <w:b/>
          <w:bCs/>
          <w:color w:val="77206D" w:themeColor="accent5" w:themeShade="BF"/>
          <w:sz w:val="28"/>
          <w:szCs w:val="28"/>
          <w:lang w:val="en-US"/>
        </w:rPr>
        <w:t>severe/info/warning</w:t>
      </w:r>
    </w:p>
    <w:p w:rsidR="00144A06" w:rsidP="00F96DD9" w:rsidRDefault="00144A06" w14:paraId="6258F74B" w14:textId="77777777">
      <w:pPr>
        <w:tabs>
          <w:tab w:val="left" w:pos="2640"/>
        </w:tabs>
        <w:rPr>
          <w:b/>
          <w:bCs/>
          <w:color w:val="77206D" w:themeColor="accent5" w:themeShade="BF"/>
          <w:sz w:val="28"/>
          <w:szCs w:val="28"/>
          <w:lang w:val="en-US"/>
        </w:rPr>
      </w:pPr>
    </w:p>
    <w:p w:rsidR="00670F5C" w:rsidP="00F96DD9" w:rsidRDefault="00144A06" w14:paraId="10553790" w14:textId="77777777">
      <w:pPr>
        <w:tabs>
          <w:tab w:val="left" w:pos="2640"/>
        </w:tabs>
        <w:rPr>
          <w:b/>
          <w:bCs/>
          <w:color w:val="77206D" w:themeColor="accent5" w:themeShade="BF"/>
          <w:sz w:val="28"/>
          <w:szCs w:val="28"/>
          <w:lang w:val="en-US"/>
        </w:rPr>
      </w:pPr>
      <w:r>
        <w:rPr>
          <w:b/>
          <w:bCs/>
          <w:color w:val="77206D" w:themeColor="accent5" w:themeShade="BF"/>
          <w:sz w:val="28"/>
          <w:szCs w:val="28"/>
          <w:lang w:val="en-US"/>
        </w:rPr>
        <w:t xml:space="preserve">While defining the variable </w:t>
      </w:r>
      <w:r w:rsidR="00670F5C">
        <w:rPr>
          <w:b/>
          <w:bCs/>
          <w:color w:val="77206D" w:themeColor="accent5" w:themeShade="BF"/>
          <w:sz w:val="28"/>
          <w:szCs w:val="28"/>
          <w:lang w:val="en-US"/>
        </w:rPr>
        <w:t>we can set the default value</w:t>
      </w:r>
    </w:p>
    <w:p w:rsidR="005F7574" w:rsidP="00F96DD9" w:rsidRDefault="005F7574" w14:paraId="4B5538B0" w14:textId="77777777">
      <w:pPr>
        <w:tabs>
          <w:tab w:val="left" w:pos="2640"/>
        </w:tabs>
        <w:rPr>
          <w:b/>
          <w:bCs/>
          <w:color w:val="77206D" w:themeColor="accent5" w:themeShade="BF"/>
          <w:sz w:val="28"/>
          <w:szCs w:val="28"/>
          <w:lang w:val="en-US"/>
        </w:rPr>
      </w:pPr>
    </w:p>
    <w:p w:rsidR="00B37C28" w:rsidP="00F96DD9" w:rsidRDefault="00670F5C" w14:paraId="6EFB408E" w14:textId="1F6C87E3">
      <w:pPr>
        <w:tabs>
          <w:tab w:val="left" w:pos="2640"/>
        </w:tabs>
        <w:rPr>
          <w:b/>
          <w:bCs/>
          <w:color w:val="77206D" w:themeColor="accent5" w:themeShade="BF"/>
          <w:sz w:val="28"/>
          <w:szCs w:val="28"/>
          <w:lang w:val="en-US"/>
        </w:rPr>
      </w:pPr>
      <w:r>
        <w:rPr>
          <w:b/>
          <w:bCs/>
          <w:color w:val="77206D" w:themeColor="accent5" w:themeShade="BF"/>
          <w:sz w:val="28"/>
          <w:szCs w:val="28"/>
          <w:lang w:val="en-US"/>
        </w:rPr>
        <w:t xml:space="preserve">Definition = </w:t>
      </w:r>
      <w:r w:rsidR="004A6B64">
        <w:rPr>
          <w:b/>
          <w:bCs/>
          <w:color w:val="77206D" w:themeColor="accent5" w:themeShade="BF"/>
          <w:sz w:val="28"/>
          <w:szCs w:val="28"/>
          <w:lang w:val="en-US"/>
        </w:rPr>
        <w:t>manage profile options</w:t>
      </w:r>
    </w:p>
    <w:p w:rsidR="005F7574" w:rsidP="00F96DD9" w:rsidRDefault="005F7574" w14:paraId="77748E95" w14:textId="77777777">
      <w:pPr>
        <w:tabs>
          <w:tab w:val="left" w:pos="2640"/>
        </w:tabs>
        <w:rPr>
          <w:b/>
          <w:bCs/>
          <w:color w:val="77206D" w:themeColor="accent5" w:themeShade="BF"/>
          <w:sz w:val="28"/>
          <w:szCs w:val="28"/>
          <w:lang w:val="en-US"/>
        </w:rPr>
      </w:pPr>
    </w:p>
    <w:p w:rsidR="00813E16" w:rsidP="00F96DD9" w:rsidRDefault="00B37C28" w14:paraId="3C2D86EB" w14:textId="77777777">
      <w:pPr>
        <w:tabs>
          <w:tab w:val="left" w:pos="2640"/>
        </w:tabs>
        <w:rPr>
          <w:b/>
          <w:bCs/>
          <w:color w:val="77206D" w:themeColor="accent5" w:themeShade="BF"/>
          <w:sz w:val="28"/>
          <w:szCs w:val="28"/>
          <w:lang w:val="en-US"/>
        </w:rPr>
      </w:pPr>
      <w:r>
        <w:rPr>
          <w:b/>
          <w:bCs/>
          <w:color w:val="77206D" w:themeColor="accent5" w:themeShade="BF"/>
          <w:sz w:val="28"/>
          <w:szCs w:val="28"/>
          <w:lang w:val="en-US"/>
        </w:rPr>
        <w:t>Set variable =</w:t>
      </w:r>
      <w:r w:rsidR="00D14C8B">
        <w:rPr>
          <w:b/>
          <w:bCs/>
          <w:color w:val="77206D" w:themeColor="accent5" w:themeShade="BF"/>
          <w:sz w:val="28"/>
          <w:szCs w:val="28"/>
          <w:lang w:val="en-US"/>
        </w:rPr>
        <w:t xml:space="preserve"> query that perform the validation</w:t>
      </w:r>
      <w:r w:rsidR="00813E16">
        <w:rPr>
          <w:b/>
          <w:bCs/>
          <w:color w:val="77206D" w:themeColor="accent5" w:themeShade="BF"/>
          <w:sz w:val="28"/>
          <w:szCs w:val="28"/>
          <w:lang w:val="en-US"/>
        </w:rPr>
        <w:t xml:space="preserve"> of the max 2 column values.</w:t>
      </w:r>
    </w:p>
    <w:p w:rsidR="00D930DB" w:rsidP="00F96DD9" w:rsidRDefault="00D930DB" w14:paraId="5EE4C311" w14:textId="77777777">
      <w:pPr>
        <w:tabs>
          <w:tab w:val="left" w:pos="2640"/>
        </w:tabs>
        <w:rPr>
          <w:b/>
          <w:bCs/>
          <w:color w:val="77206D" w:themeColor="accent5" w:themeShade="BF"/>
          <w:sz w:val="28"/>
          <w:szCs w:val="28"/>
          <w:lang w:val="en-US"/>
        </w:rPr>
      </w:pPr>
      <w:r>
        <w:rPr>
          <w:b/>
          <w:bCs/>
          <w:color w:val="77206D" w:themeColor="accent5" w:themeShade="BF"/>
          <w:sz w:val="28"/>
          <w:szCs w:val="28"/>
          <w:lang w:val="en-US"/>
        </w:rPr>
        <w:t>1 column visible (visible to user)</w:t>
      </w:r>
    </w:p>
    <w:p w:rsidR="005F7574" w:rsidP="00F96DD9" w:rsidRDefault="00D930DB" w14:paraId="6ADED19C" w14:textId="01EE442F">
      <w:pPr>
        <w:tabs>
          <w:tab w:val="left" w:pos="2640"/>
        </w:tabs>
        <w:rPr>
          <w:b/>
          <w:bCs/>
          <w:color w:val="77206D" w:themeColor="accent5" w:themeShade="BF"/>
          <w:sz w:val="28"/>
          <w:szCs w:val="28"/>
          <w:lang w:val="en-US"/>
        </w:rPr>
      </w:pPr>
      <w:r>
        <w:rPr>
          <w:b/>
          <w:bCs/>
          <w:color w:val="77206D" w:themeColor="accent5" w:themeShade="BF"/>
          <w:sz w:val="28"/>
          <w:szCs w:val="28"/>
          <w:lang w:val="en-US"/>
        </w:rPr>
        <w:t xml:space="preserve">2 column </w:t>
      </w:r>
      <w:r w:rsidR="005F7574">
        <w:rPr>
          <w:b/>
          <w:bCs/>
          <w:color w:val="77206D" w:themeColor="accent5" w:themeShade="BF"/>
          <w:sz w:val="28"/>
          <w:szCs w:val="28"/>
          <w:lang w:val="en-US"/>
        </w:rPr>
        <w:t>(</w:t>
      </w:r>
      <w:r w:rsidR="00B555E5">
        <w:rPr>
          <w:b/>
          <w:bCs/>
          <w:color w:val="77206D" w:themeColor="accent5" w:themeShade="BF"/>
          <w:sz w:val="28"/>
          <w:szCs w:val="28"/>
          <w:lang w:val="en-US"/>
        </w:rPr>
        <w:t>is basically kin</w:t>
      </w:r>
      <w:r w:rsidR="00117246">
        <w:rPr>
          <w:b/>
          <w:bCs/>
          <w:color w:val="77206D" w:themeColor="accent5" w:themeShade="BF"/>
          <w:sz w:val="28"/>
          <w:szCs w:val="28"/>
          <w:lang w:val="en-US"/>
        </w:rPr>
        <w:t xml:space="preserve">d </w:t>
      </w:r>
      <w:r w:rsidR="00B555E5">
        <w:rPr>
          <w:b/>
          <w:bCs/>
          <w:color w:val="77206D" w:themeColor="accent5" w:themeShade="BF"/>
          <w:sz w:val="28"/>
          <w:szCs w:val="28"/>
          <w:lang w:val="en-US"/>
        </w:rPr>
        <w:t>of primary key that will only useful in database for retrieving values</w:t>
      </w:r>
      <w:r w:rsidR="005F7574">
        <w:rPr>
          <w:b/>
          <w:bCs/>
          <w:color w:val="77206D" w:themeColor="accent5" w:themeShade="BF"/>
          <w:sz w:val="28"/>
          <w:szCs w:val="28"/>
          <w:lang w:val="en-US"/>
        </w:rPr>
        <w:t>)</w:t>
      </w:r>
    </w:p>
    <w:p w:rsidR="00B377D9" w:rsidP="00F96DD9" w:rsidRDefault="00B377D9" w14:paraId="32CC14BE" w14:textId="77777777">
      <w:pPr>
        <w:tabs>
          <w:tab w:val="left" w:pos="2640"/>
        </w:tabs>
        <w:rPr>
          <w:b/>
          <w:bCs/>
          <w:color w:val="77206D" w:themeColor="accent5" w:themeShade="BF"/>
          <w:sz w:val="28"/>
          <w:szCs w:val="28"/>
          <w:lang w:val="en-US"/>
        </w:rPr>
      </w:pPr>
    </w:p>
    <w:p w:rsidR="005F7574" w:rsidP="00F96DD9" w:rsidRDefault="005F7574" w14:paraId="7D3F61F4" w14:textId="77777777">
      <w:pPr>
        <w:tabs>
          <w:tab w:val="left" w:pos="2640"/>
        </w:tabs>
        <w:rPr>
          <w:b/>
          <w:bCs/>
          <w:color w:val="77206D" w:themeColor="accent5" w:themeShade="BF"/>
          <w:sz w:val="28"/>
          <w:szCs w:val="28"/>
          <w:lang w:val="en-US"/>
        </w:rPr>
      </w:pPr>
    </w:p>
    <w:p w:rsidR="005F7574" w:rsidP="00F96DD9" w:rsidRDefault="00B452A7" w14:paraId="556DA5FB" w14:textId="5083464E">
      <w:pPr>
        <w:tabs>
          <w:tab w:val="left" w:pos="2640"/>
        </w:tabs>
        <w:rPr>
          <w:b/>
          <w:bCs/>
          <w:color w:val="77206D" w:themeColor="accent5" w:themeShade="BF"/>
          <w:sz w:val="28"/>
          <w:szCs w:val="28"/>
          <w:lang w:val="en-US"/>
        </w:rPr>
      </w:pPr>
      <w:r>
        <w:rPr>
          <w:b/>
          <w:bCs/>
          <w:color w:val="77206D" w:themeColor="accent5" w:themeShade="BF"/>
          <w:sz w:val="28"/>
          <w:szCs w:val="28"/>
          <w:lang w:val="en-US"/>
        </w:rPr>
        <w:t>S</w:t>
      </w:r>
      <w:r w:rsidR="005F7574">
        <w:rPr>
          <w:b/>
          <w:bCs/>
          <w:color w:val="77206D" w:themeColor="accent5" w:themeShade="BF"/>
          <w:sz w:val="28"/>
          <w:szCs w:val="28"/>
          <w:lang w:val="en-US"/>
        </w:rPr>
        <w:t>ecurity</w:t>
      </w:r>
    </w:p>
    <w:p w:rsidR="00B452A7" w:rsidP="00F96DD9" w:rsidRDefault="00B452A7" w14:paraId="08F8BD3A" w14:textId="1AD437D9">
      <w:pPr>
        <w:tabs>
          <w:tab w:val="left" w:pos="2640"/>
        </w:tabs>
        <w:rPr>
          <w:b/>
          <w:bCs/>
          <w:color w:val="77206D" w:themeColor="accent5" w:themeShade="BF"/>
          <w:sz w:val="28"/>
          <w:szCs w:val="28"/>
          <w:lang w:val="en-US"/>
        </w:rPr>
      </w:pPr>
      <w:r>
        <w:rPr>
          <w:b/>
          <w:bCs/>
          <w:color w:val="77206D" w:themeColor="accent5" w:themeShade="BF"/>
          <w:sz w:val="28"/>
          <w:szCs w:val="28"/>
          <w:lang w:val="en-US"/>
        </w:rPr>
        <w:t>Enable &amp; updatable</w:t>
      </w:r>
    </w:p>
    <w:p w:rsidR="00BD6961" w:rsidP="00F96DD9" w:rsidRDefault="00BD6961" w14:paraId="03FFFDBD" w14:textId="6B704F21">
      <w:pPr>
        <w:tabs>
          <w:tab w:val="left" w:pos="2640"/>
        </w:tabs>
        <w:rPr>
          <w:b/>
          <w:bCs/>
          <w:color w:val="77206D" w:themeColor="accent5" w:themeShade="BF"/>
          <w:sz w:val="28"/>
          <w:szCs w:val="28"/>
          <w:lang w:val="en-US"/>
        </w:rPr>
      </w:pPr>
      <w:r>
        <w:rPr>
          <w:b/>
          <w:bCs/>
          <w:color w:val="77206D" w:themeColor="accent5" w:themeShade="BF"/>
          <w:sz w:val="28"/>
          <w:szCs w:val="28"/>
          <w:lang w:val="en-US"/>
        </w:rPr>
        <w:t>Can set           can update</w:t>
      </w:r>
    </w:p>
    <w:p w:rsidR="00BD6961" w:rsidP="00F96DD9" w:rsidRDefault="00BD6961" w14:paraId="514557B4" w14:textId="0B270737">
      <w:pPr>
        <w:tabs>
          <w:tab w:val="left" w:pos="2640"/>
        </w:tabs>
        <w:rPr>
          <w:b/>
          <w:bCs/>
          <w:color w:val="77206D" w:themeColor="accent5" w:themeShade="BF"/>
          <w:sz w:val="28"/>
          <w:szCs w:val="28"/>
          <w:lang w:val="en-US"/>
        </w:rPr>
      </w:pPr>
      <w:r>
        <w:rPr>
          <w:b/>
          <w:bCs/>
          <w:color w:val="77206D" w:themeColor="accent5" w:themeShade="BF"/>
          <w:sz w:val="28"/>
          <w:szCs w:val="28"/>
          <w:lang w:val="en-US"/>
        </w:rPr>
        <w:t>Priority goes from bottom</w:t>
      </w:r>
      <w:r w:rsidR="001A5B8D">
        <w:rPr>
          <w:b/>
          <w:bCs/>
          <w:color w:val="77206D" w:themeColor="accent5" w:themeShade="BF"/>
          <w:sz w:val="28"/>
          <w:szCs w:val="28"/>
          <w:lang w:val="en-US"/>
        </w:rPr>
        <w:t xml:space="preserve"> </w:t>
      </w:r>
    </w:p>
    <w:p w:rsidR="0040796F" w:rsidP="00F96DD9" w:rsidRDefault="001A5B8D" w14:paraId="0E4E48C2" w14:textId="5AA6E842">
      <w:pPr>
        <w:tabs>
          <w:tab w:val="left" w:pos="2640"/>
        </w:tabs>
        <w:rPr>
          <w:b/>
          <w:bCs/>
          <w:color w:val="77206D" w:themeColor="accent5" w:themeShade="BF"/>
          <w:sz w:val="28"/>
          <w:szCs w:val="28"/>
          <w:lang w:val="en-US"/>
        </w:rPr>
      </w:pPr>
      <w:r>
        <w:rPr>
          <w:b/>
          <w:bCs/>
          <w:color w:val="77206D" w:themeColor="accent5" w:themeShade="BF"/>
          <w:sz w:val="28"/>
          <w:szCs w:val="28"/>
          <w:lang w:val="en-US"/>
        </w:rPr>
        <w:t xml:space="preserve">Eg:=  level            </w:t>
      </w:r>
      <w:r w:rsidR="0040796F">
        <w:rPr>
          <w:b/>
          <w:bCs/>
          <w:color w:val="77206D" w:themeColor="accent5" w:themeShade="BF"/>
          <w:sz w:val="28"/>
          <w:szCs w:val="28"/>
          <w:lang w:val="en-US"/>
        </w:rPr>
        <w:t xml:space="preserve"> enable </w:t>
      </w:r>
      <w:r w:rsidR="00151362">
        <w:rPr>
          <w:b/>
          <w:bCs/>
          <w:color w:val="77206D" w:themeColor="accent5" w:themeShade="BF"/>
          <w:sz w:val="28"/>
          <w:szCs w:val="28"/>
          <w:lang w:val="en-US"/>
        </w:rPr>
        <w:t>(set  the values)</w:t>
      </w:r>
      <w:r w:rsidR="0040796F">
        <w:rPr>
          <w:b/>
          <w:bCs/>
          <w:color w:val="77206D" w:themeColor="accent5" w:themeShade="BF"/>
          <w:sz w:val="28"/>
          <w:szCs w:val="28"/>
          <w:lang w:val="en-US"/>
        </w:rPr>
        <w:t xml:space="preserve">           updatable</w:t>
      </w:r>
    </w:p>
    <w:p w:rsidR="0040796F" w:rsidP="00F96DD9" w:rsidRDefault="0040796F" w14:paraId="3F02B0C1" w14:textId="77777777">
      <w:pPr>
        <w:tabs>
          <w:tab w:val="left" w:pos="2640"/>
        </w:tabs>
        <w:rPr>
          <w:b/>
          <w:bCs/>
          <w:color w:val="77206D" w:themeColor="accent5" w:themeShade="BF"/>
          <w:sz w:val="28"/>
          <w:szCs w:val="28"/>
          <w:lang w:val="en-US"/>
        </w:rPr>
      </w:pPr>
      <w:r>
        <w:rPr>
          <w:b/>
          <w:bCs/>
          <w:color w:val="77206D" w:themeColor="accent5" w:themeShade="BF"/>
          <w:sz w:val="28"/>
          <w:szCs w:val="28"/>
          <w:lang w:val="en-US"/>
        </w:rPr>
        <w:t xml:space="preserve">               Site                 yes                     -</w:t>
      </w:r>
    </w:p>
    <w:p w:rsidR="00DE62F9" w:rsidP="00F96DD9" w:rsidRDefault="0040796F" w14:paraId="70381070" w14:textId="1B87EDE5">
      <w:pPr>
        <w:tabs>
          <w:tab w:val="left" w:pos="2640"/>
        </w:tabs>
        <w:rPr>
          <w:b/>
          <w:bCs/>
          <w:color w:val="77206D" w:themeColor="accent5" w:themeShade="BF"/>
          <w:sz w:val="28"/>
          <w:szCs w:val="28"/>
          <w:lang w:val="en-US"/>
        </w:rPr>
      </w:pPr>
      <w:r>
        <w:rPr>
          <w:b/>
          <w:bCs/>
          <w:color w:val="77206D" w:themeColor="accent5" w:themeShade="BF"/>
          <w:sz w:val="28"/>
          <w:szCs w:val="28"/>
          <w:lang w:val="en-US"/>
        </w:rPr>
        <w:t xml:space="preserve">                </w:t>
      </w:r>
      <w:r w:rsidR="00DE62F9">
        <w:rPr>
          <w:b/>
          <w:bCs/>
          <w:color w:val="77206D" w:themeColor="accent5" w:themeShade="BF"/>
          <w:sz w:val="28"/>
          <w:szCs w:val="28"/>
          <w:lang w:val="en-US"/>
        </w:rPr>
        <w:t xml:space="preserve">Profile </w:t>
      </w:r>
      <w:r w:rsidR="00151362">
        <w:rPr>
          <w:b/>
          <w:bCs/>
          <w:color w:val="77206D" w:themeColor="accent5" w:themeShade="BF"/>
          <w:sz w:val="28"/>
          <w:szCs w:val="28"/>
          <w:lang w:val="en-US"/>
        </w:rPr>
        <w:t>(product)</w:t>
      </w:r>
      <w:r w:rsidR="00DE62F9">
        <w:rPr>
          <w:b/>
          <w:bCs/>
          <w:color w:val="77206D" w:themeColor="accent5" w:themeShade="BF"/>
          <w:sz w:val="28"/>
          <w:szCs w:val="28"/>
          <w:lang w:val="en-US"/>
        </w:rPr>
        <w:t xml:space="preserve">              -                      -</w:t>
      </w:r>
    </w:p>
    <w:p w:rsidR="001A5B8D" w:rsidP="00F96DD9" w:rsidRDefault="00DE62F9" w14:paraId="5860A566" w14:textId="15F9F879">
      <w:pPr>
        <w:tabs>
          <w:tab w:val="left" w:pos="2640"/>
        </w:tabs>
        <w:rPr>
          <w:b/>
          <w:bCs/>
          <w:color w:val="77206D" w:themeColor="accent5" w:themeShade="BF"/>
          <w:sz w:val="28"/>
          <w:szCs w:val="28"/>
          <w:lang w:val="en-US"/>
        </w:rPr>
      </w:pPr>
      <w:r>
        <w:rPr>
          <w:b/>
          <w:bCs/>
          <w:color w:val="77206D" w:themeColor="accent5" w:themeShade="BF"/>
          <w:sz w:val="28"/>
          <w:szCs w:val="28"/>
          <w:lang w:val="en-US"/>
        </w:rPr>
        <w:t xml:space="preserve">                User                  yes                 yes</w:t>
      </w:r>
      <w:r w:rsidR="008263F5">
        <w:rPr>
          <w:b/>
          <w:bCs/>
          <w:color w:val="77206D" w:themeColor="accent5" w:themeShade="BF"/>
          <w:sz w:val="28"/>
          <w:szCs w:val="28"/>
          <w:lang w:val="en-US"/>
        </w:rPr>
        <w:t xml:space="preserve">        </w:t>
      </w:r>
    </w:p>
    <w:p w:rsidR="00DE62F9" w:rsidP="00F96DD9" w:rsidRDefault="00DE62F9" w14:paraId="5E9560A3" w14:textId="77777777">
      <w:pPr>
        <w:tabs>
          <w:tab w:val="left" w:pos="2640"/>
        </w:tabs>
        <w:rPr>
          <w:b/>
          <w:bCs/>
          <w:color w:val="77206D" w:themeColor="accent5" w:themeShade="BF"/>
          <w:sz w:val="28"/>
          <w:szCs w:val="28"/>
          <w:lang w:val="en-US"/>
        </w:rPr>
      </w:pPr>
    </w:p>
    <w:p w:rsidR="00DE62F9" w:rsidP="00F96DD9" w:rsidRDefault="00DE62F9" w14:paraId="2B0FB87A" w14:textId="33505711">
      <w:pPr>
        <w:tabs>
          <w:tab w:val="left" w:pos="2640"/>
        </w:tabs>
        <w:rPr>
          <w:b/>
          <w:bCs/>
          <w:color w:val="77206D" w:themeColor="accent5" w:themeShade="BF"/>
          <w:sz w:val="28"/>
          <w:szCs w:val="28"/>
          <w:lang w:val="en-US"/>
        </w:rPr>
      </w:pPr>
      <w:r>
        <w:rPr>
          <w:b/>
          <w:bCs/>
          <w:color w:val="77206D" w:themeColor="accent5" w:themeShade="BF"/>
          <w:sz w:val="28"/>
          <w:szCs w:val="28"/>
          <w:lang w:val="en-US"/>
        </w:rPr>
        <w:t xml:space="preserve">Set value </w:t>
      </w:r>
      <w:r w:rsidR="00D638C8">
        <w:rPr>
          <w:b/>
          <w:bCs/>
          <w:color w:val="77206D" w:themeColor="accent5" w:themeShade="BF"/>
          <w:sz w:val="28"/>
          <w:szCs w:val="28"/>
          <w:lang w:val="en-US"/>
        </w:rPr>
        <w:t>:- manage administrator profile values</w:t>
      </w:r>
    </w:p>
    <w:p w:rsidR="00580AC2" w:rsidP="00F96DD9" w:rsidRDefault="00580AC2" w14:paraId="216B96FF" w14:textId="1C48C73D">
      <w:pPr>
        <w:tabs>
          <w:tab w:val="left" w:pos="2640"/>
        </w:tabs>
        <w:rPr>
          <w:b/>
          <w:bCs/>
          <w:color w:val="77206D" w:themeColor="accent5" w:themeShade="BF"/>
          <w:sz w:val="28"/>
          <w:szCs w:val="28"/>
          <w:lang w:val="en-US"/>
        </w:rPr>
      </w:pPr>
    </w:p>
    <w:p w:rsidR="00580AC2" w:rsidP="00F96DD9" w:rsidRDefault="00580AC2" w14:paraId="2337B30B" w14:textId="31824DFF">
      <w:pPr>
        <w:tabs>
          <w:tab w:val="left" w:pos="2640"/>
        </w:tabs>
        <w:rPr>
          <w:b/>
          <w:bCs/>
          <w:color w:val="77206D" w:themeColor="accent5" w:themeShade="BF"/>
          <w:sz w:val="28"/>
          <w:szCs w:val="28"/>
          <w:lang w:val="en-US"/>
        </w:rPr>
      </w:pPr>
      <w:r>
        <w:rPr>
          <w:b/>
          <w:bCs/>
          <w:color w:val="77206D" w:themeColor="accent5" w:themeShade="BF"/>
          <w:sz w:val="28"/>
          <w:szCs w:val="28"/>
          <w:lang w:val="en-US"/>
        </w:rPr>
        <w:t>Site</w:t>
      </w:r>
    </w:p>
    <w:p w:rsidR="00580AC2" w:rsidP="00F96DD9" w:rsidRDefault="00322F29" w14:paraId="19DA5520" w14:textId="31CC4279">
      <w:pPr>
        <w:tabs>
          <w:tab w:val="left" w:pos="2640"/>
        </w:tabs>
        <w:rPr>
          <w:b/>
          <w:bCs/>
          <w:color w:val="77206D" w:themeColor="accent5" w:themeShade="BF"/>
          <w:sz w:val="28"/>
          <w:szCs w:val="28"/>
          <w:lang w:val="en-US"/>
        </w:rPr>
      </w:pPr>
      <w:r>
        <w:rPr>
          <w:b/>
          <w:bCs/>
          <w:color w:val="77206D" w:themeColor="accent5" w:themeShade="BF"/>
          <w:sz w:val="28"/>
          <w:szCs w:val="28"/>
          <w:lang w:val="en-US"/>
        </w:rPr>
        <w:t xml:space="preserve">Product </w:t>
      </w:r>
    </w:p>
    <w:p w:rsidR="00322F29" w:rsidP="00F96DD9" w:rsidRDefault="00322F29" w14:paraId="0CCA3C66" w14:textId="30C30E74">
      <w:pPr>
        <w:tabs>
          <w:tab w:val="left" w:pos="2640"/>
        </w:tabs>
        <w:rPr>
          <w:b/>
          <w:bCs/>
          <w:color w:val="77206D" w:themeColor="accent5" w:themeShade="BF"/>
          <w:sz w:val="28"/>
          <w:szCs w:val="28"/>
          <w:lang w:val="en-US"/>
        </w:rPr>
      </w:pPr>
      <w:r>
        <w:rPr>
          <w:b/>
          <w:bCs/>
          <w:color w:val="77206D" w:themeColor="accent5" w:themeShade="BF"/>
          <w:sz w:val="28"/>
          <w:szCs w:val="28"/>
          <w:lang w:val="en-US"/>
        </w:rPr>
        <w:t>user</w:t>
      </w:r>
    </w:p>
    <w:p w:rsidR="009E091B" w:rsidP="00F96DD9" w:rsidRDefault="009E091B" w14:paraId="167BEE99" w14:textId="77777777">
      <w:pPr>
        <w:tabs>
          <w:tab w:val="left" w:pos="2640"/>
        </w:tabs>
        <w:rPr>
          <w:b/>
          <w:bCs/>
          <w:color w:val="77206D" w:themeColor="accent5" w:themeShade="BF"/>
          <w:sz w:val="28"/>
          <w:szCs w:val="28"/>
          <w:lang w:val="en-US"/>
        </w:rPr>
      </w:pPr>
    </w:p>
    <w:p w:rsidR="009E091B" w:rsidP="00F96DD9" w:rsidRDefault="009E091B" w14:paraId="78BF4E0F" w14:textId="77777777">
      <w:pPr>
        <w:tabs>
          <w:tab w:val="left" w:pos="2640"/>
        </w:tabs>
        <w:rPr>
          <w:b/>
          <w:bCs/>
          <w:color w:val="77206D" w:themeColor="accent5" w:themeShade="BF"/>
          <w:sz w:val="28"/>
          <w:szCs w:val="28"/>
          <w:lang w:val="en-US"/>
        </w:rPr>
      </w:pPr>
    </w:p>
    <w:p w:rsidR="009E091B" w:rsidP="00F96DD9" w:rsidRDefault="009E091B" w14:paraId="6D86B400" w14:textId="5A16A60D">
      <w:pPr>
        <w:tabs>
          <w:tab w:val="left" w:pos="2640"/>
        </w:tabs>
        <w:rPr>
          <w:b/>
          <w:bCs/>
          <w:sz w:val="36"/>
          <w:szCs w:val="36"/>
          <w:lang w:val="en-US"/>
        </w:rPr>
      </w:pPr>
      <w:r w:rsidRPr="00167852">
        <w:rPr>
          <w:b/>
          <w:bCs/>
          <w:sz w:val="36"/>
          <w:szCs w:val="36"/>
          <w:lang w:val="en-US"/>
        </w:rPr>
        <w:t>A</w:t>
      </w:r>
      <w:r w:rsidR="005D54A8">
        <w:rPr>
          <w:b/>
          <w:bCs/>
          <w:sz w:val="36"/>
          <w:szCs w:val="36"/>
          <w:lang w:val="en-US"/>
        </w:rPr>
        <w:t>CC</w:t>
      </w:r>
      <w:r w:rsidRPr="00167852">
        <w:rPr>
          <w:b/>
          <w:bCs/>
          <w:sz w:val="36"/>
          <w:szCs w:val="36"/>
          <w:lang w:val="en-US"/>
        </w:rPr>
        <w:t xml:space="preserve">ESS </w:t>
      </w:r>
      <w:r w:rsidRPr="00167852" w:rsidR="00167852">
        <w:rPr>
          <w:b/>
          <w:bCs/>
          <w:sz w:val="36"/>
          <w:szCs w:val="36"/>
          <w:lang w:val="en-US"/>
        </w:rPr>
        <w:t>TABLES</w:t>
      </w:r>
    </w:p>
    <w:p w:rsidR="000A118B" w:rsidP="00F96DD9" w:rsidRDefault="000A118B" w14:paraId="4B5548A9" w14:textId="77777777">
      <w:pPr>
        <w:tabs>
          <w:tab w:val="left" w:pos="2640"/>
        </w:tabs>
        <w:rPr>
          <w:b/>
          <w:bCs/>
          <w:sz w:val="36"/>
          <w:szCs w:val="36"/>
          <w:lang w:val="en-US"/>
        </w:rPr>
      </w:pPr>
    </w:p>
    <w:p w:rsidR="000A118B" w:rsidP="00F96DD9" w:rsidRDefault="00864C7E" w14:paraId="7604D8DF" w14:textId="4D2E71D4">
      <w:pPr>
        <w:tabs>
          <w:tab w:val="left" w:pos="2640"/>
        </w:tabs>
        <w:rPr>
          <w:b/>
          <w:bCs/>
          <w:sz w:val="28"/>
          <w:szCs w:val="28"/>
          <w:lang w:val="en-US"/>
        </w:rPr>
      </w:pPr>
      <w:r>
        <w:rPr>
          <w:b/>
          <w:bCs/>
          <w:sz w:val="28"/>
          <w:szCs w:val="28"/>
          <w:lang w:val="en-US"/>
        </w:rPr>
        <w:t>Referring to oracle docs</w:t>
      </w:r>
    </w:p>
    <w:p w:rsidR="00864C7E" w:rsidP="00864C7E" w:rsidRDefault="00864C7E" w14:paraId="746A7122" w14:textId="46F9CEA1">
      <w:pPr>
        <w:rPr>
          <w:lang w:val="en-US"/>
        </w:rPr>
      </w:pPr>
      <w:r>
        <w:rPr>
          <w:lang w:val="en-US"/>
        </w:rPr>
        <w:t xml:space="preserve">If we want to refer to a important table in the p2p then we have to go to payables and in the payable section there are some table that are important that we have to identify </w:t>
      </w:r>
    </w:p>
    <w:p w:rsidRPr="00B5481C" w:rsidR="00864C7E" w:rsidP="00864C7E" w:rsidRDefault="00864C7E" w14:paraId="32830B41" w14:textId="0FE615C1">
      <w:r w:rsidRPr="00B5481C">
        <w:t xml:space="preserve">One of the most important tables in Oracle Fusion </w:t>
      </w:r>
      <w:r w:rsidR="00875DE0">
        <w:t>(</w:t>
      </w:r>
      <w:r w:rsidRPr="00B5481C">
        <w:rPr>
          <w:b/>
          <w:highlight w:val="yellow"/>
        </w:rPr>
        <w:t>Receivables</w:t>
      </w:r>
      <w:r w:rsidR="00875DE0">
        <w:rPr>
          <w:b/>
          <w:bCs/>
        </w:rPr>
        <w:t>)</w:t>
      </w:r>
      <w:r w:rsidRPr="00B5481C">
        <w:t xml:space="preserve"> is </w:t>
      </w:r>
      <w:r w:rsidRPr="00B5481C">
        <w:rPr>
          <w:b/>
          <w:bCs/>
        </w:rPr>
        <w:t>RA_CUSTOMER_TRX_ALL</w:t>
      </w:r>
      <w:r w:rsidRPr="00B5481C">
        <w:t>. This table stores the header information for all receivables transactions, including invoices, debit memos, and credit memos. Key columns in this table include:</w:t>
      </w:r>
    </w:p>
    <w:p w:rsidRPr="00B5481C" w:rsidR="00864C7E" w:rsidP="00864C7E" w:rsidRDefault="00864C7E" w14:paraId="685397A6" w14:textId="77777777">
      <w:pPr>
        <w:numPr>
          <w:ilvl w:val="0"/>
          <w:numId w:val="13"/>
        </w:numPr>
      </w:pPr>
      <w:r w:rsidRPr="00B5481C">
        <w:rPr>
          <w:b/>
          <w:bCs/>
        </w:rPr>
        <w:t>CUSTOMER_TRX_ID</w:t>
      </w:r>
      <w:r w:rsidRPr="00B5481C">
        <w:t>: The primary key for the transaction.</w:t>
      </w:r>
    </w:p>
    <w:p w:rsidRPr="00B5481C" w:rsidR="00864C7E" w:rsidP="00864C7E" w:rsidRDefault="00864C7E" w14:paraId="69EDAFBE" w14:textId="77777777">
      <w:pPr>
        <w:numPr>
          <w:ilvl w:val="0"/>
          <w:numId w:val="13"/>
        </w:numPr>
      </w:pPr>
      <w:r w:rsidRPr="00B5481C">
        <w:rPr>
          <w:b/>
          <w:bCs/>
        </w:rPr>
        <w:t>TRX_NUMBER</w:t>
      </w:r>
      <w:r w:rsidRPr="00B5481C">
        <w:t>: The transaction number.</w:t>
      </w:r>
    </w:p>
    <w:p w:rsidRPr="00B5481C" w:rsidR="00864C7E" w:rsidP="00864C7E" w:rsidRDefault="00864C7E" w14:paraId="5E7BF033" w14:textId="77777777">
      <w:pPr>
        <w:numPr>
          <w:ilvl w:val="0"/>
          <w:numId w:val="13"/>
        </w:numPr>
      </w:pPr>
      <w:r w:rsidRPr="00B5481C">
        <w:rPr>
          <w:b/>
          <w:bCs/>
        </w:rPr>
        <w:t>BILL_TO_CUSTOMER_ID</w:t>
      </w:r>
      <w:r w:rsidRPr="00B5481C">
        <w:t>: The ID of the customer being billed.</w:t>
      </w:r>
    </w:p>
    <w:p w:rsidRPr="00B5481C" w:rsidR="00864C7E" w:rsidP="00864C7E" w:rsidRDefault="00864C7E" w14:paraId="53BACF1C" w14:textId="77777777">
      <w:pPr>
        <w:numPr>
          <w:ilvl w:val="0"/>
          <w:numId w:val="13"/>
        </w:numPr>
      </w:pPr>
      <w:r w:rsidRPr="00B5481C">
        <w:rPr>
          <w:b/>
          <w:bCs/>
        </w:rPr>
        <w:t>TRX_DATE</w:t>
      </w:r>
      <w:r w:rsidRPr="00B5481C">
        <w:t>: The date of the transaction.</w:t>
      </w:r>
    </w:p>
    <w:tbl>
      <w:tblPr>
        <w:tblW w:w="9796" w:type="dxa"/>
        <w:tblBorders>
          <w:top w:val="single" w:color="ECEAE5" w:sz="12" w:space="0"/>
          <w:left w:val="single" w:color="ECEAE5" w:sz="12" w:space="0"/>
          <w:bottom w:val="single" w:color="ECEAE5" w:sz="12" w:space="0"/>
          <w:right w:val="single" w:color="ECEAE5" w:sz="12" w:space="0"/>
        </w:tblBorders>
        <w:shd w:val="clear" w:color="auto" w:fill="FFFFFF"/>
        <w:tblCellMar>
          <w:left w:w="0" w:type="dxa"/>
          <w:right w:w="0" w:type="dxa"/>
        </w:tblCellMar>
        <w:tblLook w:val="04A0" w:firstRow="1" w:lastRow="0" w:firstColumn="1" w:lastColumn="0" w:noHBand="0" w:noVBand="1"/>
        <w:tblDescription w:val="Foreign Keys"/>
      </w:tblPr>
      <w:tblGrid>
        <w:gridCol w:w="4953"/>
        <w:gridCol w:w="4843"/>
      </w:tblGrid>
      <w:tr w:rsidRPr="00485BBA" w:rsidR="00485BBA" w:rsidTr="36020E90" w14:paraId="71CEDD82" w14:textId="77777777">
        <w:tc>
          <w:tcPr>
            <w:tcW w:w="1800" w:type="dxa"/>
            <w:tcBorders>
              <w:top w:val="single" w:color="ECEAE5" w:sz="12" w:space="0"/>
              <w:left w:val="single" w:color="ECEAE5" w:sz="12" w:space="0"/>
              <w:bottom w:val="single" w:color="ECEAE5" w:sz="12" w:space="0"/>
              <w:right w:val="single" w:color="ECEAE5" w:sz="12" w:space="0"/>
            </w:tcBorders>
            <w:shd w:val="clear" w:color="auto" w:fill="FFFFFF" w:themeFill="background1"/>
            <w:tcMar>
              <w:top w:w="150" w:type="dxa"/>
              <w:left w:w="150" w:type="dxa"/>
              <w:bottom w:w="150" w:type="dxa"/>
              <w:right w:w="150" w:type="dxa"/>
            </w:tcMar>
            <w:hideMark/>
          </w:tcPr>
          <w:p w:rsidRPr="00485BBA" w:rsidR="00485BBA" w:rsidP="00485BBA" w:rsidRDefault="00485BBA" w14:paraId="74B52D05" w14:textId="0D617CC0">
            <w:pPr>
              <w:numPr>
                <w:ilvl w:val="0"/>
                <w:numId w:val="13"/>
              </w:numPr>
            </w:pPr>
            <w:r w:rsidRPr="00485BBA">
              <w:t>ar_interest_headers_all</w:t>
            </w:r>
          </w:p>
        </w:tc>
        <w:tc>
          <w:tcPr>
            <w:tcW w:w="1800" w:type="dxa"/>
            <w:tcBorders>
              <w:top w:val="single" w:color="ECEAE5" w:sz="12" w:space="0"/>
              <w:left w:val="single" w:color="ECEAE5" w:sz="12" w:space="0"/>
              <w:bottom w:val="single" w:color="ECEAE5" w:sz="12" w:space="0"/>
              <w:right w:val="single" w:color="ECEAE5" w:sz="12" w:space="0"/>
            </w:tcBorders>
            <w:shd w:val="clear" w:color="auto" w:fill="FFFFFF" w:themeFill="background1"/>
            <w:tcMar>
              <w:top w:w="150" w:type="dxa"/>
              <w:left w:w="150" w:type="dxa"/>
              <w:bottom w:w="150" w:type="dxa"/>
              <w:right w:w="150" w:type="dxa"/>
            </w:tcMar>
            <w:hideMark/>
          </w:tcPr>
          <w:p w:rsidRPr="00485BBA" w:rsidR="00485BBA" w:rsidP="00485BBA" w:rsidRDefault="00485BBA" w14:paraId="658D1E43" w14:textId="77777777">
            <w:pPr>
              <w:numPr>
                <w:ilvl w:val="0"/>
                <w:numId w:val="13"/>
              </w:numPr>
            </w:pPr>
            <w:r w:rsidRPr="00485BBA">
              <w:t>INTEREST_HEADER_ID</w:t>
            </w:r>
          </w:p>
        </w:tc>
      </w:tr>
    </w:tbl>
    <w:p w:rsidR="00485BBA" w:rsidP="00E166C1" w:rsidRDefault="00485BBA" w14:paraId="52D31519" w14:textId="77777777">
      <w:pPr>
        <w:numPr>
          <w:ilvl w:val="0"/>
          <w:numId w:val="13"/>
        </w:numPr>
      </w:pPr>
    </w:p>
    <w:p w:rsidRPr="0064031B" w:rsidR="002612B9" w:rsidP="0064031B" w:rsidRDefault="002612B9" w14:paraId="1CC635FF" w14:textId="16FC7158">
      <w:pPr>
        <w:tabs>
          <w:tab w:val="left" w:pos="2640"/>
        </w:tabs>
        <w:rPr>
          <w:b/>
        </w:rPr>
      </w:pPr>
      <w:r w:rsidRPr="002612B9">
        <w:rPr>
          <w:b/>
          <w:bCs/>
        </w:rPr>
        <w:t>The RA_CUSTOMER_TRX_ALL table in Oracle Fusion is crucial for managing invoice, debit memo, credit memo, and bills receivable information. Here are some of the most important columns that are frequently used:</w:t>
      </w:r>
    </w:p>
    <w:p w:rsidRPr="0064031B" w:rsidR="0064031B" w:rsidP="0064031B" w:rsidRDefault="0064031B" w14:paraId="7B644BB5" w14:textId="77777777">
      <w:pPr>
        <w:numPr>
          <w:ilvl w:val="0"/>
          <w:numId w:val="17"/>
        </w:numPr>
        <w:tabs>
          <w:tab w:val="left" w:pos="2640"/>
        </w:tabs>
        <w:rPr>
          <w:b/>
          <w:bCs/>
        </w:rPr>
      </w:pPr>
      <w:r w:rsidRPr="0064031B">
        <w:rPr>
          <w:b/>
          <w:bCs/>
        </w:rPr>
        <w:t>CUSTOMER_TRX_ID: The unique identifier for each transaction.</w:t>
      </w:r>
    </w:p>
    <w:p w:rsidRPr="0064031B" w:rsidR="0064031B" w:rsidP="0064031B" w:rsidRDefault="0064031B" w14:paraId="51B951EB" w14:textId="77777777">
      <w:pPr>
        <w:numPr>
          <w:ilvl w:val="0"/>
          <w:numId w:val="17"/>
        </w:numPr>
        <w:tabs>
          <w:tab w:val="left" w:pos="2640"/>
        </w:tabs>
        <w:rPr>
          <w:b/>
          <w:bCs/>
        </w:rPr>
      </w:pPr>
      <w:r w:rsidRPr="0064031B">
        <w:rPr>
          <w:b/>
          <w:bCs/>
        </w:rPr>
        <w:t>TRX_NUMBER: The transaction number.</w:t>
      </w:r>
    </w:p>
    <w:p w:rsidRPr="0064031B" w:rsidR="0064031B" w:rsidP="0064031B" w:rsidRDefault="0064031B" w14:paraId="4D888541" w14:textId="77777777">
      <w:pPr>
        <w:numPr>
          <w:ilvl w:val="0"/>
          <w:numId w:val="17"/>
        </w:numPr>
        <w:tabs>
          <w:tab w:val="left" w:pos="2640"/>
        </w:tabs>
        <w:rPr>
          <w:b/>
          <w:bCs/>
        </w:rPr>
      </w:pPr>
      <w:r w:rsidRPr="0064031B">
        <w:rPr>
          <w:b/>
          <w:bCs/>
        </w:rPr>
        <w:t>TRX_DATE: The date of the transaction.</w:t>
      </w:r>
    </w:p>
    <w:p w:rsidRPr="0064031B" w:rsidR="0064031B" w:rsidP="0064031B" w:rsidRDefault="0064031B" w14:paraId="096CE323" w14:textId="77777777">
      <w:pPr>
        <w:numPr>
          <w:ilvl w:val="0"/>
          <w:numId w:val="17"/>
        </w:numPr>
        <w:tabs>
          <w:tab w:val="left" w:pos="2640"/>
        </w:tabs>
        <w:rPr>
          <w:b/>
          <w:bCs/>
        </w:rPr>
      </w:pPr>
      <w:r w:rsidRPr="0064031B">
        <w:rPr>
          <w:b/>
          <w:bCs/>
        </w:rPr>
        <w:t>BILL_TO_CUSTOMER_ID: The identifier for the billing customer.</w:t>
      </w:r>
    </w:p>
    <w:p w:rsidRPr="0064031B" w:rsidR="0064031B" w:rsidP="0064031B" w:rsidRDefault="0064031B" w14:paraId="315264FF" w14:textId="77777777">
      <w:pPr>
        <w:numPr>
          <w:ilvl w:val="0"/>
          <w:numId w:val="17"/>
        </w:numPr>
        <w:tabs>
          <w:tab w:val="left" w:pos="2640"/>
        </w:tabs>
        <w:rPr>
          <w:b/>
          <w:bCs/>
        </w:rPr>
      </w:pPr>
      <w:r w:rsidRPr="0064031B">
        <w:rPr>
          <w:b/>
          <w:bCs/>
        </w:rPr>
        <w:t>SOLD_TO_CUSTOMER_ID: The identifier for the customer to whom the goods or services are sold.</w:t>
      </w:r>
    </w:p>
    <w:p w:rsidRPr="0064031B" w:rsidR="0064031B" w:rsidP="0064031B" w:rsidRDefault="0064031B" w14:paraId="40F955B7" w14:textId="77777777">
      <w:pPr>
        <w:numPr>
          <w:ilvl w:val="0"/>
          <w:numId w:val="17"/>
        </w:numPr>
        <w:tabs>
          <w:tab w:val="left" w:pos="2640"/>
        </w:tabs>
        <w:rPr>
          <w:b/>
          <w:bCs/>
        </w:rPr>
      </w:pPr>
      <w:r w:rsidRPr="0064031B">
        <w:rPr>
          <w:b/>
          <w:bCs/>
        </w:rPr>
        <w:t>SHIP_TO_CUSTOMER_ID: The identifier for the customer to whom the goods are shipped.</w:t>
      </w:r>
    </w:p>
    <w:p w:rsidRPr="0064031B" w:rsidR="0064031B" w:rsidP="0064031B" w:rsidRDefault="0064031B" w14:paraId="385A2778" w14:textId="24C5A0A7">
      <w:pPr>
        <w:numPr>
          <w:ilvl w:val="0"/>
          <w:numId w:val="17"/>
        </w:numPr>
        <w:tabs>
          <w:tab w:val="left" w:pos="2640"/>
        </w:tabs>
        <w:rPr>
          <w:b/>
          <w:bCs/>
        </w:rPr>
      </w:pPr>
      <w:r w:rsidRPr="0064031B">
        <w:rPr>
          <w:b/>
          <w:bCs/>
        </w:rPr>
        <w:t>SET_OF_BOOKS_ID: Identifies the ledger associated with the transaction.</w:t>
      </w:r>
    </w:p>
    <w:p w:rsidRPr="0064031B" w:rsidR="0064031B" w:rsidP="0064031B" w:rsidRDefault="0064031B" w14:paraId="75A90633" w14:textId="77777777">
      <w:pPr>
        <w:numPr>
          <w:ilvl w:val="0"/>
          <w:numId w:val="17"/>
        </w:numPr>
        <w:tabs>
          <w:tab w:val="left" w:pos="2640"/>
        </w:tabs>
        <w:rPr>
          <w:b/>
          <w:bCs/>
        </w:rPr>
      </w:pPr>
      <w:r w:rsidRPr="0064031B">
        <w:rPr>
          <w:b/>
          <w:bCs/>
        </w:rPr>
        <w:t>CREATION_DATE: The date and time when the row was created.</w:t>
      </w:r>
    </w:p>
    <w:p w:rsidRPr="0064031B" w:rsidR="0064031B" w:rsidP="0064031B" w:rsidRDefault="0064031B" w14:paraId="705FCA09" w14:textId="77777777">
      <w:pPr>
        <w:numPr>
          <w:ilvl w:val="0"/>
          <w:numId w:val="17"/>
        </w:numPr>
        <w:tabs>
          <w:tab w:val="left" w:pos="2640"/>
        </w:tabs>
        <w:rPr>
          <w:b/>
          <w:bCs/>
        </w:rPr>
      </w:pPr>
      <w:r w:rsidRPr="0064031B">
        <w:rPr>
          <w:b/>
          <w:bCs/>
        </w:rPr>
        <w:t>LAST_UPDATE_DATE: The date and time when the row was last updated.</w:t>
      </w:r>
    </w:p>
    <w:p w:rsidRPr="0064031B" w:rsidR="0064031B" w:rsidP="0064031B" w:rsidRDefault="0064031B" w14:paraId="25D6B0AF" w14:textId="23889C1A">
      <w:pPr>
        <w:numPr>
          <w:ilvl w:val="0"/>
          <w:numId w:val="17"/>
        </w:numPr>
        <w:tabs>
          <w:tab w:val="left" w:pos="2640"/>
        </w:tabs>
        <w:rPr>
          <w:b/>
          <w:bCs/>
        </w:rPr>
      </w:pPr>
      <w:hyperlink w:tgtFrame="_blank" w:history="1" r:id="rId290">
        <w:r w:rsidRPr="0064031B">
          <w:rPr>
            <w:rStyle w:val="Hyperlink"/>
            <w:b/>
            <w:bCs/>
          </w:rPr>
          <w:t>LAST_UPDATED_BY: The user who last updated the row</w:t>
        </w:r>
      </w:hyperlink>
    </w:p>
    <w:p w:rsidR="00167852" w:rsidP="00F96DD9" w:rsidRDefault="0059430B" w14:paraId="19B00AC8" w14:textId="6B378800">
      <w:pPr>
        <w:tabs>
          <w:tab w:val="left" w:pos="2640"/>
        </w:tabs>
        <w:rPr>
          <w:b/>
          <w:bCs/>
          <w:sz w:val="36"/>
          <w:szCs w:val="36"/>
          <w:lang w:val="en-US"/>
        </w:rPr>
      </w:pPr>
      <w:r>
        <w:rPr>
          <w:b/>
          <w:bCs/>
          <w:sz w:val="36"/>
          <w:szCs w:val="36"/>
          <w:lang w:val="en-US"/>
        </w:rPr>
        <w:t>IMPORTANT TA</w:t>
      </w:r>
      <w:r w:rsidR="000E278D">
        <w:rPr>
          <w:b/>
          <w:bCs/>
          <w:sz w:val="36"/>
          <w:szCs w:val="36"/>
          <w:lang w:val="en-US"/>
        </w:rPr>
        <w:t xml:space="preserve">BLE </w:t>
      </w:r>
      <w:r w:rsidR="005B2878">
        <w:rPr>
          <w:b/>
          <w:bCs/>
          <w:sz w:val="36"/>
          <w:szCs w:val="36"/>
          <w:lang w:val="en-US"/>
        </w:rPr>
        <w:t xml:space="preserve"> IN ORACLE DOCS UNDER RECIEVABLE SE</w:t>
      </w:r>
      <w:r w:rsidR="00561E68">
        <w:rPr>
          <w:b/>
          <w:bCs/>
          <w:sz w:val="36"/>
          <w:szCs w:val="36"/>
          <w:lang w:val="en-US"/>
        </w:rPr>
        <w:t>CTION</w:t>
      </w:r>
    </w:p>
    <w:p w:rsidR="00A15EE6" w:rsidP="00B81A91" w:rsidRDefault="00A15EE6" w14:paraId="0FB85066" w14:textId="77777777">
      <w:pPr>
        <w:pStyle w:val="ListParagraph"/>
        <w:tabs>
          <w:tab w:val="left" w:pos="2640"/>
        </w:tabs>
        <w:rPr>
          <w:b/>
          <w:bCs/>
          <w:lang w:val="en-US"/>
        </w:rPr>
      </w:pPr>
    </w:p>
    <w:p w:rsidR="00556529" w:rsidP="00B81A91" w:rsidRDefault="00556529" w14:paraId="1B12D590" w14:textId="77777777">
      <w:pPr>
        <w:pStyle w:val="ListParagraph"/>
        <w:tabs>
          <w:tab w:val="left" w:pos="2640"/>
        </w:tabs>
        <w:rPr>
          <w:b/>
          <w:bCs/>
          <w:lang w:val="en-US"/>
        </w:rPr>
      </w:pPr>
    </w:p>
    <w:p w:rsidR="00556529" w:rsidP="00B81A91" w:rsidRDefault="00556529" w14:paraId="22978F05" w14:textId="77777777">
      <w:pPr>
        <w:pStyle w:val="ListParagraph"/>
        <w:tabs>
          <w:tab w:val="left" w:pos="2640"/>
        </w:tabs>
        <w:rPr>
          <w:b/>
          <w:bCs/>
          <w:lang w:val="en-US"/>
        </w:rPr>
      </w:pPr>
    </w:p>
    <w:p w:rsidR="00556529" w:rsidP="00B81A91" w:rsidRDefault="00556529" w14:paraId="307630B1" w14:textId="77777777">
      <w:pPr>
        <w:pStyle w:val="ListParagraph"/>
        <w:tabs>
          <w:tab w:val="left" w:pos="2640"/>
        </w:tabs>
        <w:rPr>
          <w:b/>
          <w:bCs/>
          <w:lang w:val="en-US"/>
        </w:rPr>
      </w:pPr>
    </w:p>
    <w:p w:rsidR="00556529" w:rsidP="00B81A91" w:rsidRDefault="00556529" w14:paraId="6A8BF869" w14:textId="77777777">
      <w:pPr>
        <w:pStyle w:val="ListParagraph"/>
        <w:tabs>
          <w:tab w:val="left" w:pos="2640"/>
        </w:tabs>
        <w:rPr>
          <w:b/>
          <w:bCs/>
          <w:lang w:val="en-US"/>
        </w:rPr>
      </w:pPr>
    </w:p>
    <w:p w:rsidR="00556529" w:rsidP="00B81A91" w:rsidRDefault="00556529" w14:paraId="3A0F1E71" w14:textId="77777777">
      <w:pPr>
        <w:pStyle w:val="ListParagraph"/>
        <w:tabs>
          <w:tab w:val="left" w:pos="2640"/>
        </w:tabs>
        <w:rPr>
          <w:b/>
          <w:bCs/>
          <w:lang w:val="en-US"/>
        </w:rPr>
      </w:pPr>
    </w:p>
    <w:p w:rsidR="00556529" w:rsidP="00B81A91" w:rsidRDefault="00556529" w14:paraId="0108BA44" w14:textId="68EA65EC">
      <w:pPr>
        <w:pStyle w:val="ListParagraph"/>
        <w:tabs>
          <w:tab w:val="left" w:pos="2640"/>
        </w:tabs>
        <w:rPr>
          <w:b/>
          <w:bCs/>
        </w:rPr>
      </w:pPr>
      <w:r w:rsidRPr="00556529">
        <w:rPr>
          <w:b/>
          <w:bCs/>
        </w:rPr>
        <w:t> day-to-day accounts  operations. Billing, Receivables Balances, Revenue Management, and Credit Management.</w:t>
      </w:r>
    </w:p>
    <w:p w:rsidR="00F0540C" w:rsidP="00B81A91" w:rsidRDefault="00F0540C" w14:paraId="5E278A9B" w14:textId="77777777">
      <w:pPr>
        <w:pStyle w:val="ListParagraph"/>
        <w:tabs>
          <w:tab w:val="left" w:pos="2640"/>
        </w:tabs>
        <w:rPr>
          <w:b/>
          <w:bCs/>
        </w:rPr>
      </w:pPr>
    </w:p>
    <w:p w:rsidR="00F0540C" w:rsidP="00B81A91" w:rsidRDefault="00F0540C" w14:paraId="67E7AC65" w14:textId="77777777">
      <w:pPr>
        <w:pStyle w:val="ListParagraph"/>
        <w:tabs>
          <w:tab w:val="left" w:pos="2640"/>
        </w:tabs>
        <w:rPr>
          <w:b/>
          <w:bCs/>
        </w:rPr>
      </w:pPr>
    </w:p>
    <w:p w:rsidR="00F0540C" w:rsidP="00F0540C" w:rsidRDefault="00F0540C" w14:paraId="2D808B22" w14:textId="77777777">
      <w:pPr>
        <w:pStyle w:val="ListParagraph"/>
        <w:numPr>
          <w:ilvl w:val="0"/>
          <w:numId w:val="14"/>
        </w:numPr>
        <w:tabs>
          <w:tab w:val="left" w:pos="2640"/>
        </w:tabs>
        <w:rPr>
          <w:b/>
          <w:bCs/>
          <w:lang w:val="en-US"/>
        </w:rPr>
      </w:pPr>
      <w:r>
        <w:rPr>
          <w:b/>
          <w:bCs/>
          <w:lang w:val="en-US"/>
        </w:rPr>
        <w:t>AR_CMGT_CREDIT_DATA_INT</w:t>
      </w:r>
    </w:p>
    <w:p w:rsidR="00F0540C" w:rsidP="00F0540C" w:rsidRDefault="00F0540C" w14:paraId="376672FD" w14:textId="33D1AE73">
      <w:pPr>
        <w:pStyle w:val="ListParagraph"/>
        <w:tabs>
          <w:tab w:val="left" w:pos="2640"/>
        </w:tabs>
        <w:rPr>
          <w:b/>
          <w:bCs/>
        </w:rPr>
      </w:pPr>
      <w:r w:rsidRPr="00B81A91">
        <w:rPr>
          <w:b/>
          <w:bCs/>
        </w:rPr>
        <w:t>This table contains the imported credit data.</w:t>
      </w:r>
    </w:p>
    <w:p w:rsidR="00F0540C" w:rsidP="00F0540C" w:rsidRDefault="00F0540C" w14:paraId="7056335E" w14:textId="4A5AF580">
      <w:pPr>
        <w:pStyle w:val="ListParagraph"/>
        <w:tabs>
          <w:tab w:val="left" w:pos="2640"/>
        </w:tabs>
        <w:rPr>
          <w:b/>
          <w:bCs/>
        </w:rPr>
      </w:pPr>
      <w:r>
        <w:rPr>
          <w:b/>
          <w:bCs/>
        </w:rPr>
        <w:t xml:space="preserve">Pk: </w:t>
      </w:r>
      <w:r w:rsidRPr="007765B5">
        <w:rPr>
          <w:b/>
          <w:bCs/>
        </w:rPr>
        <w:t>CREDIT_DATA_ID</w:t>
      </w:r>
      <w:r>
        <w:rPr>
          <w:b/>
          <w:bCs/>
        </w:rPr>
        <w:t xml:space="preserve">  </w:t>
      </w:r>
      <w:r w:rsidRPr="00A81C09">
        <w:rPr>
          <w:b/>
          <w:bCs/>
        </w:rPr>
        <w:t> This column uniquely identifies each credit data entry, making it essential for tracking</w:t>
      </w:r>
    </w:p>
    <w:p w:rsidRPr="00F969BF" w:rsidR="00F0540C" w:rsidP="00F0540C" w:rsidRDefault="00F0540C" w14:paraId="35FD86B9" w14:textId="50FE7678">
      <w:pPr>
        <w:tabs>
          <w:tab w:val="left" w:pos="2640"/>
        </w:tabs>
        <w:ind w:left="360"/>
        <w:rPr>
          <w:b/>
          <w:bCs/>
        </w:rPr>
      </w:pPr>
      <w:r>
        <w:rPr>
          <w:b/>
          <w:bCs/>
        </w:rPr>
        <w:t xml:space="preserve">        </w:t>
      </w:r>
      <w:r w:rsidRPr="00F969BF">
        <w:rPr>
          <w:b/>
          <w:bCs/>
        </w:rPr>
        <w:t xml:space="preserve">PARTY_ID: This column uniquely identifies the customer associated with the </w:t>
      </w:r>
      <w:r>
        <w:rPr>
          <w:b/>
          <w:bCs/>
        </w:rPr>
        <w:t xml:space="preserve">        </w:t>
      </w:r>
      <w:r w:rsidRPr="00F969BF">
        <w:rPr>
          <w:b/>
          <w:bCs/>
        </w:rPr>
        <w:t>credit data, which is crucial for linking credit information to specific customers.</w:t>
      </w:r>
    </w:p>
    <w:p w:rsidR="00F0540C" w:rsidP="00B81A91" w:rsidRDefault="00A72FA7" w14:paraId="11560B65" w14:textId="0AFB9565">
      <w:pPr>
        <w:pStyle w:val="ListParagraph"/>
        <w:tabs>
          <w:tab w:val="left" w:pos="2640"/>
        </w:tabs>
        <w:rPr>
          <w:b/>
          <w:bCs/>
        </w:rPr>
      </w:pPr>
      <w:r>
        <w:rPr>
          <w:b/>
          <w:bCs/>
        </w:rPr>
        <w:t xml:space="preserve"> </w:t>
      </w:r>
      <w:r w:rsidR="00B14C6E">
        <w:rPr>
          <w:b/>
          <w:bCs/>
        </w:rPr>
        <w:t xml:space="preserve"> </w:t>
      </w:r>
      <w:r w:rsidR="00332A46">
        <w:rPr>
          <w:b/>
          <w:bCs/>
        </w:rPr>
        <w:t xml:space="preserve"> </w:t>
      </w:r>
    </w:p>
    <w:p w:rsidR="00F0540C" w:rsidP="00B81A91" w:rsidRDefault="00F0540C" w14:paraId="717B97EE" w14:textId="77777777">
      <w:pPr>
        <w:pStyle w:val="ListParagraph"/>
        <w:tabs>
          <w:tab w:val="left" w:pos="2640"/>
        </w:tabs>
        <w:rPr>
          <w:b/>
          <w:bCs/>
          <w:lang w:val="en-US"/>
        </w:rPr>
      </w:pPr>
    </w:p>
    <w:p w:rsidR="00556529" w:rsidP="00B81A91" w:rsidRDefault="00556529" w14:paraId="5C2CB9A1" w14:textId="77777777">
      <w:pPr>
        <w:pStyle w:val="ListParagraph"/>
        <w:tabs>
          <w:tab w:val="left" w:pos="2640"/>
        </w:tabs>
        <w:rPr>
          <w:b/>
          <w:bCs/>
          <w:lang w:val="en-US"/>
        </w:rPr>
      </w:pPr>
    </w:p>
    <w:p w:rsidR="004F623C" w:rsidP="002023D1" w:rsidRDefault="004F623C" w14:paraId="31DAB5D7" w14:textId="0C102B18">
      <w:pPr>
        <w:pStyle w:val="ListParagraph"/>
        <w:numPr>
          <w:ilvl w:val="0"/>
          <w:numId w:val="14"/>
        </w:numPr>
        <w:tabs>
          <w:tab w:val="left" w:pos="2640"/>
        </w:tabs>
        <w:rPr>
          <w:b/>
          <w:bCs/>
          <w:lang w:val="en-US"/>
        </w:rPr>
      </w:pPr>
      <w:r>
        <w:rPr>
          <w:b/>
          <w:bCs/>
          <w:lang w:val="en-US"/>
        </w:rPr>
        <w:t>AR_PAYMENT_SHEDULES_ALL</w:t>
      </w:r>
    </w:p>
    <w:p w:rsidR="00B50B1B" w:rsidP="00B50B1B" w:rsidRDefault="00B50B1B" w14:paraId="3B349809" w14:textId="1F81D5F7">
      <w:pPr>
        <w:pStyle w:val="ListParagraph"/>
        <w:tabs>
          <w:tab w:val="left" w:pos="2640"/>
        </w:tabs>
        <w:rPr>
          <w:b/>
          <w:bCs/>
        </w:rPr>
      </w:pPr>
      <w:r w:rsidRPr="00B50B1B">
        <w:rPr>
          <w:b/>
          <w:bCs/>
        </w:rPr>
        <w:t> Tracks payment schedules for transactions.</w:t>
      </w:r>
    </w:p>
    <w:p w:rsidR="00940E40" w:rsidP="00B50B1B" w:rsidRDefault="00940E40" w14:paraId="7AD1947E" w14:textId="45782F4B">
      <w:pPr>
        <w:pStyle w:val="ListParagraph"/>
        <w:tabs>
          <w:tab w:val="left" w:pos="2640"/>
        </w:tabs>
        <w:rPr>
          <w:b/>
          <w:bCs/>
        </w:rPr>
      </w:pPr>
      <w:r w:rsidRPr="00940E40">
        <w:rPr>
          <w:b/>
          <w:bCs/>
        </w:rPr>
        <w:t>PAYMENT_SCHEDULE_ID: </w:t>
      </w:r>
      <w:r w:rsidR="007E15E7">
        <w:rPr>
          <w:b/>
          <w:bCs/>
        </w:rPr>
        <w:t xml:space="preserve"> this is a </w:t>
      </w:r>
      <w:r w:rsidR="00DE1464">
        <w:rPr>
          <w:b/>
          <w:bCs/>
        </w:rPr>
        <w:t xml:space="preserve">primary key </w:t>
      </w:r>
      <w:r w:rsidR="007D651C">
        <w:rPr>
          <w:b/>
          <w:bCs/>
        </w:rPr>
        <w:t xml:space="preserve">that tracks </w:t>
      </w:r>
      <w:r w:rsidRPr="007E15E7" w:rsidR="007E15E7">
        <w:rPr>
          <w:b/>
          <w:bCs/>
        </w:rPr>
        <w:t> payment schedule entry,</w:t>
      </w:r>
      <w:r w:rsidR="007E15E7">
        <w:rPr>
          <w:b/>
          <w:bCs/>
        </w:rPr>
        <w:t xml:space="preserve"> </w:t>
      </w:r>
    </w:p>
    <w:p w:rsidR="000A1C40" w:rsidP="00B50B1B" w:rsidRDefault="006A1811" w14:paraId="5CFA5D39" w14:textId="729ACE84">
      <w:pPr>
        <w:pStyle w:val="ListParagraph"/>
        <w:tabs>
          <w:tab w:val="left" w:pos="2640"/>
        </w:tabs>
        <w:rPr>
          <w:b/>
        </w:rPr>
      </w:pPr>
      <w:r>
        <w:rPr>
          <w:b/>
          <w:bCs/>
        </w:rPr>
        <w:t xml:space="preserve">Amount_due_remaining : </w:t>
      </w:r>
      <w:r w:rsidR="000A1C40">
        <w:rPr>
          <w:b/>
          <w:bCs/>
        </w:rPr>
        <w:t>Indicate remaining amount due</w:t>
      </w:r>
      <w:r w:rsidR="0077531E">
        <w:rPr>
          <w:b/>
          <w:bCs/>
        </w:rPr>
        <w:t xml:space="preserve"> , easy to understand </w:t>
      </w:r>
      <w:r w:rsidR="00625D26">
        <w:rPr>
          <w:b/>
          <w:bCs/>
        </w:rPr>
        <w:t>outstanding amount</w:t>
      </w:r>
    </w:p>
    <w:p w:rsidR="004F623C" w:rsidP="00DF4A03" w:rsidRDefault="00DF4A03" w14:paraId="57FDD73E" w14:textId="19E8D8B3">
      <w:pPr>
        <w:tabs>
          <w:tab w:val="left" w:pos="2640"/>
        </w:tabs>
        <w:rPr>
          <w:b/>
          <w:bCs/>
          <w:lang w:val="en-US"/>
        </w:rPr>
      </w:pPr>
      <w:r>
        <w:rPr>
          <w:b/>
          <w:bCs/>
          <w:lang w:val="en-US"/>
        </w:rPr>
        <w:t xml:space="preserve">             </w:t>
      </w:r>
      <w:r w:rsidRPr="00DF4A03" w:rsidR="00B2371F">
        <w:rPr>
          <w:b/>
          <w:bCs/>
          <w:lang w:val="en-US"/>
        </w:rPr>
        <w:t>AR_CASH_RECIEPT</w:t>
      </w:r>
      <w:r w:rsidRPr="00DF4A03" w:rsidR="007A61A1">
        <w:rPr>
          <w:b/>
          <w:bCs/>
          <w:lang w:val="en-US"/>
        </w:rPr>
        <w:t xml:space="preserve">S /  RECOS / </w:t>
      </w:r>
    </w:p>
    <w:p w:rsidR="00614137" w:rsidP="00DF4A03" w:rsidRDefault="00614137" w14:paraId="0692A9DE" w14:textId="604126FB">
      <w:pPr>
        <w:tabs>
          <w:tab w:val="left" w:pos="2640"/>
        </w:tabs>
        <w:rPr>
          <w:b/>
          <w:bCs/>
        </w:rPr>
      </w:pPr>
      <w:r w:rsidRPr="4D8727EB">
        <w:rPr>
          <w:b/>
        </w:rPr>
        <w:t xml:space="preserve">             </w:t>
      </w:r>
      <w:r w:rsidRPr="00614137">
        <w:rPr>
          <w:b/>
          <w:bCs/>
        </w:rPr>
        <w:t>CASH_RECEIPT_ID:</w:t>
      </w:r>
      <w:r>
        <w:rPr>
          <w:b/>
          <w:bCs/>
        </w:rPr>
        <w:t xml:space="preserve"> this is a primary key which mainly tracks entry of </w:t>
      </w:r>
      <w:r w:rsidR="00C876F7">
        <w:rPr>
          <w:b/>
          <w:bCs/>
        </w:rPr>
        <w:t>cash receipts</w:t>
      </w:r>
    </w:p>
    <w:p w:rsidR="006C3376" w:rsidP="00DF4A03" w:rsidRDefault="006C3376" w14:paraId="64614672" w14:textId="6B017B96">
      <w:pPr>
        <w:tabs>
          <w:tab w:val="left" w:pos="2640"/>
        </w:tabs>
        <w:rPr>
          <w:b/>
          <w:bCs/>
        </w:rPr>
      </w:pPr>
      <w:r>
        <w:rPr>
          <w:b/>
          <w:bCs/>
        </w:rPr>
        <w:t xml:space="preserve">              Amount : </w:t>
      </w:r>
      <w:r w:rsidR="00D34B76">
        <w:rPr>
          <w:b/>
          <w:bCs/>
        </w:rPr>
        <w:t xml:space="preserve">amount of the cash </w:t>
      </w:r>
      <w:r w:rsidR="004C0DE2">
        <w:rPr>
          <w:b/>
          <w:bCs/>
        </w:rPr>
        <w:t>receipts.</w:t>
      </w:r>
    </w:p>
    <w:p w:rsidRPr="00DF4A03" w:rsidR="00C876F7" w:rsidP="00DF4A03" w:rsidRDefault="00C876F7" w14:paraId="70EDAEAD" w14:textId="77777777">
      <w:pPr>
        <w:tabs>
          <w:tab w:val="left" w:pos="2640"/>
        </w:tabs>
        <w:rPr>
          <w:b/>
          <w:bCs/>
          <w:lang w:val="en-US"/>
        </w:rPr>
      </w:pPr>
    </w:p>
    <w:p w:rsidRPr="002023D1" w:rsidR="00542F7D" w:rsidP="00542F7D" w:rsidRDefault="00542F7D" w14:paraId="13B3A838" w14:textId="284C4F96">
      <w:pPr>
        <w:pStyle w:val="ListParagraph"/>
        <w:tabs>
          <w:tab w:val="left" w:pos="2640"/>
        </w:tabs>
        <w:rPr>
          <w:b/>
        </w:rPr>
      </w:pPr>
      <w:r w:rsidRPr="00542F7D">
        <w:rPr>
          <w:b/>
          <w:bCs/>
        </w:rPr>
        <w:t> Tracks cash receipt details.</w:t>
      </w:r>
    </w:p>
    <w:p w:rsidR="00710405" w:rsidP="00542F7D" w:rsidRDefault="00710405" w14:paraId="71B777EF" w14:textId="77777777">
      <w:pPr>
        <w:pStyle w:val="ListParagraph"/>
        <w:tabs>
          <w:tab w:val="left" w:pos="2640"/>
        </w:tabs>
        <w:rPr>
          <w:b/>
          <w:bCs/>
        </w:rPr>
      </w:pPr>
    </w:p>
    <w:p w:rsidRPr="002023D1" w:rsidR="00966BEF" w:rsidP="0081445B" w:rsidRDefault="0081445B" w14:paraId="5346B6B5" w14:textId="7B93EBF2">
      <w:pPr>
        <w:pStyle w:val="ListParagraph"/>
        <w:numPr>
          <w:ilvl w:val="0"/>
          <w:numId w:val="14"/>
        </w:numPr>
        <w:tabs>
          <w:tab w:val="left" w:pos="2640"/>
        </w:tabs>
        <w:rPr>
          <w:b/>
          <w:bCs/>
          <w:lang w:val="en-US"/>
        </w:rPr>
      </w:pPr>
      <w:r>
        <w:rPr>
          <w:b/>
          <w:bCs/>
        </w:rPr>
        <w:t>RA_CUSTOMER_TRX_LINES_ALL</w:t>
      </w:r>
    </w:p>
    <w:p w:rsidR="00750D7C" w:rsidP="00750D7C" w:rsidRDefault="00F50843" w14:paraId="541FCA41" w14:textId="6AACB0EE">
      <w:pPr>
        <w:pStyle w:val="ListParagraph"/>
        <w:tabs>
          <w:tab w:val="left" w:pos="2640"/>
        </w:tabs>
        <w:rPr>
          <w:b/>
        </w:rPr>
      </w:pPr>
      <w:r>
        <w:rPr>
          <w:b/>
          <w:bCs/>
        </w:rPr>
        <w:t xml:space="preserve">This </w:t>
      </w:r>
      <w:r w:rsidRPr="00F50843">
        <w:rPr>
          <w:b/>
          <w:bCs/>
        </w:rPr>
        <w:t>table stores line information about invoices, debit memos, credit memos, and bills receivable.</w:t>
      </w:r>
    </w:p>
    <w:p w:rsidR="004E48F5" w:rsidP="00750D7C" w:rsidRDefault="004E48F5" w14:paraId="52FE5057" w14:textId="37F5C8E8">
      <w:pPr>
        <w:pStyle w:val="ListParagraph"/>
        <w:tabs>
          <w:tab w:val="left" w:pos="2640"/>
        </w:tabs>
        <w:rPr>
          <w:b/>
          <w:bCs/>
        </w:rPr>
      </w:pPr>
      <w:r>
        <w:rPr>
          <w:b/>
          <w:bCs/>
        </w:rPr>
        <w:t xml:space="preserve">  PK:</w:t>
      </w:r>
    </w:p>
    <w:p w:rsidRPr="00BD185D" w:rsidR="00BD185D" w:rsidP="00BD185D" w:rsidRDefault="00BD185D" w14:paraId="25692E7F" w14:textId="27CD7661">
      <w:pPr>
        <w:pStyle w:val="ListParagraph"/>
        <w:numPr>
          <w:ilvl w:val="0"/>
          <w:numId w:val="18"/>
        </w:numPr>
        <w:tabs>
          <w:tab w:val="left" w:pos="2640"/>
        </w:tabs>
        <w:rPr>
          <w:b/>
          <w:bCs/>
        </w:rPr>
      </w:pPr>
      <w:r>
        <w:rPr>
          <w:b/>
          <w:bCs/>
        </w:rPr>
        <w:t xml:space="preserve">      </w:t>
      </w:r>
      <w:r w:rsidRPr="00BD185D">
        <w:rPr>
          <w:b/>
          <w:bCs/>
        </w:rPr>
        <w:t>CUSTOMER_TRX_LINE_ID: The primary key for the table, uniquely identifying each transaction line.</w:t>
      </w:r>
    </w:p>
    <w:p w:rsidRPr="00BD185D" w:rsidR="00BD185D" w:rsidP="00BD185D" w:rsidRDefault="00BD185D" w14:paraId="4F298C23" w14:textId="77777777">
      <w:pPr>
        <w:pStyle w:val="ListParagraph"/>
        <w:numPr>
          <w:ilvl w:val="0"/>
          <w:numId w:val="18"/>
        </w:numPr>
        <w:tabs>
          <w:tab w:val="left" w:pos="2640"/>
        </w:tabs>
        <w:rPr>
          <w:b/>
          <w:bCs/>
        </w:rPr>
      </w:pPr>
      <w:r w:rsidRPr="00BD185D">
        <w:rPr>
          <w:b/>
          <w:bCs/>
        </w:rPr>
        <w:t>CUSTOMER_TRX_ID: A foreign key linking to the RA_CUSTOMER_TRX_ALL table, which stores the header information for the transaction.</w:t>
      </w:r>
    </w:p>
    <w:p w:rsidRPr="00BD185D" w:rsidR="00BD185D" w:rsidP="00BD185D" w:rsidRDefault="00BD185D" w14:paraId="07F1F7EE" w14:textId="24B0BD0F">
      <w:pPr>
        <w:pStyle w:val="ListParagraph"/>
        <w:numPr>
          <w:ilvl w:val="0"/>
          <w:numId w:val="18"/>
        </w:numPr>
        <w:tabs>
          <w:tab w:val="left" w:pos="2640"/>
        </w:tabs>
        <w:rPr>
          <w:b/>
          <w:bCs/>
        </w:rPr>
      </w:pPr>
      <w:r w:rsidRPr="00BD185D">
        <w:rPr>
          <w:b/>
          <w:bCs/>
        </w:rPr>
        <w:t>LINE_TYPE: Indicates the type of line, such as 'LINE' for regular invoice lines, 'TAX' for tax lines, 'FREIGHT' for freight lines, and 'CHARGES' for other charges.</w:t>
      </w:r>
    </w:p>
    <w:p w:rsidRPr="00BD185D" w:rsidR="00BD185D" w:rsidP="00BD185D" w:rsidRDefault="00BD185D" w14:paraId="68C11770" w14:textId="77777777">
      <w:pPr>
        <w:pStyle w:val="ListParagraph"/>
        <w:numPr>
          <w:ilvl w:val="0"/>
          <w:numId w:val="18"/>
        </w:numPr>
        <w:tabs>
          <w:tab w:val="left" w:pos="2640"/>
        </w:tabs>
        <w:rPr>
          <w:b/>
          <w:bCs/>
        </w:rPr>
      </w:pPr>
      <w:r w:rsidRPr="00BD185D">
        <w:rPr>
          <w:b/>
          <w:bCs/>
        </w:rPr>
        <w:t>DESCRIPTION: A description of the transaction line.</w:t>
      </w:r>
    </w:p>
    <w:p w:rsidRPr="00BD185D" w:rsidR="00BD185D" w:rsidP="00BD185D" w:rsidRDefault="00BD185D" w14:paraId="52AD0372" w14:textId="77777777">
      <w:pPr>
        <w:pStyle w:val="ListParagraph"/>
        <w:numPr>
          <w:ilvl w:val="0"/>
          <w:numId w:val="18"/>
        </w:numPr>
        <w:tabs>
          <w:tab w:val="left" w:pos="2640"/>
        </w:tabs>
        <w:rPr>
          <w:b/>
          <w:bCs/>
        </w:rPr>
      </w:pPr>
      <w:r w:rsidRPr="00BD185D">
        <w:rPr>
          <w:b/>
          <w:bCs/>
        </w:rPr>
        <w:t>QUANTITY_ORDERED: The quantity of the product ordered.</w:t>
      </w:r>
    </w:p>
    <w:p w:rsidRPr="00BD185D" w:rsidR="00BD185D" w:rsidP="00BD185D" w:rsidRDefault="00BD185D" w14:paraId="526A0B7F" w14:textId="77777777">
      <w:pPr>
        <w:pStyle w:val="ListParagraph"/>
        <w:numPr>
          <w:ilvl w:val="0"/>
          <w:numId w:val="18"/>
        </w:numPr>
        <w:tabs>
          <w:tab w:val="left" w:pos="2640"/>
        </w:tabs>
        <w:rPr>
          <w:b/>
          <w:bCs/>
        </w:rPr>
      </w:pPr>
      <w:r w:rsidRPr="00BD185D">
        <w:rPr>
          <w:b/>
          <w:bCs/>
        </w:rPr>
        <w:t>QUANTITY_INVOICED: The quantity of the product invoiced.</w:t>
      </w:r>
    </w:p>
    <w:p w:rsidRPr="00BD185D" w:rsidR="00BD185D" w:rsidP="00BD185D" w:rsidRDefault="00BD185D" w14:paraId="4947F43B" w14:textId="77777777">
      <w:pPr>
        <w:pStyle w:val="ListParagraph"/>
        <w:numPr>
          <w:ilvl w:val="0"/>
          <w:numId w:val="18"/>
        </w:numPr>
        <w:tabs>
          <w:tab w:val="left" w:pos="2640"/>
        </w:tabs>
        <w:rPr>
          <w:b/>
          <w:bCs/>
        </w:rPr>
      </w:pPr>
      <w:r w:rsidRPr="00BD185D">
        <w:rPr>
          <w:b/>
          <w:bCs/>
        </w:rPr>
        <w:t>UNIT_SELLING_PRICE: The selling price per unit for the transaction line.</w:t>
      </w:r>
    </w:p>
    <w:p w:rsidRPr="00BD185D" w:rsidR="00BD185D" w:rsidP="00BD185D" w:rsidRDefault="00BD185D" w14:paraId="68716741" w14:textId="77777777">
      <w:pPr>
        <w:pStyle w:val="ListParagraph"/>
        <w:numPr>
          <w:ilvl w:val="0"/>
          <w:numId w:val="18"/>
        </w:numPr>
        <w:tabs>
          <w:tab w:val="left" w:pos="2640"/>
        </w:tabs>
        <w:rPr>
          <w:b/>
          <w:bCs/>
        </w:rPr>
      </w:pPr>
      <w:r w:rsidRPr="00BD185D">
        <w:rPr>
          <w:b/>
          <w:bCs/>
        </w:rPr>
        <w:t>EXTENDED_AMOUNT: The total amount for the transaction line, calculated as quantity multiplied by the unit selling price.</w:t>
      </w:r>
    </w:p>
    <w:p w:rsidR="001D34DF" w:rsidP="00750D7C" w:rsidRDefault="001D34DF" w14:paraId="1B609EC1" w14:textId="133FC6A2">
      <w:pPr>
        <w:pStyle w:val="ListParagraph"/>
        <w:tabs>
          <w:tab w:val="left" w:pos="2640"/>
        </w:tabs>
        <w:rPr>
          <w:b/>
          <w:bCs/>
          <w:lang w:val="en-US"/>
        </w:rPr>
      </w:pPr>
    </w:p>
    <w:p w:rsidR="00687D15" w:rsidP="002A75AA" w:rsidRDefault="00417A7C" w14:paraId="4723614E" w14:textId="586C7F8E">
      <w:pPr>
        <w:pStyle w:val="ListParagraph"/>
        <w:tabs>
          <w:tab w:val="left" w:pos="2640"/>
        </w:tabs>
        <w:rPr>
          <w:b/>
          <w:sz w:val="32"/>
          <w:szCs w:val="32"/>
        </w:rPr>
      </w:pPr>
      <w:r w:rsidRPr="0770F238">
        <w:rPr>
          <w:b/>
          <w:sz w:val="32"/>
          <w:szCs w:val="32"/>
        </w:rPr>
        <w:t xml:space="preserve">TCA </w:t>
      </w:r>
      <w:r w:rsidRPr="0770F238" w:rsidR="002A75AA">
        <w:rPr>
          <w:b/>
          <w:sz w:val="32"/>
          <w:szCs w:val="32"/>
        </w:rPr>
        <w:t xml:space="preserve">   </w:t>
      </w:r>
      <w:r w:rsidRPr="0770F238" w:rsidR="00804B2E">
        <w:rPr>
          <w:b/>
          <w:sz w:val="32"/>
          <w:szCs w:val="32"/>
        </w:rPr>
        <w:t>(TR</w:t>
      </w:r>
      <w:r w:rsidRPr="0770F238" w:rsidR="00E84901">
        <w:rPr>
          <w:b/>
          <w:sz w:val="32"/>
          <w:szCs w:val="32"/>
        </w:rPr>
        <w:t>ADING COMMUNITY ARCHITECTUR</w:t>
      </w:r>
      <w:r w:rsidRPr="0770F238" w:rsidR="00804B2E">
        <w:rPr>
          <w:b/>
          <w:sz w:val="32"/>
          <w:szCs w:val="32"/>
        </w:rPr>
        <w:t>)</w:t>
      </w:r>
      <w:r w:rsidRPr="0770F238" w:rsidR="002A75AA">
        <w:rPr>
          <w:b/>
          <w:sz w:val="32"/>
          <w:szCs w:val="32"/>
        </w:rPr>
        <w:t xml:space="preserve">               </w:t>
      </w:r>
    </w:p>
    <w:p w:rsidRPr="00687D15" w:rsidR="002A75AA" w:rsidP="002A75AA" w:rsidRDefault="00687D15" w14:paraId="11B23FF0" w14:textId="187A7825">
      <w:pPr>
        <w:pStyle w:val="ListParagraph"/>
        <w:tabs>
          <w:tab w:val="left" w:pos="2640"/>
        </w:tabs>
        <w:rPr>
          <w:b/>
          <w:bCs/>
          <w:lang w:val="en-US"/>
        </w:rPr>
      </w:pPr>
      <w:r>
        <w:rPr>
          <w:b/>
          <w:bCs/>
          <w:sz w:val="32"/>
          <w:szCs w:val="32"/>
          <w:lang w:val="en-US"/>
        </w:rPr>
        <w:t xml:space="preserve">                                                                                                          </w:t>
      </w:r>
      <w:r w:rsidRPr="00687D15">
        <w:rPr>
          <w:b/>
          <w:bCs/>
          <w:lang w:val="en-US"/>
        </w:rPr>
        <w:t>SUPPLIER</w:t>
      </w:r>
      <w:r w:rsidRPr="00687D15" w:rsidR="002A75AA">
        <w:rPr>
          <w:b/>
          <w:bCs/>
          <w:lang w:val="en-US"/>
        </w:rPr>
        <w:t xml:space="preserve">                                                       </w:t>
      </w:r>
      <w:r w:rsidRPr="00687D15" w:rsidR="00511BC7">
        <w:rPr>
          <w:b/>
          <w:bCs/>
          <w:lang w:val="en-US"/>
        </w:rPr>
        <w:t xml:space="preserve">                                                  </w:t>
      </w:r>
      <w:r w:rsidRPr="00687D15">
        <w:rPr>
          <w:b/>
          <w:bCs/>
          <w:lang w:val="en-US"/>
        </w:rPr>
        <w:t xml:space="preserve">          </w:t>
      </w:r>
    </w:p>
    <w:p w:rsidRPr="00C3478A" w:rsidR="003E11AF" w:rsidP="00750D7C" w:rsidRDefault="00D27001" w14:paraId="6B0D0E04" w14:textId="7FDD0A51">
      <w:pPr>
        <w:pStyle w:val="ListParagraph"/>
        <w:tabs>
          <w:tab w:val="left" w:pos="2640"/>
        </w:tabs>
        <w:rPr>
          <w:b/>
          <w:bCs/>
          <w:lang w:val="en-US"/>
        </w:rPr>
      </w:pPr>
      <w:r>
        <w:rPr>
          <w:b/>
          <w:bCs/>
          <w:noProof/>
          <w:lang w:val="en-US"/>
        </w:rPr>
        <mc:AlternateContent>
          <mc:Choice Requires="aink">
            <w:drawing>
              <wp:anchor distT="0" distB="0" distL="114300" distR="114300" simplePos="0" relativeHeight="251658359" behindDoc="0" locked="0" layoutInCell="1" allowOverlap="1" wp14:anchorId="29A79B95" wp14:editId="2E616C72">
                <wp:simplePos x="0" y="0"/>
                <wp:positionH relativeFrom="column">
                  <wp:posOffset>2292160</wp:posOffset>
                </wp:positionH>
                <wp:positionV relativeFrom="paragraph">
                  <wp:posOffset>-233140</wp:posOffset>
                </wp:positionV>
                <wp:extent cx="2582280" cy="556200"/>
                <wp:effectExtent l="38100" t="38100" r="46990" b="34925"/>
                <wp:wrapNone/>
                <wp:docPr id="540490550" name="Ink 5"/>
                <wp:cNvGraphicFramePr/>
                <a:graphic xmlns:a="http://schemas.openxmlformats.org/drawingml/2006/main">
                  <a:graphicData uri="http://schemas.microsoft.com/office/word/2010/wordprocessingInk">
                    <w14:contentPart bwMode="auto" r:id="rId291">
                      <w14:nvContentPartPr>
                        <w14:cNvContentPartPr/>
                      </w14:nvContentPartPr>
                      <w14:xfrm>
                        <a:off x="0" y="0"/>
                        <a:ext cx="2582280" cy="55620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374" behindDoc="0" locked="0" layoutInCell="1" allowOverlap="1" wp14:anchorId="28FE2ACE" wp14:editId="2E616C72">
                <wp:simplePos x="0" y="0"/>
                <wp:positionH relativeFrom="column">
                  <wp:posOffset>2292160</wp:posOffset>
                </wp:positionH>
                <wp:positionV relativeFrom="paragraph">
                  <wp:posOffset>-233140</wp:posOffset>
                </wp:positionV>
                <wp:extent cx="2582280" cy="556200"/>
                <wp:effectExtent l="38100" t="38100" r="46990" b="34925"/>
                <wp:wrapNone/>
                <wp:docPr id="61500045" name="Ink 5"/>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540490550" name="Ink 5"/>
                        <pic:cNvPicPr/>
                      </pic:nvPicPr>
                      <pic:blipFill>
                        <a:blip xmlns:r="http://schemas.openxmlformats.org/officeDocument/2006/relationships" r:embed="rId292"/>
                        <a:stretch>
                          <a:fillRect/>
                        </a:stretch>
                      </pic:blipFill>
                      <pic:spPr>
                        <a:xfrm>
                          <a:off x="0" y="0"/>
                          <a:ext cx="2594520" cy="568440"/>
                        </a:xfrm>
                        <a:prstGeom prst="rect">
                          <a:avLst/>
                        </a:prstGeom>
                      </pic:spPr>
                    </pic:pic>
                  </a:graphicData>
                </a:graphic>
              </wp:anchor>
            </w:drawing>
          </mc:Fallback>
        </mc:AlternateContent>
      </w:r>
      <w:r w:rsidRPr="00C3478A" w:rsidR="002A75AA">
        <w:rPr>
          <w:b/>
          <w:bCs/>
          <w:lang w:val="en-US"/>
        </w:rPr>
        <w:t xml:space="preserve">                                         </w:t>
      </w:r>
      <w:r w:rsidR="00687D15">
        <w:rPr>
          <w:b/>
          <w:bCs/>
          <w:lang w:val="en-US"/>
        </w:rPr>
        <w:t xml:space="preserve"> </w:t>
      </w:r>
      <w:r w:rsidRPr="00C3478A" w:rsidR="002A75AA">
        <w:rPr>
          <w:b/>
          <w:bCs/>
          <w:lang w:val="en-US"/>
        </w:rPr>
        <w:t xml:space="preserve">        </w:t>
      </w:r>
      <w:r w:rsidR="00C3478A">
        <w:rPr>
          <w:b/>
          <w:bCs/>
          <w:lang w:val="en-US"/>
        </w:rPr>
        <w:t xml:space="preserve">                         </w:t>
      </w:r>
      <w:r w:rsidRPr="00C3478A" w:rsidR="002A75AA">
        <w:rPr>
          <w:b/>
          <w:bCs/>
          <w:lang w:val="en-US"/>
        </w:rPr>
        <w:t xml:space="preserve">                </w:t>
      </w:r>
      <w:r w:rsidR="00511BC7">
        <w:rPr>
          <w:b/>
          <w:bCs/>
          <w:lang w:val="en-US"/>
        </w:rPr>
        <w:t xml:space="preserve">                                                  </w:t>
      </w:r>
      <w:r w:rsidRPr="00C3478A" w:rsidR="002A75AA">
        <w:rPr>
          <w:b/>
          <w:bCs/>
          <w:lang w:val="en-US"/>
        </w:rPr>
        <w:t xml:space="preserve"> </w:t>
      </w:r>
      <w:r w:rsidRPr="00C3478A" w:rsidR="00C3478A">
        <w:rPr>
          <w:b/>
          <w:bCs/>
          <w:lang w:val="en-US"/>
        </w:rPr>
        <w:t>CUSTOMER</w:t>
      </w:r>
    </w:p>
    <w:p w:rsidRPr="00D27001" w:rsidR="003E11AF" w:rsidP="00750D7C" w:rsidRDefault="00D27001" w14:paraId="1479E7C4" w14:textId="67C3ACCE">
      <w:pPr>
        <w:pStyle w:val="ListParagraph"/>
        <w:tabs>
          <w:tab w:val="left" w:pos="2640"/>
        </w:tabs>
        <w:rPr>
          <w:b/>
          <w:bCs/>
          <w:sz w:val="28"/>
          <w:szCs w:val="28"/>
          <w:lang w:val="en-US"/>
        </w:rPr>
      </w:pPr>
      <w:r>
        <w:rPr>
          <w:b/>
          <w:bCs/>
          <w:noProof/>
          <w:sz w:val="28"/>
          <w:szCs w:val="28"/>
          <w:lang w:val="en-US"/>
        </w:rPr>
        <mc:AlternateContent>
          <mc:Choice Requires="aink">
            <w:drawing>
              <wp:anchor distT="0" distB="0" distL="114300" distR="114300" simplePos="0" relativeHeight="251658361" behindDoc="0" locked="0" layoutInCell="1" allowOverlap="1" wp14:anchorId="25F845F8" wp14:editId="170D1495">
                <wp:simplePos x="0" y="0"/>
                <wp:positionH relativeFrom="column">
                  <wp:posOffset>995680</wp:posOffset>
                </wp:positionH>
                <wp:positionV relativeFrom="paragraph">
                  <wp:posOffset>-114935</wp:posOffset>
                </wp:positionV>
                <wp:extent cx="1816735" cy="527050"/>
                <wp:effectExtent l="38100" t="38100" r="31115" b="44450"/>
                <wp:wrapNone/>
                <wp:docPr id="1857693380" name="Ink 11"/>
                <wp:cNvGraphicFramePr/>
                <a:graphic xmlns:a="http://schemas.openxmlformats.org/drawingml/2006/main">
                  <a:graphicData uri="http://schemas.microsoft.com/office/word/2010/wordprocessingInk">
                    <w14:contentPart bwMode="auto" r:id="rId293">
                      <w14:nvContentPartPr>
                        <w14:cNvContentPartPr/>
                      </w14:nvContentPartPr>
                      <w14:xfrm>
                        <a:off x="0" y="0"/>
                        <a:ext cx="1816735" cy="527050"/>
                      </w14:xfrm>
                    </w14:contentPart>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376" behindDoc="0" locked="0" layoutInCell="1" allowOverlap="1" wp14:anchorId="3BD8FAB3" wp14:editId="170D1495">
                <wp:simplePos x="0" y="0"/>
                <wp:positionH relativeFrom="column">
                  <wp:posOffset>995680</wp:posOffset>
                </wp:positionH>
                <wp:positionV relativeFrom="paragraph">
                  <wp:posOffset>-114935</wp:posOffset>
                </wp:positionV>
                <wp:extent cx="1816735" cy="527050"/>
                <wp:effectExtent l="38100" t="38100" r="31115" b="44450"/>
                <wp:wrapNone/>
                <wp:docPr id="32289386" name="Ink 11"/>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1857693380" name="Ink 11"/>
                        <pic:cNvPicPr/>
                      </pic:nvPicPr>
                      <pic:blipFill>
                        <a:blip xmlns:r="http://schemas.openxmlformats.org/officeDocument/2006/relationships" r:embed="rId294"/>
                        <a:stretch>
                          <a:fillRect/>
                        </a:stretch>
                      </pic:blipFill>
                      <pic:spPr>
                        <a:xfrm>
                          <a:off x="0" y="0"/>
                          <a:ext cx="1828974" cy="539299"/>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Pr="00D27001" w:rsidR="00511BC7">
        <w:rPr>
          <w:b/>
          <w:bCs/>
          <w:sz w:val="28"/>
          <w:szCs w:val="28"/>
          <w:lang w:val="en-US"/>
        </w:rPr>
        <w:t xml:space="preserve">                </w:t>
      </w:r>
      <w:r w:rsidRPr="00D27001" w:rsidR="003E56D0">
        <w:rPr>
          <w:b/>
          <w:bCs/>
          <w:sz w:val="28"/>
          <w:szCs w:val="28"/>
          <w:lang w:val="en-US"/>
        </w:rPr>
        <w:t xml:space="preserve">   </w:t>
      </w:r>
      <w:r w:rsidRPr="00D27001" w:rsidR="003E11AF">
        <w:rPr>
          <w:b/>
          <w:bCs/>
          <w:sz w:val="28"/>
          <w:szCs w:val="28"/>
          <w:lang w:val="en-US"/>
        </w:rPr>
        <w:t>HZ_PARTIES</w:t>
      </w:r>
      <w:r>
        <w:rPr>
          <w:b/>
          <w:bCs/>
          <w:sz w:val="28"/>
          <w:szCs w:val="28"/>
          <w:lang w:val="en-US"/>
        </w:rPr>
        <w:t>(BANK)</w:t>
      </w:r>
      <w:r w:rsidRPr="00D27001" w:rsidR="00C3478A">
        <w:rPr>
          <w:b/>
          <w:bCs/>
          <w:sz w:val="28"/>
          <w:szCs w:val="28"/>
          <w:lang w:val="en-US"/>
        </w:rPr>
        <w:t xml:space="preserve">                                        </w:t>
      </w:r>
      <w:r w:rsidRPr="00D27001" w:rsidR="00511BC7">
        <w:rPr>
          <w:b/>
          <w:bCs/>
          <w:sz w:val="28"/>
          <w:szCs w:val="28"/>
          <w:lang w:val="en-US"/>
        </w:rPr>
        <w:t xml:space="preserve">                                    </w:t>
      </w:r>
      <w:r w:rsidRPr="00D27001" w:rsidR="00C3478A">
        <w:rPr>
          <w:b/>
          <w:bCs/>
          <w:sz w:val="28"/>
          <w:szCs w:val="28"/>
          <w:lang w:val="en-US"/>
        </w:rPr>
        <w:t xml:space="preserve">  </w:t>
      </w:r>
      <w:r w:rsidRPr="00D27001" w:rsidR="003E56D0">
        <w:rPr>
          <w:b/>
          <w:bCs/>
          <w:sz w:val="28"/>
          <w:szCs w:val="28"/>
          <w:lang w:val="en-US"/>
        </w:rPr>
        <w:t xml:space="preserve">                                         </w:t>
      </w:r>
    </w:p>
    <w:p w:rsidR="00306259" w:rsidP="00750D7C" w:rsidRDefault="00D27001" w14:paraId="781CCBE6" w14:textId="641E6A86">
      <w:pPr>
        <w:pStyle w:val="ListParagraph"/>
        <w:tabs>
          <w:tab w:val="left" w:pos="2640"/>
        </w:tabs>
        <w:rPr>
          <w:b/>
          <w:bCs/>
          <w:lang w:val="en-US"/>
        </w:rPr>
      </w:pPr>
      <w:r>
        <w:rPr>
          <w:b/>
          <w:bCs/>
          <w:noProof/>
          <w:sz w:val="32"/>
          <w:szCs w:val="32"/>
          <w:lang w:val="en-US"/>
        </w:rPr>
        <mc:AlternateContent>
          <mc:Choice Requires="aink">
            <w:drawing>
              <wp:anchor distT="0" distB="0" distL="114300" distR="114300" simplePos="0" relativeHeight="251658360" behindDoc="0" locked="0" layoutInCell="1" allowOverlap="1" wp14:anchorId="7DE97BE8" wp14:editId="54F059B4">
                <wp:simplePos x="0" y="0"/>
                <wp:positionH relativeFrom="column">
                  <wp:posOffset>2367915</wp:posOffset>
                </wp:positionH>
                <wp:positionV relativeFrom="paragraph">
                  <wp:posOffset>-445770</wp:posOffset>
                </wp:positionV>
                <wp:extent cx="2597040" cy="988830"/>
                <wp:effectExtent l="38100" t="38100" r="51435" b="40005"/>
                <wp:wrapNone/>
                <wp:docPr id="1825128978" name="Ink 10"/>
                <wp:cNvGraphicFramePr/>
                <a:graphic xmlns:a="http://schemas.openxmlformats.org/drawingml/2006/main">
                  <a:graphicData uri="http://schemas.microsoft.com/office/word/2010/wordprocessingInk">
                    <w14:contentPart bwMode="auto" r:id="rId295">
                      <w14:nvContentPartPr>
                        <w14:cNvContentPartPr/>
                      </w14:nvContentPartPr>
                      <w14:xfrm>
                        <a:off x="0" y="0"/>
                        <a:ext cx="2597040" cy="98883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375" behindDoc="0" locked="0" layoutInCell="1" allowOverlap="1" wp14:anchorId="338F7FD8" wp14:editId="54F059B4">
                <wp:simplePos x="0" y="0"/>
                <wp:positionH relativeFrom="column">
                  <wp:posOffset>2367915</wp:posOffset>
                </wp:positionH>
                <wp:positionV relativeFrom="paragraph">
                  <wp:posOffset>-445770</wp:posOffset>
                </wp:positionV>
                <wp:extent cx="2597040" cy="988830"/>
                <wp:effectExtent l="38100" t="38100" r="51435" b="40005"/>
                <wp:wrapNone/>
                <wp:docPr id="1226198096" name="Ink 10"/>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1825128978" name="Ink 10"/>
                        <pic:cNvPicPr/>
                      </pic:nvPicPr>
                      <pic:blipFill>
                        <a:blip xmlns:r="http://schemas.openxmlformats.org/officeDocument/2006/relationships" r:embed="rId296"/>
                        <a:stretch>
                          <a:fillRect/>
                        </a:stretch>
                      </pic:blipFill>
                      <pic:spPr>
                        <a:xfrm>
                          <a:off x="0" y="0"/>
                          <a:ext cx="2609280" cy="1001069"/>
                        </a:xfrm>
                        <a:prstGeom prst="rect">
                          <a:avLst/>
                        </a:prstGeom>
                      </pic:spPr>
                    </pic:pic>
                  </a:graphicData>
                </a:graphic>
              </wp:anchor>
            </w:drawing>
          </mc:Fallback>
        </mc:AlternateContent>
      </w:r>
      <w:r w:rsidR="00306259">
        <w:rPr>
          <w:b/>
          <w:bCs/>
          <w:sz w:val="32"/>
          <w:szCs w:val="32"/>
          <w:lang w:val="en-US"/>
        </w:rPr>
        <w:t xml:space="preserve">                                                                  </w:t>
      </w:r>
      <w:r w:rsidR="00511BC7">
        <w:rPr>
          <w:b/>
          <w:bCs/>
          <w:sz w:val="32"/>
          <w:szCs w:val="32"/>
          <w:lang w:val="en-US"/>
        </w:rPr>
        <w:t xml:space="preserve">                                      </w:t>
      </w:r>
      <w:r w:rsidR="00306259">
        <w:rPr>
          <w:b/>
          <w:bCs/>
          <w:sz w:val="32"/>
          <w:szCs w:val="32"/>
          <w:lang w:val="en-US"/>
        </w:rPr>
        <w:t xml:space="preserve">    </w:t>
      </w:r>
      <w:r w:rsidR="00EE1F9F">
        <w:rPr>
          <w:b/>
          <w:bCs/>
          <w:lang w:val="en-US"/>
        </w:rPr>
        <w:t>BANKS</w:t>
      </w:r>
    </w:p>
    <w:p w:rsidR="003E56D0" w:rsidP="00750D7C" w:rsidRDefault="00D27001" w14:paraId="14A04443" w14:textId="186BBC72">
      <w:pPr>
        <w:pStyle w:val="ListParagraph"/>
        <w:tabs>
          <w:tab w:val="left" w:pos="2640"/>
        </w:tabs>
        <w:rPr>
          <w:b/>
          <w:bCs/>
          <w:lang w:val="en-US"/>
        </w:rPr>
      </w:pPr>
      <w:r>
        <w:rPr>
          <w:b/>
          <w:bCs/>
          <w:noProof/>
          <w:lang w:val="en-US"/>
        </w:rPr>
        <mc:AlternateContent>
          <mc:Choice Requires="aink">
            <w:drawing>
              <wp:anchor distT="0" distB="0" distL="114300" distR="114300" simplePos="0" relativeHeight="251658367" behindDoc="0" locked="0" layoutInCell="1" allowOverlap="1" wp14:anchorId="782920BA" wp14:editId="470B0524">
                <wp:simplePos x="0" y="0"/>
                <wp:positionH relativeFrom="column">
                  <wp:posOffset>1193440</wp:posOffset>
                </wp:positionH>
                <wp:positionV relativeFrom="paragraph">
                  <wp:posOffset>-111610</wp:posOffset>
                </wp:positionV>
                <wp:extent cx="32400" cy="300240"/>
                <wp:effectExtent l="38100" t="38100" r="43815" b="43180"/>
                <wp:wrapNone/>
                <wp:docPr id="12213268" name="Ink 18"/>
                <wp:cNvGraphicFramePr/>
                <a:graphic xmlns:a="http://schemas.openxmlformats.org/drawingml/2006/main">
                  <a:graphicData uri="http://schemas.microsoft.com/office/word/2010/wordprocessingInk">
                    <w14:contentPart bwMode="auto" r:id="rId297">
                      <w14:nvContentPartPr>
                        <w14:cNvContentPartPr/>
                      </w14:nvContentPartPr>
                      <w14:xfrm>
                        <a:off x="0" y="0"/>
                        <a:ext cx="32400" cy="30024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382" behindDoc="0" locked="0" layoutInCell="1" allowOverlap="1" wp14:anchorId="6F172AED" wp14:editId="470B0524">
                <wp:simplePos x="0" y="0"/>
                <wp:positionH relativeFrom="column">
                  <wp:posOffset>1193440</wp:posOffset>
                </wp:positionH>
                <wp:positionV relativeFrom="paragraph">
                  <wp:posOffset>-111610</wp:posOffset>
                </wp:positionV>
                <wp:extent cx="32400" cy="300240"/>
                <wp:effectExtent l="38100" t="38100" r="43815" b="43180"/>
                <wp:wrapNone/>
                <wp:docPr id="949915910" name="Ink 18"/>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12213268" name="Ink 18"/>
                        <pic:cNvPicPr/>
                      </pic:nvPicPr>
                      <pic:blipFill>
                        <a:blip xmlns:r="http://schemas.openxmlformats.org/officeDocument/2006/relationships" r:embed="rId298"/>
                        <a:stretch>
                          <a:fillRect/>
                        </a:stretch>
                      </pic:blipFill>
                      <pic:spPr>
                        <a:xfrm>
                          <a:off x="0" y="0"/>
                          <a:ext cx="44640" cy="312480"/>
                        </a:xfrm>
                        <a:prstGeom prst="rect">
                          <a:avLst/>
                        </a:prstGeom>
                      </pic:spPr>
                    </pic:pic>
                  </a:graphicData>
                </a:graphic>
              </wp:anchor>
            </w:drawing>
          </mc:Fallback>
        </mc:AlternateContent>
      </w:r>
      <w:r w:rsidR="003E56D0">
        <w:rPr>
          <w:b/>
          <w:bCs/>
          <w:lang w:val="en-US"/>
        </w:rPr>
        <w:t xml:space="preserve">                                                                                                                                                 EMPLOYEE</w:t>
      </w:r>
    </w:p>
    <w:p w:rsidRPr="00BB540F" w:rsidR="00EE1F9F" w:rsidP="00BB540F" w:rsidRDefault="00D27001" w14:paraId="6961C9C0" w14:textId="4A11EAEA">
      <w:pPr>
        <w:tabs>
          <w:tab w:val="left" w:pos="2640"/>
        </w:tabs>
        <w:rPr>
          <w:b/>
          <w:bCs/>
          <w:lang w:val="en-US"/>
        </w:rPr>
      </w:pPr>
      <w:r>
        <w:rPr>
          <w:b/>
          <w:bCs/>
          <w:noProof/>
          <w:lang w:val="en-US"/>
        </w:rPr>
        <mc:AlternateContent>
          <mc:Choice Requires="aink">
            <w:drawing>
              <wp:anchor distT="0" distB="0" distL="114300" distR="114300" simplePos="0" relativeHeight="251658368" behindDoc="0" locked="0" layoutInCell="1" allowOverlap="1" wp14:anchorId="2C6DF9F6" wp14:editId="07F13470">
                <wp:simplePos x="0" y="0"/>
                <wp:positionH relativeFrom="column">
                  <wp:posOffset>-32000</wp:posOffset>
                </wp:positionH>
                <wp:positionV relativeFrom="paragraph">
                  <wp:posOffset>-163430</wp:posOffset>
                </wp:positionV>
                <wp:extent cx="2204640" cy="675000"/>
                <wp:effectExtent l="38100" t="38100" r="43815" b="49530"/>
                <wp:wrapNone/>
                <wp:docPr id="2015155306" name="Ink 19"/>
                <wp:cNvGraphicFramePr/>
                <a:graphic xmlns:a="http://schemas.openxmlformats.org/drawingml/2006/main">
                  <a:graphicData uri="http://schemas.microsoft.com/office/word/2010/wordprocessingInk">
                    <w14:contentPart bwMode="auto" r:id="rId299">
                      <w14:nvContentPartPr>
                        <w14:cNvContentPartPr/>
                      </w14:nvContentPartPr>
                      <w14:xfrm>
                        <a:off x="0" y="0"/>
                        <a:ext cx="2204640" cy="67500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383" behindDoc="0" locked="0" layoutInCell="1" allowOverlap="1" wp14:anchorId="37CE1B1E" wp14:editId="07F13470">
                <wp:simplePos x="0" y="0"/>
                <wp:positionH relativeFrom="column">
                  <wp:posOffset>-32000</wp:posOffset>
                </wp:positionH>
                <wp:positionV relativeFrom="paragraph">
                  <wp:posOffset>-163430</wp:posOffset>
                </wp:positionV>
                <wp:extent cx="2204640" cy="675000"/>
                <wp:effectExtent l="38100" t="38100" r="43815" b="49530"/>
                <wp:wrapNone/>
                <wp:docPr id="1170068705" name="Ink 19"/>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2015155306" name="Ink 19"/>
                        <pic:cNvPicPr/>
                      </pic:nvPicPr>
                      <pic:blipFill>
                        <a:blip xmlns:r="http://schemas.openxmlformats.org/officeDocument/2006/relationships" r:embed="rId300"/>
                        <a:stretch>
                          <a:fillRect/>
                        </a:stretch>
                      </pic:blipFill>
                      <pic:spPr>
                        <a:xfrm>
                          <a:off x="0" y="0"/>
                          <a:ext cx="2216880" cy="687240"/>
                        </a:xfrm>
                        <a:prstGeom prst="rect">
                          <a:avLst/>
                        </a:prstGeom>
                      </pic:spPr>
                    </pic:pic>
                  </a:graphicData>
                </a:graphic>
              </wp:anchor>
            </w:drawing>
          </mc:Fallback>
        </mc:AlternateContent>
      </w:r>
      <w:r>
        <w:rPr>
          <w:b/>
          <w:bCs/>
          <w:noProof/>
          <w:lang w:val="en-US"/>
        </w:rPr>
        <mc:AlternateContent>
          <mc:Choice Requires="aink">
            <w:drawing>
              <wp:anchor distT="0" distB="0" distL="114300" distR="114300" simplePos="0" relativeHeight="251658362" behindDoc="0" locked="0" layoutInCell="1" allowOverlap="1" wp14:anchorId="013A6490" wp14:editId="1F2BD020">
                <wp:simplePos x="0" y="0"/>
                <wp:positionH relativeFrom="column">
                  <wp:posOffset>1911280</wp:posOffset>
                </wp:positionH>
                <wp:positionV relativeFrom="paragraph">
                  <wp:posOffset>-353150</wp:posOffset>
                </wp:positionV>
                <wp:extent cx="394200" cy="1255320"/>
                <wp:effectExtent l="38100" t="38100" r="44450" b="40640"/>
                <wp:wrapNone/>
                <wp:docPr id="1329656270" name="Ink 12"/>
                <wp:cNvGraphicFramePr/>
                <a:graphic xmlns:a="http://schemas.openxmlformats.org/drawingml/2006/main">
                  <a:graphicData uri="http://schemas.microsoft.com/office/word/2010/wordprocessingInk">
                    <w14:contentPart bwMode="auto" r:id="rId301">
                      <w14:nvContentPartPr>
                        <w14:cNvContentPartPr/>
                      </w14:nvContentPartPr>
                      <w14:xfrm>
                        <a:off x="0" y="0"/>
                        <a:ext cx="394200" cy="125532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377" behindDoc="0" locked="0" layoutInCell="1" allowOverlap="1" wp14:anchorId="73B39646" wp14:editId="1F2BD020">
                <wp:simplePos x="0" y="0"/>
                <wp:positionH relativeFrom="column">
                  <wp:posOffset>1911280</wp:posOffset>
                </wp:positionH>
                <wp:positionV relativeFrom="paragraph">
                  <wp:posOffset>-353150</wp:posOffset>
                </wp:positionV>
                <wp:extent cx="394200" cy="1255320"/>
                <wp:effectExtent l="38100" t="38100" r="44450" b="40640"/>
                <wp:wrapNone/>
                <wp:docPr id="1962240263" name="Ink 12"/>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1329656270" name="Ink 12"/>
                        <pic:cNvPicPr/>
                      </pic:nvPicPr>
                      <pic:blipFill>
                        <a:blip xmlns:r="http://schemas.openxmlformats.org/officeDocument/2006/relationships" r:embed="rId302"/>
                        <a:stretch>
                          <a:fillRect/>
                        </a:stretch>
                      </pic:blipFill>
                      <pic:spPr>
                        <a:xfrm>
                          <a:off x="0" y="0"/>
                          <a:ext cx="406440" cy="1267560"/>
                        </a:xfrm>
                        <a:prstGeom prst="rect">
                          <a:avLst/>
                        </a:prstGeom>
                      </pic:spPr>
                    </pic:pic>
                  </a:graphicData>
                </a:graphic>
              </wp:anchor>
            </w:drawing>
          </mc:Fallback>
        </mc:AlternateContent>
      </w:r>
      <w:r w:rsidRPr="00BB540F" w:rsidR="000F18FF">
        <w:rPr>
          <w:b/>
          <w:bCs/>
          <w:lang w:val="en-US"/>
        </w:rPr>
        <w:t>HZ_</w:t>
      </w:r>
      <w:r w:rsidRPr="00BB540F" w:rsidR="00BF495D">
        <w:rPr>
          <w:b/>
          <w:bCs/>
          <w:lang w:val="en-US"/>
        </w:rPr>
        <w:t>PARTY</w:t>
      </w:r>
      <w:r w:rsidRPr="00BB540F" w:rsidR="00543049">
        <w:rPr>
          <w:b/>
          <w:bCs/>
          <w:lang w:val="en-US"/>
        </w:rPr>
        <w:t>_RELATIONASHIP</w:t>
      </w:r>
    </w:p>
    <w:p w:rsidR="00EE1F9F" w:rsidP="00750D7C" w:rsidRDefault="00EE1F9F" w14:paraId="10A2BD04" w14:textId="77777777">
      <w:pPr>
        <w:pStyle w:val="ListParagraph"/>
        <w:tabs>
          <w:tab w:val="left" w:pos="2640"/>
        </w:tabs>
        <w:rPr>
          <w:b/>
          <w:bCs/>
          <w:lang w:val="en-US"/>
        </w:rPr>
      </w:pPr>
    </w:p>
    <w:p w:rsidR="00EE1F9F" w:rsidP="00750D7C" w:rsidRDefault="00EE1F9F" w14:paraId="2384FBA4" w14:textId="77777777">
      <w:pPr>
        <w:pStyle w:val="ListParagraph"/>
        <w:tabs>
          <w:tab w:val="left" w:pos="2640"/>
        </w:tabs>
        <w:rPr>
          <w:b/>
          <w:bCs/>
          <w:lang w:val="en-US"/>
        </w:rPr>
      </w:pPr>
    </w:p>
    <w:p w:rsidR="00EE1F9F" w:rsidP="00750D7C" w:rsidRDefault="00EE1F9F" w14:paraId="56D01DC4" w14:textId="77777777">
      <w:pPr>
        <w:pStyle w:val="ListParagraph"/>
        <w:tabs>
          <w:tab w:val="left" w:pos="2640"/>
        </w:tabs>
        <w:rPr>
          <w:b/>
          <w:bCs/>
          <w:lang w:val="en-US"/>
        </w:rPr>
      </w:pPr>
    </w:p>
    <w:p w:rsidRPr="00BB540F" w:rsidR="00EE1F9F" w:rsidP="00750D7C" w:rsidRDefault="00D27001" w14:paraId="2ED91B1C" w14:textId="50417E44">
      <w:pPr>
        <w:pStyle w:val="ListParagraph"/>
        <w:tabs>
          <w:tab w:val="left" w:pos="2640"/>
        </w:tabs>
        <w:rPr>
          <w:b/>
          <w:bCs/>
          <w:sz w:val="28"/>
          <w:szCs w:val="28"/>
          <w:lang w:val="en-US"/>
        </w:rPr>
      </w:pPr>
      <w:r>
        <w:rPr>
          <w:b/>
          <w:bCs/>
          <w:noProof/>
          <w:sz w:val="28"/>
          <w:szCs w:val="28"/>
          <w:lang w:val="en-US"/>
        </w:rPr>
        <mc:AlternateContent>
          <mc:Choice Requires="aink">
            <w:drawing>
              <wp:anchor distT="0" distB="0" distL="114300" distR="114300" simplePos="0" relativeHeight="251658366" behindDoc="0" locked="0" layoutInCell="1" allowOverlap="1" wp14:anchorId="7B95E944" wp14:editId="36C11D19">
                <wp:simplePos x="0" y="0"/>
                <wp:positionH relativeFrom="column">
                  <wp:posOffset>4248760</wp:posOffset>
                </wp:positionH>
                <wp:positionV relativeFrom="paragraph">
                  <wp:posOffset>-154365</wp:posOffset>
                </wp:positionV>
                <wp:extent cx="1581120" cy="477000"/>
                <wp:effectExtent l="38100" t="38100" r="38735" b="37465"/>
                <wp:wrapNone/>
                <wp:docPr id="1604729796" name="Ink 17"/>
                <wp:cNvGraphicFramePr/>
                <a:graphic xmlns:a="http://schemas.openxmlformats.org/drawingml/2006/main">
                  <a:graphicData uri="http://schemas.microsoft.com/office/word/2010/wordprocessingInk">
                    <w14:contentPart bwMode="auto" r:id="rId303">
                      <w14:nvContentPartPr>
                        <w14:cNvContentPartPr/>
                      </w14:nvContentPartPr>
                      <w14:xfrm>
                        <a:off x="0" y="0"/>
                        <a:ext cx="1581120" cy="47700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381" behindDoc="0" locked="0" layoutInCell="1" allowOverlap="1" wp14:anchorId="259E4D51" wp14:editId="36C11D19">
                <wp:simplePos x="0" y="0"/>
                <wp:positionH relativeFrom="column">
                  <wp:posOffset>4248760</wp:posOffset>
                </wp:positionH>
                <wp:positionV relativeFrom="paragraph">
                  <wp:posOffset>-154365</wp:posOffset>
                </wp:positionV>
                <wp:extent cx="1581120" cy="477000"/>
                <wp:effectExtent l="38100" t="38100" r="38735" b="37465"/>
                <wp:wrapNone/>
                <wp:docPr id="1719575465" name="Ink 17"/>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1604729796" name="Ink 17"/>
                        <pic:cNvPicPr/>
                      </pic:nvPicPr>
                      <pic:blipFill>
                        <a:blip xmlns:r="http://schemas.openxmlformats.org/officeDocument/2006/relationships" r:embed="rId304"/>
                        <a:stretch>
                          <a:fillRect/>
                        </a:stretch>
                      </pic:blipFill>
                      <pic:spPr>
                        <a:xfrm>
                          <a:off x="0" y="0"/>
                          <a:ext cx="1593360" cy="489240"/>
                        </a:xfrm>
                        <a:prstGeom prst="rect">
                          <a:avLst/>
                        </a:prstGeom>
                      </pic:spPr>
                    </pic:pic>
                  </a:graphicData>
                </a:graphic>
              </wp:anchor>
            </w:drawing>
          </mc:Fallback>
        </mc:AlternateContent>
      </w:r>
      <w:r>
        <w:rPr>
          <w:b/>
          <w:bCs/>
          <w:noProof/>
          <w:sz w:val="28"/>
          <w:szCs w:val="28"/>
          <w:lang w:val="en-US"/>
        </w:rPr>
        <mc:AlternateContent>
          <mc:Choice Requires="aink">
            <w:drawing>
              <wp:anchor distT="0" distB="0" distL="114300" distR="114300" simplePos="0" relativeHeight="251658365" behindDoc="0" locked="0" layoutInCell="1" allowOverlap="1" wp14:anchorId="3574ACC2" wp14:editId="563DE70B">
                <wp:simplePos x="0" y="0"/>
                <wp:positionH relativeFrom="column">
                  <wp:posOffset>3295480</wp:posOffset>
                </wp:positionH>
                <wp:positionV relativeFrom="paragraph">
                  <wp:posOffset>67395</wp:posOffset>
                </wp:positionV>
                <wp:extent cx="977400" cy="45360"/>
                <wp:effectExtent l="38100" t="38100" r="51435" b="50165"/>
                <wp:wrapNone/>
                <wp:docPr id="618766560" name="Ink 15"/>
                <wp:cNvGraphicFramePr/>
                <a:graphic xmlns:a="http://schemas.openxmlformats.org/drawingml/2006/main">
                  <a:graphicData uri="http://schemas.microsoft.com/office/word/2010/wordprocessingInk">
                    <w14:contentPart bwMode="auto" r:id="rId305">
                      <w14:nvContentPartPr>
                        <w14:cNvContentPartPr/>
                      </w14:nvContentPartPr>
                      <w14:xfrm>
                        <a:off x="0" y="0"/>
                        <a:ext cx="977400" cy="4536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380" behindDoc="0" locked="0" layoutInCell="1" allowOverlap="1" wp14:anchorId="2D4EAAB6" wp14:editId="563DE70B">
                <wp:simplePos x="0" y="0"/>
                <wp:positionH relativeFrom="column">
                  <wp:posOffset>3295480</wp:posOffset>
                </wp:positionH>
                <wp:positionV relativeFrom="paragraph">
                  <wp:posOffset>67395</wp:posOffset>
                </wp:positionV>
                <wp:extent cx="977400" cy="45360"/>
                <wp:effectExtent l="38100" t="38100" r="51435" b="50165"/>
                <wp:wrapNone/>
                <wp:docPr id="571174637" name="Ink 15"/>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618766560" name="Ink 15"/>
                        <pic:cNvPicPr/>
                      </pic:nvPicPr>
                      <pic:blipFill>
                        <a:blip xmlns:r="http://schemas.openxmlformats.org/officeDocument/2006/relationships" r:embed="rId306"/>
                        <a:stretch>
                          <a:fillRect/>
                        </a:stretch>
                      </pic:blipFill>
                      <pic:spPr>
                        <a:xfrm>
                          <a:off x="0" y="0"/>
                          <a:ext cx="989640" cy="57600"/>
                        </a:xfrm>
                        <a:prstGeom prst="rect">
                          <a:avLst/>
                        </a:prstGeom>
                      </pic:spPr>
                    </pic:pic>
                  </a:graphicData>
                </a:graphic>
              </wp:anchor>
            </w:drawing>
          </mc:Fallback>
        </mc:AlternateContent>
      </w:r>
      <w:r>
        <w:rPr>
          <w:b/>
          <w:bCs/>
          <w:noProof/>
          <w:sz w:val="28"/>
          <w:szCs w:val="28"/>
          <w:lang w:val="en-US"/>
        </w:rPr>
        <mc:AlternateContent>
          <mc:Choice Requires="aink">
            <w:drawing>
              <wp:anchor distT="0" distB="0" distL="114300" distR="114300" simplePos="0" relativeHeight="251658363" behindDoc="0" locked="0" layoutInCell="1" allowOverlap="1" wp14:anchorId="452B5492" wp14:editId="118F6F6B">
                <wp:simplePos x="0" y="0"/>
                <wp:positionH relativeFrom="column">
                  <wp:posOffset>666400</wp:posOffset>
                </wp:positionH>
                <wp:positionV relativeFrom="paragraph">
                  <wp:posOffset>-231045</wp:posOffset>
                </wp:positionV>
                <wp:extent cx="2642760" cy="649080"/>
                <wp:effectExtent l="38100" t="38100" r="43815" b="36830"/>
                <wp:wrapNone/>
                <wp:docPr id="1026786993" name="Ink 13"/>
                <wp:cNvGraphicFramePr/>
                <a:graphic xmlns:a="http://schemas.openxmlformats.org/drawingml/2006/main">
                  <a:graphicData uri="http://schemas.microsoft.com/office/word/2010/wordprocessingInk">
                    <w14:contentPart bwMode="auto" r:id="rId307">
                      <w14:nvContentPartPr>
                        <w14:cNvContentPartPr/>
                      </w14:nvContentPartPr>
                      <w14:xfrm>
                        <a:off x="0" y="0"/>
                        <a:ext cx="2642760" cy="64908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378" behindDoc="0" locked="0" layoutInCell="1" allowOverlap="1" wp14:anchorId="1356EC5B" wp14:editId="118F6F6B">
                <wp:simplePos x="0" y="0"/>
                <wp:positionH relativeFrom="column">
                  <wp:posOffset>666400</wp:posOffset>
                </wp:positionH>
                <wp:positionV relativeFrom="paragraph">
                  <wp:posOffset>-231045</wp:posOffset>
                </wp:positionV>
                <wp:extent cx="2642760" cy="649080"/>
                <wp:effectExtent l="38100" t="38100" r="43815" b="36830"/>
                <wp:wrapNone/>
                <wp:docPr id="1626545743" name="Ink 13"/>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1026786993" name="Ink 13"/>
                        <pic:cNvPicPr/>
                      </pic:nvPicPr>
                      <pic:blipFill>
                        <a:blip xmlns:r="http://schemas.openxmlformats.org/officeDocument/2006/relationships" r:embed="rId308"/>
                        <a:stretch>
                          <a:fillRect/>
                        </a:stretch>
                      </pic:blipFill>
                      <pic:spPr>
                        <a:xfrm>
                          <a:off x="0" y="0"/>
                          <a:ext cx="2655000" cy="661320"/>
                        </a:xfrm>
                        <a:prstGeom prst="rect">
                          <a:avLst/>
                        </a:prstGeom>
                      </pic:spPr>
                    </pic:pic>
                  </a:graphicData>
                </a:graphic>
              </wp:anchor>
            </w:drawing>
          </mc:Fallback>
        </mc:AlternateContent>
      </w:r>
      <w:r w:rsidRPr="00BB540F" w:rsidR="00804B2E">
        <w:rPr>
          <w:b/>
          <w:bCs/>
          <w:sz w:val="28"/>
          <w:szCs w:val="28"/>
          <w:lang w:val="en-US"/>
        </w:rPr>
        <w:t xml:space="preserve">          </w:t>
      </w:r>
      <w:r w:rsidRPr="00BB540F" w:rsidR="0071436F">
        <w:rPr>
          <w:b/>
          <w:bCs/>
          <w:sz w:val="28"/>
          <w:szCs w:val="28"/>
          <w:lang w:val="en-US"/>
        </w:rPr>
        <w:t>HZ</w:t>
      </w:r>
      <w:r w:rsidRPr="00BB540F" w:rsidR="00104941">
        <w:rPr>
          <w:b/>
          <w:bCs/>
          <w:sz w:val="28"/>
          <w:szCs w:val="28"/>
          <w:lang w:val="en-US"/>
        </w:rPr>
        <w:t>_PARTIES_</w:t>
      </w:r>
      <w:r w:rsidRPr="00BB540F" w:rsidR="009534E0">
        <w:rPr>
          <w:b/>
          <w:bCs/>
          <w:sz w:val="28"/>
          <w:szCs w:val="28"/>
          <w:lang w:val="en-US"/>
        </w:rPr>
        <w:t>SITES</w:t>
      </w:r>
      <w:r w:rsidR="00BB540F">
        <w:rPr>
          <w:b/>
          <w:bCs/>
          <w:sz w:val="28"/>
          <w:szCs w:val="28"/>
          <w:lang w:val="en-US"/>
        </w:rPr>
        <w:t>(BRANCH)</w:t>
      </w:r>
      <w:r w:rsidRPr="00BB540F" w:rsidR="00E360DD">
        <w:rPr>
          <w:b/>
          <w:bCs/>
          <w:sz w:val="28"/>
          <w:szCs w:val="28"/>
          <w:lang w:val="en-US"/>
        </w:rPr>
        <w:t xml:space="preserve">                                 </w:t>
      </w:r>
      <w:r w:rsidRPr="00BB540F" w:rsidR="003D01B7">
        <w:rPr>
          <w:b/>
          <w:bCs/>
          <w:sz w:val="28"/>
          <w:szCs w:val="28"/>
          <w:lang w:val="en-US"/>
        </w:rPr>
        <w:t>HZ_</w:t>
      </w:r>
      <w:r w:rsidRPr="00BB540F" w:rsidR="00221C43">
        <w:rPr>
          <w:b/>
          <w:bCs/>
          <w:sz w:val="28"/>
          <w:szCs w:val="28"/>
          <w:lang w:val="en-US"/>
        </w:rPr>
        <w:t>_LOCATIONS</w:t>
      </w:r>
    </w:p>
    <w:p w:rsidRPr="00167852" w:rsidR="00167852" w:rsidP="00F96DD9" w:rsidRDefault="00167852" w14:paraId="69E4C6CD" w14:textId="77777777">
      <w:pPr>
        <w:tabs>
          <w:tab w:val="left" w:pos="2640"/>
        </w:tabs>
        <w:rPr>
          <w:b/>
          <w:bCs/>
          <w:sz w:val="36"/>
          <w:szCs w:val="36"/>
          <w:lang w:val="en-US"/>
        </w:rPr>
      </w:pPr>
    </w:p>
    <w:p w:rsidR="005F7574" w:rsidP="00F96DD9" w:rsidRDefault="00D27001" w14:paraId="3543635D" w14:textId="37F53BA7">
      <w:pPr>
        <w:tabs>
          <w:tab w:val="left" w:pos="2640"/>
        </w:tabs>
        <w:rPr>
          <w:b/>
          <w:bCs/>
          <w:color w:val="77206D" w:themeColor="accent5" w:themeShade="BF"/>
          <w:sz w:val="28"/>
          <w:szCs w:val="28"/>
          <w:lang w:val="en-US"/>
        </w:rPr>
      </w:pPr>
      <w:r>
        <w:rPr>
          <w:b/>
          <w:bCs/>
          <w:noProof/>
          <w:color w:val="77206D" w:themeColor="accent5" w:themeShade="BF"/>
          <w:sz w:val="28"/>
          <w:szCs w:val="28"/>
          <w:lang w:val="en-US"/>
        </w:rPr>
        <mc:AlternateContent>
          <mc:Choice Requires="aink">
            <w:drawing>
              <wp:anchor distT="0" distB="0" distL="114300" distR="114300" simplePos="0" relativeHeight="251658364" behindDoc="0" locked="0" layoutInCell="1" allowOverlap="1" wp14:anchorId="55FE3D4C" wp14:editId="3D84172A">
                <wp:simplePos x="0" y="0"/>
                <wp:positionH relativeFrom="column">
                  <wp:posOffset>1003000</wp:posOffset>
                </wp:positionH>
                <wp:positionV relativeFrom="paragraph">
                  <wp:posOffset>-367040</wp:posOffset>
                </wp:positionV>
                <wp:extent cx="2198520" cy="864360"/>
                <wp:effectExtent l="38100" t="38100" r="49530" b="50165"/>
                <wp:wrapNone/>
                <wp:docPr id="997098837" name="Ink 14"/>
                <wp:cNvGraphicFramePr/>
                <a:graphic xmlns:a="http://schemas.openxmlformats.org/drawingml/2006/main">
                  <a:graphicData uri="http://schemas.microsoft.com/office/word/2010/wordprocessingInk">
                    <w14:contentPart bwMode="auto" r:id="rId309">
                      <w14:nvContentPartPr>
                        <w14:cNvContentPartPr/>
                      </w14:nvContentPartPr>
                      <w14:xfrm>
                        <a:off x="0" y="0"/>
                        <a:ext cx="2198520" cy="86436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379" behindDoc="0" locked="0" layoutInCell="1" allowOverlap="1" wp14:anchorId="6F387AEC" wp14:editId="3D84172A">
                <wp:simplePos x="0" y="0"/>
                <wp:positionH relativeFrom="column">
                  <wp:posOffset>1003000</wp:posOffset>
                </wp:positionH>
                <wp:positionV relativeFrom="paragraph">
                  <wp:posOffset>-367040</wp:posOffset>
                </wp:positionV>
                <wp:extent cx="2198520" cy="864360"/>
                <wp:effectExtent l="38100" t="38100" r="49530" b="50165"/>
                <wp:wrapNone/>
                <wp:docPr id="1659724567" name="Ink 14"/>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997098837" name="Ink 14"/>
                        <pic:cNvPicPr/>
                      </pic:nvPicPr>
                      <pic:blipFill>
                        <a:blip xmlns:r="http://schemas.openxmlformats.org/officeDocument/2006/relationships" r:embed="rId310"/>
                        <a:stretch>
                          <a:fillRect/>
                        </a:stretch>
                      </pic:blipFill>
                      <pic:spPr>
                        <a:xfrm>
                          <a:off x="0" y="0"/>
                          <a:ext cx="2210760" cy="876600"/>
                        </a:xfrm>
                        <a:prstGeom prst="rect">
                          <a:avLst/>
                        </a:prstGeom>
                      </pic:spPr>
                    </pic:pic>
                  </a:graphicData>
                </a:graphic>
              </wp:anchor>
            </w:drawing>
          </mc:Fallback>
        </mc:AlternateContent>
      </w:r>
      <w:r w:rsidR="00D704A6">
        <w:rPr>
          <w:b/>
          <w:bCs/>
          <w:color w:val="77206D" w:themeColor="accent5" w:themeShade="BF"/>
          <w:sz w:val="28"/>
          <w:szCs w:val="28"/>
          <w:lang w:val="en-US"/>
        </w:rPr>
        <w:t xml:space="preserve">                              </w:t>
      </w:r>
      <w:r w:rsidR="00443761">
        <w:rPr>
          <w:b/>
          <w:bCs/>
          <w:color w:val="77206D" w:themeColor="accent5" w:themeShade="BF"/>
          <w:sz w:val="28"/>
          <w:szCs w:val="28"/>
          <w:lang w:val="en-US"/>
        </w:rPr>
        <w:t>HZ_PARTIES</w:t>
      </w:r>
      <w:r w:rsidR="00BB540F">
        <w:rPr>
          <w:b/>
          <w:bCs/>
          <w:color w:val="77206D" w:themeColor="accent5" w:themeShade="BF"/>
          <w:sz w:val="28"/>
          <w:szCs w:val="28"/>
          <w:lang w:val="en-US"/>
        </w:rPr>
        <w:t>_SITE_USES</w:t>
      </w:r>
    </w:p>
    <w:p w:rsidR="00A17B0D" w:rsidP="00F96DD9" w:rsidRDefault="00813E16" w14:paraId="7B210964" w14:textId="7547C7BE">
      <w:pPr>
        <w:tabs>
          <w:tab w:val="left" w:pos="2640"/>
        </w:tabs>
        <w:rPr>
          <w:b/>
          <w:bCs/>
          <w:color w:val="77206D" w:themeColor="accent5" w:themeShade="BF"/>
          <w:sz w:val="28"/>
          <w:szCs w:val="28"/>
          <w:lang w:val="en-US"/>
        </w:rPr>
      </w:pPr>
      <w:r>
        <w:rPr>
          <w:b/>
          <w:bCs/>
          <w:color w:val="77206D" w:themeColor="accent5" w:themeShade="BF"/>
          <w:sz w:val="28"/>
          <w:szCs w:val="28"/>
          <w:lang w:val="en-US"/>
        </w:rPr>
        <w:t xml:space="preserve"> </w:t>
      </w:r>
      <w:r w:rsidR="00865CF7">
        <w:rPr>
          <w:b/>
          <w:bCs/>
          <w:color w:val="77206D" w:themeColor="accent5" w:themeShade="BF"/>
          <w:sz w:val="28"/>
          <w:szCs w:val="28"/>
          <w:lang w:val="en-US"/>
        </w:rPr>
        <w:t xml:space="preserve"> </w:t>
      </w:r>
    </w:p>
    <w:p w:rsidR="004F48F0" w:rsidP="00F96DD9" w:rsidRDefault="001A394F" w14:paraId="69D4C9AA" w14:textId="7B60F193">
      <w:pPr>
        <w:tabs>
          <w:tab w:val="left" w:pos="2640"/>
        </w:tabs>
        <w:rPr>
          <w:b/>
          <w:bCs/>
          <w:color w:val="77206D" w:themeColor="accent5" w:themeShade="BF"/>
          <w:sz w:val="28"/>
          <w:szCs w:val="28"/>
          <w:lang w:val="en-US"/>
        </w:rPr>
      </w:pPr>
      <w:r>
        <w:rPr>
          <w:b/>
          <w:bCs/>
          <w:color w:val="77206D" w:themeColor="accent5" w:themeShade="BF"/>
          <w:sz w:val="28"/>
          <w:szCs w:val="28"/>
          <w:lang w:val="en-US"/>
        </w:rPr>
        <w:t xml:space="preserve">          </w:t>
      </w:r>
    </w:p>
    <w:p w:rsidR="00BB5F0A" w:rsidP="00F96DD9" w:rsidRDefault="00BB5F0A" w14:paraId="0C971576" w14:textId="77777777">
      <w:pPr>
        <w:tabs>
          <w:tab w:val="left" w:pos="2640"/>
        </w:tabs>
        <w:rPr>
          <w:b/>
          <w:bCs/>
          <w:color w:val="77206D" w:themeColor="accent5" w:themeShade="BF"/>
          <w:sz w:val="28"/>
          <w:szCs w:val="28"/>
          <w:lang w:val="en-US"/>
        </w:rPr>
      </w:pPr>
    </w:p>
    <w:p w:rsidR="00BB5F0A" w:rsidP="00F96DD9" w:rsidRDefault="00302496" w14:paraId="23402048" w14:textId="4D32CA68">
      <w:pPr>
        <w:tabs>
          <w:tab w:val="left" w:pos="2640"/>
        </w:tabs>
        <w:rPr>
          <w:b/>
          <w:bCs/>
          <w:color w:val="77206D" w:themeColor="accent5" w:themeShade="BF"/>
          <w:sz w:val="28"/>
          <w:szCs w:val="28"/>
          <w:lang w:val="en-US"/>
        </w:rPr>
      </w:pPr>
      <w:r>
        <w:rPr>
          <w:b/>
          <w:bCs/>
          <w:noProof/>
          <w:color w:val="77206D" w:themeColor="accent5" w:themeShade="BF"/>
          <w:sz w:val="28"/>
          <w:szCs w:val="28"/>
          <w:lang w:val="en-US"/>
        </w:rPr>
        <mc:AlternateContent>
          <mc:Choice Requires="aink">
            <w:drawing>
              <wp:anchor distT="0" distB="0" distL="114300" distR="114300" simplePos="0" relativeHeight="251658369" behindDoc="0" locked="0" layoutInCell="1" allowOverlap="1" wp14:anchorId="308BD6CB" wp14:editId="389136B6">
                <wp:simplePos x="0" y="0"/>
                <wp:positionH relativeFrom="column">
                  <wp:posOffset>514120</wp:posOffset>
                </wp:positionH>
                <wp:positionV relativeFrom="paragraph">
                  <wp:posOffset>220560</wp:posOffset>
                </wp:positionV>
                <wp:extent cx="3187440" cy="235800"/>
                <wp:effectExtent l="38100" t="38100" r="32385" b="50165"/>
                <wp:wrapNone/>
                <wp:docPr id="364779017" name="Ink 20"/>
                <wp:cNvGraphicFramePr/>
                <a:graphic xmlns:a="http://schemas.openxmlformats.org/drawingml/2006/main">
                  <a:graphicData uri="http://schemas.microsoft.com/office/word/2010/wordprocessingInk">
                    <w14:contentPart bwMode="auto" r:id="rId311">
                      <w14:nvContentPartPr>
                        <w14:cNvContentPartPr/>
                      </w14:nvContentPartPr>
                      <w14:xfrm>
                        <a:off x="0" y="0"/>
                        <a:ext cx="3187440" cy="23580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384" behindDoc="0" locked="0" layoutInCell="1" allowOverlap="1" wp14:anchorId="637C71E7" wp14:editId="389136B6">
                <wp:simplePos x="0" y="0"/>
                <wp:positionH relativeFrom="column">
                  <wp:posOffset>514120</wp:posOffset>
                </wp:positionH>
                <wp:positionV relativeFrom="paragraph">
                  <wp:posOffset>220560</wp:posOffset>
                </wp:positionV>
                <wp:extent cx="3187440" cy="235800"/>
                <wp:effectExtent l="38100" t="38100" r="32385" b="50165"/>
                <wp:wrapNone/>
                <wp:docPr id="1272960605" name="Ink 20"/>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364779017" name="Ink 20"/>
                        <pic:cNvPicPr/>
                      </pic:nvPicPr>
                      <pic:blipFill>
                        <a:blip xmlns:r="http://schemas.openxmlformats.org/officeDocument/2006/relationships" r:embed="rId312"/>
                        <a:stretch>
                          <a:fillRect/>
                        </a:stretch>
                      </pic:blipFill>
                      <pic:spPr>
                        <a:xfrm>
                          <a:off x="0" y="0"/>
                          <a:ext cx="3199680" cy="248040"/>
                        </a:xfrm>
                        <a:prstGeom prst="rect">
                          <a:avLst/>
                        </a:prstGeom>
                      </pic:spPr>
                    </pic:pic>
                  </a:graphicData>
                </a:graphic>
              </wp:anchor>
            </w:drawing>
          </mc:Fallback>
        </mc:AlternateContent>
      </w:r>
      <w:r w:rsidR="00BB5F0A">
        <w:rPr>
          <w:b/>
          <w:bCs/>
          <w:color w:val="77206D" w:themeColor="accent5" w:themeShade="BF"/>
          <w:sz w:val="28"/>
          <w:szCs w:val="28"/>
          <w:lang w:val="en-US"/>
        </w:rPr>
        <w:t xml:space="preserve">  </w:t>
      </w:r>
      <w:r w:rsidR="00206127">
        <w:rPr>
          <w:b/>
          <w:bCs/>
          <w:color w:val="77206D" w:themeColor="accent5" w:themeShade="BF"/>
          <w:sz w:val="28"/>
          <w:szCs w:val="28"/>
          <w:lang w:val="en-US"/>
        </w:rPr>
        <w:t xml:space="preserve">                                      </w:t>
      </w:r>
      <w:r w:rsidR="009C3297">
        <w:rPr>
          <w:b/>
          <w:bCs/>
          <w:color w:val="77206D" w:themeColor="accent5" w:themeShade="BF"/>
          <w:sz w:val="28"/>
          <w:szCs w:val="28"/>
          <w:lang w:val="en-US"/>
        </w:rPr>
        <w:t xml:space="preserve"> </w:t>
      </w:r>
      <w:r w:rsidR="007D6E4E">
        <w:rPr>
          <w:b/>
          <w:bCs/>
          <w:color w:val="77206D" w:themeColor="accent5" w:themeShade="BF"/>
          <w:sz w:val="28"/>
          <w:szCs w:val="28"/>
          <w:lang w:val="en-US"/>
        </w:rPr>
        <w:t xml:space="preserve">                        SUPPLIER</w:t>
      </w:r>
    </w:p>
    <w:p w:rsidR="00A075AE" w:rsidP="00F96DD9" w:rsidRDefault="00A075AE" w14:paraId="209FA816" w14:textId="12DD8EC4">
      <w:pPr>
        <w:tabs>
          <w:tab w:val="left" w:pos="2640"/>
        </w:tabs>
        <w:rPr>
          <w:b/>
          <w:bCs/>
          <w:color w:val="77206D" w:themeColor="accent5" w:themeShade="BF"/>
          <w:lang w:val="en-US"/>
        </w:rPr>
      </w:pPr>
      <w:r>
        <w:rPr>
          <w:b/>
          <w:bCs/>
          <w:color w:val="77206D" w:themeColor="accent5" w:themeShade="BF"/>
          <w:sz w:val="28"/>
          <w:szCs w:val="28"/>
          <w:lang w:val="en-US"/>
        </w:rPr>
        <w:t xml:space="preserve"> </w:t>
      </w:r>
      <w:r w:rsidRPr="000020EE">
        <w:rPr>
          <w:b/>
          <w:bCs/>
          <w:color w:val="77206D" w:themeColor="accent5" w:themeShade="BF"/>
          <w:lang w:val="en-US"/>
        </w:rPr>
        <w:t xml:space="preserve">PARTY                                    </w:t>
      </w:r>
      <w:r w:rsidRPr="000020EE" w:rsidR="00D41D77">
        <w:rPr>
          <w:b/>
          <w:bCs/>
          <w:color w:val="77206D" w:themeColor="accent5" w:themeShade="BF"/>
          <w:lang w:val="en-US"/>
        </w:rPr>
        <w:t xml:space="preserve">POZ_SUPPLIERS                               </w:t>
      </w:r>
      <w:r w:rsidRPr="000020EE" w:rsidR="00262260">
        <w:rPr>
          <w:b/>
          <w:bCs/>
          <w:color w:val="77206D" w:themeColor="accent5" w:themeShade="BF"/>
          <w:lang w:val="en-US"/>
        </w:rPr>
        <w:t>POZ</w:t>
      </w:r>
      <w:r w:rsidRPr="000020EE" w:rsidR="000020EE">
        <w:rPr>
          <w:b/>
          <w:bCs/>
          <w:color w:val="77206D" w:themeColor="accent5" w:themeShade="BF"/>
          <w:lang w:val="en-US"/>
        </w:rPr>
        <w:t>_SUPPLIER_CON</w:t>
      </w:r>
      <w:r w:rsidR="00F54808">
        <w:rPr>
          <w:b/>
          <w:bCs/>
          <w:color w:val="77206D" w:themeColor="accent5" w:themeShade="BF"/>
          <w:lang w:val="en-US"/>
        </w:rPr>
        <w:t>TACT</w:t>
      </w:r>
    </w:p>
    <w:p w:rsidR="00F54808" w:rsidP="00F96DD9" w:rsidRDefault="00923440" w14:paraId="3B8415C9" w14:textId="4A15D1C0">
      <w:pPr>
        <w:tabs>
          <w:tab w:val="left" w:pos="2640"/>
        </w:tabs>
        <w:rPr>
          <w:b/>
          <w:bCs/>
          <w:color w:val="77206D" w:themeColor="accent5" w:themeShade="BF"/>
          <w:lang w:val="en-US"/>
        </w:rPr>
      </w:pPr>
      <w:r>
        <w:rPr>
          <w:b/>
          <w:bCs/>
          <w:color w:val="77206D" w:themeColor="accent5" w:themeShade="BF"/>
          <w:lang w:val="en-US"/>
        </w:rPr>
        <w:t>PARTY</w:t>
      </w:r>
      <w:r w:rsidR="0099071D">
        <w:rPr>
          <w:b/>
          <w:bCs/>
          <w:color w:val="77206D" w:themeColor="accent5" w:themeShade="BF"/>
          <w:lang w:val="en-US"/>
        </w:rPr>
        <w:t xml:space="preserve"> SUPPLIER       </w:t>
      </w:r>
      <w:r w:rsidR="005700C8">
        <w:rPr>
          <w:b/>
          <w:bCs/>
          <w:color w:val="77206D" w:themeColor="accent5" w:themeShade="BF"/>
          <w:lang w:val="en-US"/>
        </w:rPr>
        <w:t xml:space="preserve">       POZ_SUPPLIER_SITES_ALL_M</w:t>
      </w:r>
    </w:p>
    <w:p w:rsidR="00003024" w:rsidP="00F96DD9" w:rsidRDefault="00302496" w14:paraId="3FB37492" w14:textId="52971BD6">
      <w:pPr>
        <w:tabs>
          <w:tab w:val="left" w:pos="2640"/>
        </w:tabs>
        <w:rPr>
          <w:b/>
          <w:bCs/>
          <w:color w:val="77206D" w:themeColor="accent5" w:themeShade="BF"/>
          <w:lang w:val="en-US"/>
        </w:rPr>
      </w:pPr>
      <w:r>
        <w:rPr>
          <w:b/>
          <w:bCs/>
          <w:noProof/>
          <w:color w:val="77206D" w:themeColor="accent5" w:themeShade="BF"/>
          <w:lang w:val="en-US"/>
        </w:rPr>
        <mc:AlternateContent>
          <mc:Choice Requires="aink">
            <w:drawing>
              <wp:anchor distT="0" distB="0" distL="114300" distR="114300" simplePos="0" relativeHeight="251658370" behindDoc="0" locked="0" layoutInCell="1" allowOverlap="1" wp14:anchorId="0A13BAE2" wp14:editId="7A24F2D1">
                <wp:simplePos x="0" y="0"/>
                <wp:positionH relativeFrom="column">
                  <wp:posOffset>3784360</wp:posOffset>
                </wp:positionH>
                <wp:positionV relativeFrom="paragraph">
                  <wp:posOffset>859890</wp:posOffset>
                </wp:positionV>
                <wp:extent cx="360" cy="360"/>
                <wp:effectExtent l="38100" t="38100" r="38100" b="38100"/>
                <wp:wrapNone/>
                <wp:docPr id="1099378389" name="Ink 21"/>
                <wp:cNvGraphicFramePr/>
                <a:graphic xmlns:a="http://schemas.openxmlformats.org/drawingml/2006/main">
                  <a:graphicData uri="http://schemas.microsoft.com/office/word/2010/wordprocessingInk">
                    <w14:contentPart bwMode="auto" r:id="rId313">
                      <w14:nvContentPartPr>
                        <w14:cNvContentPartPr/>
                      </w14:nvContentPartPr>
                      <w14:xfrm>
                        <a:off x="0" y="0"/>
                        <a:ext cx="360" cy="36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385" behindDoc="0" locked="0" layoutInCell="1" allowOverlap="1" wp14:anchorId="198B7C7E" wp14:editId="7A24F2D1">
                <wp:simplePos x="0" y="0"/>
                <wp:positionH relativeFrom="column">
                  <wp:posOffset>3784360</wp:posOffset>
                </wp:positionH>
                <wp:positionV relativeFrom="paragraph">
                  <wp:posOffset>859890</wp:posOffset>
                </wp:positionV>
                <wp:extent cx="360" cy="360"/>
                <wp:effectExtent l="38100" t="38100" r="38100" b="38100"/>
                <wp:wrapNone/>
                <wp:docPr id="287267941" name="Ink 21"/>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1099378389" name="Ink 21"/>
                        <pic:cNvPicPr/>
                      </pic:nvPicPr>
                      <pic:blipFill>
                        <a:blip xmlns:r="http://schemas.openxmlformats.org/officeDocument/2006/relationships" r:embed="rId314"/>
                        <a:stretch>
                          <a:fillRect/>
                        </a:stretch>
                      </pic:blipFill>
                      <pic:spPr>
                        <a:xfrm>
                          <a:off x="0" y="0"/>
                          <a:ext cx="12600" cy="12600"/>
                        </a:xfrm>
                        <a:prstGeom prst="rect">
                          <a:avLst/>
                        </a:prstGeom>
                      </pic:spPr>
                    </pic:pic>
                  </a:graphicData>
                </a:graphic>
              </wp:anchor>
            </w:drawing>
          </mc:Fallback>
        </mc:AlternateContent>
      </w:r>
      <w:r w:rsidR="00003024">
        <w:rPr>
          <w:b/>
          <w:bCs/>
          <w:color w:val="77206D" w:themeColor="accent5" w:themeShade="BF"/>
          <w:lang w:val="en-US"/>
        </w:rPr>
        <w:t>PSU</w:t>
      </w:r>
    </w:p>
    <w:p w:rsidR="00302496" w:rsidP="00F96DD9" w:rsidRDefault="00302496" w14:paraId="47155190" w14:textId="77777777">
      <w:pPr>
        <w:tabs>
          <w:tab w:val="left" w:pos="2640"/>
        </w:tabs>
        <w:rPr>
          <w:b/>
          <w:bCs/>
          <w:color w:val="77206D" w:themeColor="accent5" w:themeShade="BF"/>
          <w:lang w:val="en-US"/>
        </w:rPr>
      </w:pPr>
    </w:p>
    <w:p w:rsidR="00302496" w:rsidP="00F96DD9" w:rsidRDefault="00302496" w14:paraId="10B11EFA" w14:textId="77777777">
      <w:pPr>
        <w:tabs>
          <w:tab w:val="left" w:pos="2640"/>
        </w:tabs>
        <w:rPr>
          <w:b/>
          <w:bCs/>
          <w:color w:val="77206D" w:themeColor="accent5" w:themeShade="BF"/>
          <w:lang w:val="en-US"/>
        </w:rPr>
      </w:pPr>
    </w:p>
    <w:p w:rsidR="00302496" w:rsidP="00F96DD9" w:rsidRDefault="00302496" w14:paraId="31A9A3EB" w14:textId="77777777">
      <w:pPr>
        <w:tabs>
          <w:tab w:val="left" w:pos="2640"/>
        </w:tabs>
        <w:rPr>
          <w:b/>
          <w:bCs/>
          <w:color w:val="77206D" w:themeColor="accent5" w:themeShade="BF"/>
          <w:lang w:val="en-US"/>
        </w:rPr>
      </w:pPr>
    </w:p>
    <w:p w:rsidR="00302496" w:rsidP="00F96DD9" w:rsidRDefault="00302496" w14:paraId="726BC165" w14:textId="0B560545">
      <w:pPr>
        <w:tabs>
          <w:tab w:val="left" w:pos="2640"/>
        </w:tabs>
        <w:rPr>
          <w:b/>
          <w:bCs/>
          <w:color w:val="77206D" w:themeColor="accent5" w:themeShade="BF"/>
          <w:lang w:val="en-US"/>
        </w:rPr>
      </w:pPr>
      <w:r>
        <w:rPr>
          <w:b/>
          <w:bCs/>
          <w:color w:val="77206D" w:themeColor="accent5" w:themeShade="BF"/>
          <w:lang w:val="en-US"/>
        </w:rPr>
        <w:t xml:space="preserve">                                                                    </w:t>
      </w:r>
      <w:r w:rsidR="00C96582">
        <w:rPr>
          <w:b/>
          <w:bCs/>
          <w:color w:val="77206D" w:themeColor="accent5" w:themeShade="BF"/>
          <w:lang w:val="en-US"/>
        </w:rPr>
        <w:t>CUSTOMER</w:t>
      </w:r>
    </w:p>
    <w:p w:rsidR="00C96582" w:rsidP="00F96DD9" w:rsidRDefault="00C96582" w14:paraId="03311E69" w14:textId="6F0990D2">
      <w:pPr>
        <w:tabs>
          <w:tab w:val="left" w:pos="2640"/>
        </w:tabs>
        <w:rPr>
          <w:b/>
          <w:bCs/>
          <w:color w:val="77206D" w:themeColor="accent5" w:themeShade="BF"/>
          <w:lang w:val="en-US"/>
        </w:rPr>
      </w:pPr>
      <w:r>
        <w:rPr>
          <w:b/>
          <w:bCs/>
          <w:color w:val="77206D" w:themeColor="accent5" w:themeShade="BF"/>
          <w:lang w:val="en-US"/>
        </w:rPr>
        <w:t>P                                         HZ_CUST_ACCOUNTS</w:t>
      </w:r>
    </w:p>
    <w:p w:rsidR="00C96582" w:rsidP="00F96DD9" w:rsidRDefault="00FD2951" w14:paraId="405CAD5E" w14:textId="1620F562">
      <w:pPr>
        <w:tabs>
          <w:tab w:val="left" w:pos="2640"/>
        </w:tabs>
        <w:rPr>
          <w:b/>
          <w:bCs/>
          <w:color w:val="77206D" w:themeColor="accent5" w:themeShade="BF"/>
          <w:lang w:val="en-US"/>
        </w:rPr>
      </w:pPr>
      <w:r>
        <w:rPr>
          <w:b/>
          <w:bCs/>
          <w:color w:val="77206D" w:themeColor="accent5" w:themeShade="BF"/>
          <w:lang w:val="en-US"/>
        </w:rPr>
        <w:t xml:space="preserve">PS                                      </w:t>
      </w:r>
      <w:r w:rsidR="00D516A6">
        <w:rPr>
          <w:b/>
          <w:bCs/>
          <w:color w:val="77206D" w:themeColor="accent5" w:themeShade="BF"/>
          <w:lang w:val="en-US"/>
        </w:rPr>
        <w:t>HZ_CUST_ACCT_SITES_ALL</w:t>
      </w:r>
    </w:p>
    <w:p w:rsidR="00A37409" w:rsidP="00F96DD9" w:rsidRDefault="00E42F2D" w14:paraId="078F813F" w14:textId="013DE917">
      <w:pPr>
        <w:tabs>
          <w:tab w:val="left" w:pos="2640"/>
        </w:tabs>
        <w:rPr>
          <w:b/>
          <w:bCs/>
          <w:color w:val="77206D" w:themeColor="accent5" w:themeShade="BF"/>
          <w:lang w:val="en-US"/>
        </w:rPr>
      </w:pPr>
      <w:r>
        <w:rPr>
          <w:b/>
          <w:bCs/>
          <w:color w:val="77206D" w:themeColor="accent5" w:themeShade="BF"/>
          <w:lang w:val="en-US"/>
        </w:rPr>
        <w:t xml:space="preserve">PSU                                   </w:t>
      </w:r>
      <w:r w:rsidR="00BA6852">
        <w:rPr>
          <w:b/>
          <w:bCs/>
          <w:color w:val="77206D" w:themeColor="accent5" w:themeShade="BF"/>
          <w:lang w:val="en-US"/>
        </w:rPr>
        <w:t>HZ_CUST_SITE_USES_ALL</w:t>
      </w:r>
    </w:p>
    <w:p w:rsidR="0025048E" w:rsidP="0025048E" w:rsidRDefault="0025048E" w14:paraId="6A8BBF82" w14:textId="265DB478">
      <w:r>
        <w:t>Customer specific table</w:t>
      </w:r>
    </w:p>
    <w:p w:rsidR="0025048E" w:rsidP="0025048E" w:rsidRDefault="0025048E" w14:paraId="0E3EDEE2" w14:textId="77777777">
      <w:r>
        <w:t>party</w:t>
      </w:r>
    </w:p>
    <w:p w:rsidR="0025048E" w:rsidP="0025048E" w:rsidRDefault="0025048E" w14:paraId="1CF932DC" w14:textId="77777777">
      <w:pPr>
        <w:numPr>
          <w:ilvl w:val="0"/>
          <w:numId w:val="19"/>
        </w:numPr>
      </w:pPr>
      <w:r w:rsidRPr="008E2B4C">
        <w:rPr>
          <w:b/>
          <w:bCs/>
        </w:rPr>
        <w:t>HZ_CUST_ACCOUNTS</w:t>
      </w:r>
      <w:r w:rsidRPr="008E2B4C">
        <w:t>: This table stores information about customer accounts. Each customer account is associated with a party and can have multiple sites and contacts.</w:t>
      </w:r>
    </w:p>
    <w:p w:rsidR="0025048E" w:rsidP="0025048E" w:rsidRDefault="0025048E" w14:paraId="1F20E296" w14:textId="77777777">
      <w:r>
        <w:t>Party site</w:t>
      </w:r>
    </w:p>
    <w:p w:rsidRPr="007F408B" w:rsidR="0025048E" w:rsidP="0025048E" w:rsidRDefault="0025048E" w14:paraId="4BA164F7" w14:textId="10E6B0DA">
      <w:pPr>
        <w:numPr>
          <w:ilvl w:val="0"/>
          <w:numId w:val="20"/>
        </w:numPr>
      </w:pPr>
      <w:r w:rsidRPr="007F408B">
        <w:rPr>
          <w:b/>
          <w:bCs/>
        </w:rPr>
        <w:t>HZ_CUST_ACCT_SITES_ALL</w:t>
      </w:r>
      <w:r w:rsidRPr="007F408B">
        <w:t>: Contains information about customer account sites, including site usage (e.g., bill-to, ship-to).</w:t>
      </w:r>
    </w:p>
    <w:p w:rsidR="0025048E" w:rsidP="0025048E" w:rsidRDefault="0025048E" w14:paraId="09AB34B8" w14:textId="77777777"/>
    <w:p w:rsidR="0025048E" w:rsidP="0025048E" w:rsidRDefault="0025048E" w14:paraId="08123A48" w14:textId="77777777">
      <w:r>
        <w:t>Party site uses</w:t>
      </w:r>
    </w:p>
    <w:p w:rsidR="0025048E" w:rsidP="0025048E" w:rsidRDefault="0025048E" w14:paraId="3E52A1EA" w14:textId="77777777"/>
    <w:p w:rsidRPr="006E1B51" w:rsidR="0025048E" w:rsidP="0025048E" w:rsidRDefault="0025048E" w14:paraId="031A6BF9" w14:textId="4142F086">
      <w:pPr>
        <w:numPr>
          <w:ilvl w:val="0"/>
          <w:numId w:val="21"/>
        </w:numPr>
      </w:pPr>
      <w:r w:rsidRPr="006E1B51">
        <w:rPr>
          <w:b/>
          <w:bCs/>
        </w:rPr>
        <w:t>HZ_CUST_SITE_USES_ALL</w:t>
      </w:r>
      <w:r w:rsidRPr="006E1B51">
        <w:t>: Stores the specific uses of customer account sites, such as billing or shipping purposes.</w:t>
      </w:r>
    </w:p>
    <w:p w:rsidR="00D516A6" w:rsidP="00F96DD9" w:rsidRDefault="00D516A6" w14:paraId="0CBA84F7" w14:textId="77777777">
      <w:pPr>
        <w:tabs>
          <w:tab w:val="left" w:pos="2640"/>
        </w:tabs>
        <w:rPr>
          <w:b/>
          <w:color w:val="77206D" w:themeColor="accent5" w:themeShade="BF"/>
          <w:sz w:val="28"/>
          <w:szCs w:val="28"/>
          <w:lang w:val="en-US"/>
        </w:rPr>
      </w:pPr>
    </w:p>
    <w:p w:rsidR="00EA01FE" w:rsidP="00F96DD9" w:rsidRDefault="00EA01FE" w14:paraId="36728E6B" w14:textId="77777777">
      <w:pPr>
        <w:tabs>
          <w:tab w:val="left" w:pos="2640"/>
        </w:tabs>
        <w:rPr>
          <w:b/>
          <w:color w:val="77206D" w:themeColor="accent5" w:themeShade="BF"/>
          <w:sz w:val="28"/>
          <w:szCs w:val="28"/>
          <w:lang w:val="en-US"/>
        </w:rPr>
      </w:pPr>
    </w:p>
    <w:p w:rsidR="00EA01FE" w:rsidP="00F96DD9" w:rsidRDefault="003828F5" w14:paraId="016FE183" w14:textId="525F8198">
      <w:pPr>
        <w:tabs>
          <w:tab w:val="left" w:pos="2640"/>
        </w:tabs>
        <w:rPr>
          <w:b/>
          <w:color w:val="77206D" w:themeColor="accent5" w:themeShade="BF"/>
          <w:sz w:val="28"/>
          <w:szCs w:val="28"/>
          <w:lang w:val="en-US"/>
        </w:rPr>
      </w:pPr>
      <w:r>
        <w:rPr>
          <w:b/>
          <w:color w:val="77206D" w:themeColor="accent5" w:themeShade="BF"/>
          <w:sz w:val="28"/>
          <w:szCs w:val="28"/>
          <w:lang w:val="en-US"/>
        </w:rPr>
        <w:t>BANK</w:t>
      </w:r>
    </w:p>
    <w:p w:rsidR="003828F5" w:rsidP="00F96DD9" w:rsidRDefault="00CC20F1" w14:paraId="32DA2C30" w14:textId="79CBFCF4">
      <w:pPr>
        <w:tabs>
          <w:tab w:val="left" w:pos="2640"/>
        </w:tabs>
        <w:rPr>
          <w:b/>
          <w:color w:val="77206D" w:themeColor="accent5" w:themeShade="BF"/>
          <w:sz w:val="28"/>
          <w:szCs w:val="28"/>
          <w:lang w:val="en-US"/>
        </w:rPr>
      </w:pPr>
      <w:r>
        <w:rPr>
          <w:b/>
          <w:color w:val="77206D" w:themeColor="accent5" w:themeShade="BF"/>
          <w:sz w:val="28"/>
          <w:szCs w:val="28"/>
          <w:lang w:val="en-US"/>
        </w:rPr>
        <w:t>AP_BANKS</w:t>
      </w:r>
    </w:p>
    <w:p w:rsidR="00CC20F1" w:rsidP="00F96DD9" w:rsidRDefault="00CC20F1" w14:paraId="1567605B" w14:textId="25EC6A19">
      <w:pPr>
        <w:tabs>
          <w:tab w:val="left" w:pos="2640"/>
        </w:tabs>
        <w:rPr>
          <w:b/>
          <w:color w:val="77206D" w:themeColor="accent5" w:themeShade="BF"/>
          <w:sz w:val="28"/>
          <w:szCs w:val="28"/>
          <w:lang w:val="en-US"/>
        </w:rPr>
      </w:pPr>
      <w:r>
        <w:rPr>
          <w:b/>
          <w:color w:val="77206D" w:themeColor="accent5" w:themeShade="BF"/>
          <w:sz w:val="28"/>
          <w:szCs w:val="28"/>
          <w:lang w:val="en-US"/>
        </w:rPr>
        <w:t>_</w:t>
      </w:r>
      <w:r w:rsidR="007D3F11">
        <w:rPr>
          <w:b/>
          <w:color w:val="77206D" w:themeColor="accent5" w:themeShade="BF"/>
          <w:sz w:val="28"/>
          <w:szCs w:val="28"/>
          <w:lang w:val="en-US"/>
        </w:rPr>
        <w:t>BANK_BRANCHES</w:t>
      </w:r>
    </w:p>
    <w:p w:rsidR="007D3F11" w:rsidP="00F96DD9" w:rsidRDefault="007D3F11" w14:paraId="696EF027" w14:textId="0AE3901E">
      <w:pPr>
        <w:tabs>
          <w:tab w:val="left" w:pos="2640"/>
        </w:tabs>
        <w:rPr>
          <w:b/>
          <w:color w:val="77206D" w:themeColor="accent5" w:themeShade="BF"/>
          <w:sz w:val="28"/>
          <w:szCs w:val="28"/>
          <w:lang w:val="en-US"/>
        </w:rPr>
      </w:pPr>
      <w:r>
        <w:rPr>
          <w:b/>
          <w:color w:val="77206D" w:themeColor="accent5" w:themeShade="BF"/>
          <w:sz w:val="28"/>
          <w:szCs w:val="28"/>
          <w:lang w:val="en-US"/>
        </w:rPr>
        <w:t>AP_BANK_ACCOUNTS</w:t>
      </w:r>
    </w:p>
    <w:p w:rsidR="008C15C4" w:rsidP="00F96DD9" w:rsidRDefault="008C15C4" w14:paraId="4B2040EA" w14:textId="77777777">
      <w:pPr>
        <w:tabs>
          <w:tab w:val="left" w:pos="2640"/>
        </w:tabs>
        <w:rPr>
          <w:b/>
          <w:color w:val="77206D" w:themeColor="accent5" w:themeShade="BF"/>
          <w:sz w:val="28"/>
          <w:szCs w:val="28"/>
          <w:lang w:val="en-US"/>
        </w:rPr>
      </w:pPr>
    </w:p>
    <w:p w:rsidR="008C15C4" w:rsidP="00F96DD9" w:rsidRDefault="008C15C4" w14:paraId="5E116719" w14:textId="516A5BC8">
      <w:pPr>
        <w:tabs>
          <w:tab w:val="left" w:pos="2640"/>
        </w:tabs>
        <w:rPr>
          <w:b/>
          <w:color w:val="77206D" w:themeColor="accent5" w:themeShade="BF"/>
          <w:sz w:val="28"/>
          <w:szCs w:val="28"/>
          <w:lang w:val="en-US"/>
        </w:rPr>
      </w:pPr>
    </w:p>
    <w:p w:rsidR="00B76C43" w:rsidP="00F96DD9" w:rsidRDefault="00B76C43" w14:paraId="0B27DE94" w14:textId="77777777">
      <w:pPr>
        <w:tabs>
          <w:tab w:val="left" w:pos="2640"/>
        </w:tabs>
        <w:rPr>
          <w:b/>
          <w:sz w:val="28"/>
          <w:szCs w:val="28"/>
          <w:lang w:val="en-US"/>
        </w:rPr>
      </w:pPr>
    </w:p>
    <w:p w:rsidR="00B76C43" w:rsidP="00F96DD9" w:rsidRDefault="00B76C43" w14:paraId="78B137CD" w14:textId="77777777">
      <w:pPr>
        <w:tabs>
          <w:tab w:val="left" w:pos="2640"/>
        </w:tabs>
        <w:rPr>
          <w:b/>
          <w:sz w:val="28"/>
          <w:szCs w:val="28"/>
          <w:lang w:val="en-US"/>
        </w:rPr>
      </w:pPr>
    </w:p>
    <w:p w:rsidR="00B76C43" w:rsidP="00F96DD9" w:rsidRDefault="00B76C43" w14:paraId="5EE09DF5" w14:textId="77777777">
      <w:pPr>
        <w:tabs>
          <w:tab w:val="left" w:pos="2640"/>
        </w:tabs>
        <w:rPr>
          <w:b/>
          <w:sz w:val="28"/>
          <w:szCs w:val="28"/>
          <w:lang w:val="en-US"/>
        </w:rPr>
      </w:pPr>
    </w:p>
    <w:p w:rsidR="00B76C43" w:rsidP="00F96DD9" w:rsidRDefault="00B76C43" w14:paraId="501CFF3F" w14:textId="77777777">
      <w:pPr>
        <w:tabs>
          <w:tab w:val="left" w:pos="2640"/>
        </w:tabs>
        <w:rPr>
          <w:b/>
          <w:sz w:val="28"/>
          <w:szCs w:val="28"/>
          <w:lang w:val="en-US"/>
        </w:rPr>
      </w:pPr>
    </w:p>
    <w:p w:rsidR="00B76C43" w:rsidP="00F96DD9" w:rsidRDefault="00B76C43" w14:paraId="5438C83B" w14:textId="77777777">
      <w:pPr>
        <w:tabs>
          <w:tab w:val="left" w:pos="2640"/>
        </w:tabs>
        <w:rPr>
          <w:b/>
          <w:sz w:val="28"/>
          <w:szCs w:val="28"/>
          <w:lang w:val="en-US"/>
        </w:rPr>
      </w:pPr>
    </w:p>
    <w:p w:rsidR="00B76C43" w:rsidP="00F96DD9" w:rsidRDefault="00B76C43" w14:paraId="6CF7958F" w14:textId="77777777">
      <w:pPr>
        <w:tabs>
          <w:tab w:val="left" w:pos="2640"/>
        </w:tabs>
        <w:rPr>
          <w:b/>
          <w:sz w:val="28"/>
          <w:szCs w:val="28"/>
          <w:lang w:val="en-US"/>
        </w:rPr>
      </w:pPr>
    </w:p>
    <w:p w:rsidR="00B76C43" w:rsidP="00F96DD9" w:rsidRDefault="00B76C43" w14:paraId="125F5EBF" w14:textId="77777777">
      <w:pPr>
        <w:tabs>
          <w:tab w:val="left" w:pos="2640"/>
        </w:tabs>
        <w:rPr>
          <w:b/>
          <w:sz w:val="28"/>
          <w:szCs w:val="28"/>
          <w:lang w:val="en-US"/>
        </w:rPr>
      </w:pPr>
    </w:p>
    <w:p w:rsidR="00B76C43" w:rsidP="00F96DD9" w:rsidRDefault="00B76C43" w14:paraId="7EDB0B4B" w14:textId="77777777">
      <w:pPr>
        <w:tabs>
          <w:tab w:val="left" w:pos="2640"/>
        </w:tabs>
        <w:rPr>
          <w:b/>
          <w:color w:val="77206D" w:themeColor="accent5" w:themeShade="BF"/>
          <w:sz w:val="28"/>
          <w:szCs w:val="28"/>
          <w:lang w:val="en-US"/>
        </w:rPr>
      </w:pPr>
    </w:p>
    <w:p w:rsidRPr="000D7137" w:rsidR="00B76C43" w:rsidP="00F96DD9" w:rsidRDefault="00B76C43" w14:paraId="1F9CDF41" w14:textId="6B70F7E5">
      <w:pPr>
        <w:tabs>
          <w:tab w:val="left" w:pos="2640"/>
        </w:tabs>
        <w:rPr>
          <w:b/>
          <w:sz w:val="36"/>
          <w:szCs w:val="36"/>
          <w:lang w:val="en-US"/>
        </w:rPr>
      </w:pPr>
      <w:r w:rsidRPr="000D7137">
        <w:rPr>
          <w:b/>
          <w:sz w:val="36"/>
          <w:szCs w:val="36"/>
          <w:lang w:val="en-US"/>
        </w:rPr>
        <w:t xml:space="preserve">                                          BI PUBLISHER</w:t>
      </w:r>
    </w:p>
    <w:p w:rsidR="00B76C43" w:rsidP="00F96DD9" w:rsidRDefault="00166652" w14:paraId="07D604B1" w14:textId="1C433759">
      <w:pPr>
        <w:tabs>
          <w:tab w:val="left" w:pos="2640"/>
        </w:tabs>
        <w:rPr>
          <w:b/>
          <w:sz w:val="28"/>
          <w:szCs w:val="28"/>
          <w:lang w:val="en-US"/>
        </w:rPr>
      </w:pPr>
      <w:r>
        <w:rPr>
          <w:b/>
          <w:noProof/>
          <w:sz w:val="28"/>
          <w:szCs w:val="28"/>
          <w:lang w:val="en-US"/>
        </w:rPr>
        <mc:AlternateContent>
          <mc:Choice Requires="aink">
            <w:drawing>
              <wp:anchor distT="0" distB="0" distL="114300" distR="114300" simplePos="0" relativeHeight="251658376" behindDoc="0" locked="0" layoutInCell="1" allowOverlap="1" wp14:anchorId="59AF0914" wp14:editId="265678BB">
                <wp:simplePos x="0" y="0"/>
                <wp:positionH relativeFrom="column">
                  <wp:posOffset>2736760</wp:posOffset>
                </wp:positionH>
                <wp:positionV relativeFrom="paragraph">
                  <wp:posOffset>83045</wp:posOffset>
                </wp:positionV>
                <wp:extent cx="360" cy="127080"/>
                <wp:effectExtent l="38100" t="38100" r="38100" b="44450"/>
                <wp:wrapNone/>
                <wp:docPr id="2073160167" name="Ink 46"/>
                <wp:cNvGraphicFramePr/>
                <a:graphic xmlns:a="http://schemas.openxmlformats.org/drawingml/2006/main">
                  <a:graphicData uri="http://schemas.microsoft.com/office/word/2010/wordprocessingInk">
                    <w14:contentPart bwMode="auto" r:id="rId315">
                      <w14:nvContentPartPr>
                        <w14:cNvContentPartPr/>
                      </w14:nvContentPartPr>
                      <w14:xfrm>
                        <a:off x="0" y="0"/>
                        <a:ext cx="360" cy="12708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391" behindDoc="0" locked="0" layoutInCell="1" allowOverlap="1" wp14:anchorId="0BDFBCAE" wp14:editId="265678BB">
                <wp:simplePos x="0" y="0"/>
                <wp:positionH relativeFrom="column">
                  <wp:posOffset>2736760</wp:posOffset>
                </wp:positionH>
                <wp:positionV relativeFrom="paragraph">
                  <wp:posOffset>83045</wp:posOffset>
                </wp:positionV>
                <wp:extent cx="360" cy="127080"/>
                <wp:effectExtent l="38100" t="38100" r="38100" b="44450"/>
                <wp:wrapNone/>
                <wp:docPr id="1072463379" name="Ink 46"/>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2073160167" name="Ink 46"/>
                        <pic:cNvPicPr/>
                      </pic:nvPicPr>
                      <pic:blipFill>
                        <a:blip xmlns:r="http://schemas.openxmlformats.org/officeDocument/2006/relationships" r:embed="rId316"/>
                        <a:stretch>
                          <a:fillRect/>
                        </a:stretch>
                      </pic:blipFill>
                      <pic:spPr>
                        <a:xfrm>
                          <a:off x="0" y="0"/>
                          <a:ext cx="12600" cy="139320"/>
                        </a:xfrm>
                        <a:prstGeom prst="rect">
                          <a:avLst/>
                        </a:prstGeom>
                      </pic:spPr>
                    </pic:pic>
                  </a:graphicData>
                </a:graphic>
              </wp:anchor>
            </w:drawing>
          </mc:Fallback>
        </mc:AlternateContent>
      </w:r>
    </w:p>
    <w:p w:rsidR="00096946" w:rsidP="00F96DD9" w:rsidRDefault="00166652" w14:paraId="3E5DF641" w14:textId="1D1CE430">
      <w:pPr>
        <w:tabs>
          <w:tab w:val="left" w:pos="2640"/>
        </w:tabs>
        <w:rPr>
          <w:b/>
          <w:lang w:val="en-US"/>
        </w:rPr>
      </w:pPr>
      <w:r>
        <w:rPr>
          <w:b/>
          <w:noProof/>
          <w:lang w:val="en-US"/>
        </w:rPr>
        <mc:AlternateContent>
          <mc:Choice Requires="aink">
            <w:drawing>
              <wp:anchor distT="0" distB="0" distL="114300" distR="114300" simplePos="0" relativeHeight="251658378" behindDoc="0" locked="0" layoutInCell="1" allowOverlap="1" wp14:anchorId="1714DF96" wp14:editId="23107729">
                <wp:simplePos x="0" y="0"/>
                <wp:positionH relativeFrom="column">
                  <wp:posOffset>2742880</wp:posOffset>
                </wp:positionH>
                <wp:positionV relativeFrom="paragraph">
                  <wp:posOffset>244065</wp:posOffset>
                </wp:positionV>
                <wp:extent cx="6480" cy="127440"/>
                <wp:effectExtent l="38100" t="38100" r="50800" b="44450"/>
                <wp:wrapNone/>
                <wp:docPr id="628855582" name="Ink 49"/>
                <wp:cNvGraphicFramePr/>
                <a:graphic xmlns:a="http://schemas.openxmlformats.org/drawingml/2006/main">
                  <a:graphicData uri="http://schemas.microsoft.com/office/word/2010/wordprocessingInk">
                    <w14:contentPart bwMode="auto" r:id="rId317">
                      <w14:nvContentPartPr>
                        <w14:cNvContentPartPr/>
                      </w14:nvContentPartPr>
                      <w14:xfrm>
                        <a:off x="0" y="0"/>
                        <a:ext cx="6480" cy="12744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393" behindDoc="0" locked="0" layoutInCell="1" allowOverlap="1" wp14:anchorId="0E6859A5" wp14:editId="23107729">
                <wp:simplePos x="0" y="0"/>
                <wp:positionH relativeFrom="column">
                  <wp:posOffset>2742880</wp:posOffset>
                </wp:positionH>
                <wp:positionV relativeFrom="paragraph">
                  <wp:posOffset>244065</wp:posOffset>
                </wp:positionV>
                <wp:extent cx="6480" cy="127440"/>
                <wp:effectExtent l="38100" t="38100" r="50800" b="44450"/>
                <wp:wrapNone/>
                <wp:docPr id="245276730" name="Ink 49"/>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628855582" name="Ink 49"/>
                        <pic:cNvPicPr/>
                      </pic:nvPicPr>
                      <pic:blipFill>
                        <a:blip xmlns:r="http://schemas.openxmlformats.org/officeDocument/2006/relationships" r:embed="rId318"/>
                        <a:stretch>
                          <a:fillRect/>
                        </a:stretch>
                      </pic:blipFill>
                      <pic:spPr>
                        <a:xfrm>
                          <a:off x="0" y="0"/>
                          <a:ext cx="18720" cy="139680"/>
                        </a:xfrm>
                        <a:prstGeom prst="rect">
                          <a:avLst/>
                        </a:prstGeom>
                      </pic:spPr>
                    </pic:pic>
                  </a:graphicData>
                </a:graphic>
              </wp:anchor>
            </w:drawing>
          </mc:Fallback>
        </mc:AlternateContent>
      </w:r>
      <w:r>
        <w:rPr>
          <w:b/>
          <w:noProof/>
          <w:lang w:val="en-US"/>
        </w:rPr>
        <mc:AlternateContent>
          <mc:Choice Requires="aink">
            <w:drawing>
              <wp:anchor distT="0" distB="0" distL="114300" distR="114300" simplePos="0" relativeHeight="251658377" behindDoc="0" locked="0" layoutInCell="1" allowOverlap="1" wp14:anchorId="7CC4F400" wp14:editId="73AB0772">
                <wp:simplePos x="0" y="0"/>
                <wp:positionH relativeFrom="column">
                  <wp:posOffset>2717320</wp:posOffset>
                </wp:positionH>
                <wp:positionV relativeFrom="paragraph">
                  <wp:posOffset>-47535</wp:posOffset>
                </wp:positionV>
                <wp:extent cx="13320" cy="177120"/>
                <wp:effectExtent l="38100" t="38100" r="44450" b="52070"/>
                <wp:wrapNone/>
                <wp:docPr id="112202314" name="Ink 47"/>
                <wp:cNvGraphicFramePr/>
                <a:graphic xmlns:a="http://schemas.openxmlformats.org/drawingml/2006/main">
                  <a:graphicData uri="http://schemas.microsoft.com/office/word/2010/wordprocessingInk">
                    <w14:contentPart bwMode="auto" r:id="rId319">
                      <w14:nvContentPartPr>
                        <w14:cNvContentPartPr/>
                      </w14:nvContentPartPr>
                      <w14:xfrm>
                        <a:off x="0" y="0"/>
                        <a:ext cx="13320" cy="17712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392" behindDoc="0" locked="0" layoutInCell="1" allowOverlap="1" wp14:anchorId="6D878B34" wp14:editId="73AB0772">
                <wp:simplePos x="0" y="0"/>
                <wp:positionH relativeFrom="column">
                  <wp:posOffset>2717320</wp:posOffset>
                </wp:positionH>
                <wp:positionV relativeFrom="paragraph">
                  <wp:posOffset>-47535</wp:posOffset>
                </wp:positionV>
                <wp:extent cx="13320" cy="177120"/>
                <wp:effectExtent l="38100" t="38100" r="44450" b="52070"/>
                <wp:wrapNone/>
                <wp:docPr id="1391384366" name="Ink 47"/>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112202314" name="Ink 47"/>
                        <pic:cNvPicPr/>
                      </pic:nvPicPr>
                      <pic:blipFill>
                        <a:blip xmlns:r="http://schemas.openxmlformats.org/officeDocument/2006/relationships" r:embed="rId320"/>
                        <a:stretch>
                          <a:fillRect/>
                        </a:stretch>
                      </pic:blipFill>
                      <pic:spPr>
                        <a:xfrm>
                          <a:off x="0" y="0"/>
                          <a:ext cx="25560" cy="189360"/>
                        </a:xfrm>
                        <a:prstGeom prst="rect">
                          <a:avLst/>
                        </a:prstGeom>
                      </pic:spPr>
                    </pic:pic>
                  </a:graphicData>
                </a:graphic>
              </wp:anchor>
            </w:drawing>
          </mc:Fallback>
        </mc:AlternateContent>
      </w:r>
      <w:r w:rsidR="00EB52F0">
        <w:rPr>
          <w:b/>
          <w:lang w:val="en-US"/>
        </w:rPr>
        <w:t>ONLINE OLTP (ORACLE DB)</w:t>
      </w:r>
      <w:r w:rsidR="00096946">
        <w:rPr>
          <w:b/>
          <w:lang w:val="en-US"/>
        </w:rPr>
        <w:t xml:space="preserve">                                                  </w:t>
      </w:r>
      <w:r w:rsidR="000616FA">
        <w:rPr>
          <w:b/>
          <w:lang w:val="en-US"/>
        </w:rPr>
        <w:t xml:space="preserve">DATA WAREHOUSE </w:t>
      </w:r>
      <w:r w:rsidR="007D25A0">
        <w:rPr>
          <w:b/>
          <w:lang w:val="en-US"/>
        </w:rPr>
        <w:t>(ESS BASE)</w:t>
      </w:r>
    </w:p>
    <w:p w:rsidR="00B76C43" w:rsidP="00F96DD9" w:rsidRDefault="00EB52F0" w14:paraId="6C62398B" w14:textId="52093F4D">
      <w:pPr>
        <w:tabs>
          <w:tab w:val="left" w:pos="2640"/>
        </w:tabs>
        <w:rPr>
          <w:b/>
          <w:lang w:val="en-US"/>
        </w:rPr>
      </w:pPr>
      <w:r>
        <w:rPr>
          <w:b/>
          <w:lang w:val="en-US"/>
        </w:rPr>
        <w:t xml:space="preserve">(NEW DATA OR RECENT DATA)                  </w:t>
      </w:r>
      <w:r w:rsidR="007D25A0">
        <w:rPr>
          <w:b/>
          <w:lang w:val="en-US"/>
        </w:rPr>
        <w:t xml:space="preserve">                                 OLD DATA</w:t>
      </w:r>
      <w:r>
        <w:rPr>
          <w:b/>
          <w:lang w:val="en-US"/>
        </w:rPr>
        <w:t xml:space="preserve">            </w:t>
      </w:r>
    </w:p>
    <w:p w:rsidR="007D25A0" w:rsidP="00F96DD9" w:rsidRDefault="00166652" w14:paraId="2F843C70" w14:textId="47CE5007">
      <w:pPr>
        <w:tabs>
          <w:tab w:val="left" w:pos="2640"/>
        </w:tabs>
        <w:rPr>
          <w:b/>
          <w:lang w:val="en-US"/>
        </w:rPr>
      </w:pPr>
      <w:r>
        <w:rPr>
          <w:b/>
          <w:noProof/>
          <w:lang w:val="en-US"/>
        </w:rPr>
        <mc:AlternateContent>
          <mc:Choice Requires="aink">
            <w:drawing>
              <wp:anchor distT="0" distB="0" distL="114300" distR="114300" simplePos="0" relativeHeight="251658379" behindDoc="0" locked="0" layoutInCell="1" allowOverlap="1" wp14:anchorId="1F926FEB" wp14:editId="17A1A69B">
                <wp:simplePos x="0" y="0"/>
                <wp:positionH relativeFrom="column">
                  <wp:posOffset>2755265</wp:posOffset>
                </wp:positionH>
                <wp:positionV relativeFrom="paragraph">
                  <wp:posOffset>-149225</wp:posOffset>
                </wp:positionV>
                <wp:extent cx="51680" cy="422640"/>
                <wp:effectExtent l="38100" t="38100" r="43815" b="34925"/>
                <wp:wrapNone/>
                <wp:docPr id="896456051" name="Ink 52"/>
                <wp:cNvGraphicFramePr/>
                <a:graphic xmlns:a="http://schemas.openxmlformats.org/drawingml/2006/main">
                  <a:graphicData uri="http://schemas.microsoft.com/office/word/2010/wordprocessingInk">
                    <w14:contentPart bwMode="auto" r:id="rId321">
                      <w14:nvContentPartPr>
                        <w14:cNvContentPartPr/>
                      </w14:nvContentPartPr>
                      <w14:xfrm>
                        <a:off x="0" y="0"/>
                        <a:ext cx="51680" cy="42264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394" behindDoc="0" locked="0" layoutInCell="1" allowOverlap="1" wp14:anchorId="58A9ECC8" wp14:editId="17A1A69B">
                <wp:simplePos x="0" y="0"/>
                <wp:positionH relativeFrom="column">
                  <wp:posOffset>2755265</wp:posOffset>
                </wp:positionH>
                <wp:positionV relativeFrom="paragraph">
                  <wp:posOffset>-149225</wp:posOffset>
                </wp:positionV>
                <wp:extent cx="51680" cy="422640"/>
                <wp:effectExtent l="38100" t="38100" r="43815" b="34925"/>
                <wp:wrapNone/>
                <wp:docPr id="629021145" name="Ink 52"/>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896456051" name="Ink 52"/>
                        <pic:cNvPicPr/>
                      </pic:nvPicPr>
                      <pic:blipFill>
                        <a:blip xmlns:r="http://schemas.openxmlformats.org/officeDocument/2006/relationships" r:embed="rId322"/>
                        <a:stretch>
                          <a:fillRect/>
                        </a:stretch>
                      </pic:blipFill>
                      <pic:spPr>
                        <a:xfrm>
                          <a:off x="0" y="0"/>
                          <a:ext cx="63882" cy="434880"/>
                        </a:xfrm>
                        <a:prstGeom prst="rect">
                          <a:avLst/>
                        </a:prstGeom>
                      </pic:spPr>
                    </pic:pic>
                  </a:graphicData>
                </a:graphic>
              </wp:anchor>
            </w:drawing>
          </mc:Fallback>
        </mc:AlternateContent>
      </w:r>
    </w:p>
    <w:p w:rsidR="007D25A0" w:rsidP="00F96DD9" w:rsidRDefault="007D25A0" w14:paraId="0D60C19C" w14:textId="57A7E17B">
      <w:pPr>
        <w:tabs>
          <w:tab w:val="left" w:pos="2640"/>
        </w:tabs>
        <w:rPr>
          <w:b/>
          <w:lang w:val="en-US"/>
        </w:rPr>
      </w:pPr>
      <w:r>
        <w:rPr>
          <w:b/>
          <w:lang w:val="en-US"/>
        </w:rPr>
        <w:t xml:space="preserve">TWO </w:t>
      </w:r>
      <w:r w:rsidR="004B694A">
        <w:rPr>
          <w:b/>
          <w:lang w:val="en-US"/>
        </w:rPr>
        <w:t>REPORTS ARE POSSIBLE</w:t>
      </w:r>
      <w:r w:rsidR="00FE309D">
        <w:rPr>
          <w:b/>
          <w:lang w:val="en-US"/>
        </w:rPr>
        <w:t xml:space="preserve">                              </w:t>
      </w:r>
      <w:r w:rsidR="0075222E">
        <w:rPr>
          <w:b/>
          <w:lang w:val="en-US"/>
        </w:rPr>
        <w:t xml:space="preserve">                </w:t>
      </w:r>
      <w:r w:rsidR="00EC29B0">
        <w:rPr>
          <w:b/>
          <w:lang w:val="en-US"/>
        </w:rPr>
        <w:t>FINANCIAL REPORTING STUDIO</w:t>
      </w:r>
    </w:p>
    <w:p w:rsidR="004B694A" w:rsidP="00A25288" w:rsidRDefault="00166652" w14:paraId="12BF4A25" w14:textId="5E81FE55">
      <w:pPr>
        <w:pStyle w:val="ListParagraph"/>
        <w:numPr>
          <w:ilvl w:val="0"/>
          <w:numId w:val="14"/>
        </w:numPr>
        <w:tabs>
          <w:tab w:val="left" w:pos="2640"/>
        </w:tabs>
        <w:rPr>
          <w:b/>
        </w:rPr>
      </w:pPr>
      <w:r>
        <w:rPr>
          <w:b/>
          <w:noProof/>
          <w:lang w:val="en-US"/>
        </w:rPr>
        <mc:AlternateContent>
          <mc:Choice Requires="aink">
            <w:drawing>
              <wp:anchor distT="0" distB="0" distL="114300" distR="114300" simplePos="0" relativeHeight="251658380" behindDoc="0" locked="0" layoutInCell="1" allowOverlap="1" wp14:anchorId="62917B82" wp14:editId="1A4CF030">
                <wp:simplePos x="0" y="0"/>
                <wp:positionH relativeFrom="column">
                  <wp:posOffset>2799715</wp:posOffset>
                </wp:positionH>
                <wp:positionV relativeFrom="paragraph">
                  <wp:posOffset>-204470</wp:posOffset>
                </wp:positionV>
                <wp:extent cx="45330" cy="418015"/>
                <wp:effectExtent l="38100" t="38100" r="50165" b="39370"/>
                <wp:wrapNone/>
                <wp:docPr id="1739855610" name="Ink 55"/>
                <wp:cNvGraphicFramePr/>
                <a:graphic xmlns:a="http://schemas.openxmlformats.org/drawingml/2006/main">
                  <a:graphicData uri="http://schemas.microsoft.com/office/word/2010/wordprocessingInk">
                    <w14:contentPart bwMode="auto" r:id="rId323">
                      <w14:nvContentPartPr>
                        <w14:cNvContentPartPr/>
                      </w14:nvContentPartPr>
                      <w14:xfrm>
                        <a:off x="0" y="0"/>
                        <a:ext cx="45330" cy="418015"/>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395" behindDoc="0" locked="0" layoutInCell="1" allowOverlap="1" wp14:anchorId="4954A30D" wp14:editId="1A4CF030">
                <wp:simplePos x="0" y="0"/>
                <wp:positionH relativeFrom="column">
                  <wp:posOffset>2799715</wp:posOffset>
                </wp:positionH>
                <wp:positionV relativeFrom="paragraph">
                  <wp:posOffset>-204470</wp:posOffset>
                </wp:positionV>
                <wp:extent cx="45330" cy="418015"/>
                <wp:effectExtent l="38100" t="38100" r="50165" b="39370"/>
                <wp:wrapNone/>
                <wp:docPr id="1270683511" name="Ink 55"/>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1739855610" name="Ink 55"/>
                        <pic:cNvPicPr/>
                      </pic:nvPicPr>
                      <pic:blipFill>
                        <a:blip xmlns:r="http://schemas.openxmlformats.org/officeDocument/2006/relationships" r:embed="rId324"/>
                        <a:stretch>
                          <a:fillRect/>
                        </a:stretch>
                      </pic:blipFill>
                      <pic:spPr>
                        <a:xfrm>
                          <a:off x="0" y="0"/>
                          <a:ext cx="57562" cy="430257"/>
                        </a:xfrm>
                        <a:prstGeom prst="rect">
                          <a:avLst/>
                        </a:prstGeom>
                      </pic:spPr>
                    </pic:pic>
                  </a:graphicData>
                </a:graphic>
              </wp:anchor>
            </w:drawing>
          </mc:Fallback>
        </mc:AlternateContent>
      </w:r>
      <w:r w:rsidR="00A25288">
        <w:rPr>
          <w:b/>
          <w:lang w:val="en-US"/>
        </w:rPr>
        <w:t>BI PUBLISHER</w:t>
      </w:r>
      <w:r w:rsidR="001F44A7">
        <w:rPr>
          <w:b/>
          <w:lang w:val="en-US"/>
        </w:rPr>
        <w:t xml:space="preserve">                                                                             (FRS)</w:t>
      </w:r>
    </w:p>
    <w:p w:rsidR="0000510C" w:rsidP="0000510C" w:rsidRDefault="00166652" w14:paraId="30452427" w14:textId="6B698931">
      <w:pPr>
        <w:pStyle w:val="ListParagraph"/>
        <w:numPr>
          <w:ilvl w:val="0"/>
          <w:numId w:val="14"/>
        </w:numPr>
        <w:tabs>
          <w:tab w:val="left" w:pos="2640"/>
        </w:tabs>
        <w:rPr>
          <w:b/>
          <w:lang w:val="en-US"/>
        </w:rPr>
      </w:pPr>
      <w:r>
        <w:rPr>
          <w:b/>
          <w:noProof/>
          <w:lang w:val="en-US"/>
        </w:rPr>
        <mc:AlternateContent>
          <mc:Choice Requires="aink">
            <w:drawing>
              <wp:anchor distT="0" distB="0" distL="114300" distR="114300" simplePos="0" relativeHeight="251658381" behindDoc="0" locked="0" layoutInCell="1" allowOverlap="1" wp14:anchorId="4AC109AC" wp14:editId="687BA684">
                <wp:simplePos x="0" y="0"/>
                <wp:positionH relativeFrom="column">
                  <wp:posOffset>2818840</wp:posOffset>
                </wp:positionH>
                <wp:positionV relativeFrom="paragraph">
                  <wp:posOffset>280630</wp:posOffset>
                </wp:positionV>
                <wp:extent cx="13680" cy="279720"/>
                <wp:effectExtent l="38100" t="38100" r="43815" b="44450"/>
                <wp:wrapNone/>
                <wp:docPr id="1917274583" name="Ink 56"/>
                <wp:cNvGraphicFramePr/>
                <a:graphic xmlns:a="http://schemas.openxmlformats.org/drawingml/2006/main">
                  <a:graphicData uri="http://schemas.microsoft.com/office/word/2010/wordprocessingInk">
                    <w14:contentPart bwMode="auto" r:id="rId325">
                      <w14:nvContentPartPr>
                        <w14:cNvContentPartPr/>
                      </w14:nvContentPartPr>
                      <w14:xfrm>
                        <a:off x="0" y="0"/>
                        <a:ext cx="13680" cy="27972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396" behindDoc="0" locked="0" layoutInCell="1" allowOverlap="1" wp14:anchorId="7A9BFE70" wp14:editId="687BA684">
                <wp:simplePos x="0" y="0"/>
                <wp:positionH relativeFrom="column">
                  <wp:posOffset>2818840</wp:posOffset>
                </wp:positionH>
                <wp:positionV relativeFrom="paragraph">
                  <wp:posOffset>280630</wp:posOffset>
                </wp:positionV>
                <wp:extent cx="13680" cy="279720"/>
                <wp:effectExtent l="38100" t="38100" r="43815" b="44450"/>
                <wp:wrapNone/>
                <wp:docPr id="2109352360" name="Ink 56"/>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1917274583" name="Ink 56"/>
                        <pic:cNvPicPr/>
                      </pic:nvPicPr>
                      <pic:blipFill>
                        <a:blip xmlns:r="http://schemas.openxmlformats.org/officeDocument/2006/relationships" r:embed="rId326"/>
                        <a:stretch>
                          <a:fillRect/>
                        </a:stretch>
                      </pic:blipFill>
                      <pic:spPr>
                        <a:xfrm>
                          <a:off x="0" y="0"/>
                          <a:ext cx="25920" cy="291960"/>
                        </a:xfrm>
                        <a:prstGeom prst="rect">
                          <a:avLst/>
                        </a:prstGeom>
                      </pic:spPr>
                    </pic:pic>
                  </a:graphicData>
                </a:graphic>
              </wp:anchor>
            </w:drawing>
          </mc:Fallback>
        </mc:AlternateContent>
      </w:r>
      <w:r w:rsidR="00FE309D">
        <w:rPr>
          <w:b/>
          <w:lang w:val="en-US"/>
        </w:rPr>
        <w:t>OTBI</w:t>
      </w:r>
      <w:r w:rsidR="0000510C">
        <w:rPr>
          <w:b/>
          <w:lang w:val="en-US"/>
        </w:rPr>
        <w:t xml:space="preserve">(ORACLE TRANSACLTIONAL </w:t>
      </w:r>
      <w:r w:rsidR="0075222E">
        <w:rPr>
          <w:b/>
          <w:lang w:val="en-US"/>
        </w:rPr>
        <w:t>BUSSISNESS</w:t>
      </w:r>
      <w:r w:rsidR="0000510C">
        <w:rPr>
          <w:b/>
          <w:lang w:val="en-US"/>
        </w:rPr>
        <w:t>)</w:t>
      </w:r>
    </w:p>
    <w:p w:rsidR="00166652" w:rsidP="00166652" w:rsidRDefault="00166652" w14:paraId="7B414865" w14:textId="77777777">
      <w:pPr>
        <w:tabs>
          <w:tab w:val="left" w:pos="2640"/>
        </w:tabs>
        <w:rPr>
          <w:b/>
          <w:lang w:val="en-US"/>
        </w:rPr>
      </w:pPr>
    </w:p>
    <w:p w:rsidR="00166652" w:rsidP="00166652" w:rsidRDefault="00166652" w14:paraId="5B8B93B4" w14:textId="77777777">
      <w:pPr>
        <w:tabs>
          <w:tab w:val="left" w:pos="2640"/>
        </w:tabs>
        <w:rPr>
          <w:b/>
          <w:lang w:val="en-US"/>
        </w:rPr>
      </w:pPr>
    </w:p>
    <w:p w:rsidR="00166652" w:rsidP="00166652" w:rsidRDefault="00166652" w14:paraId="7AF41B7D" w14:textId="77777777">
      <w:pPr>
        <w:tabs>
          <w:tab w:val="left" w:pos="2640"/>
        </w:tabs>
        <w:rPr>
          <w:b/>
          <w:lang w:val="en-US"/>
        </w:rPr>
      </w:pPr>
    </w:p>
    <w:p w:rsidR="00166652" w:rsidP="00166652" w:rsidRDefault="00166652" w14:paraId="13CE864C" w14:textId="77777777">
      <w:pPr>
        <w:tabs>
          <w:tab w:val="left" w:pos="2640"/>
        </w:tabs>
        <w:rPr>
          <w:b/>
          <w:lang w:val="en-US"/>
        </w:rPr>
      </w:pPr>
    </w:p>
    <w:p w:rsidR="00166652" w:rsidP="00166652" w:rsidRDefault="00166652" w14:paraId="07DF53B2" w14:textId="77777777">
      <w:pPr>
        <w:tabs>
          <w:tab w:val="left" w:pos="2640"/>
        </w:tabs>
        <w:rPr>
          <w:b/>
          <w:lang w:val="en-US"/>
        </w:rPr>
      </w:pPr>
    </w:p>
    <w:p w:rsidR="00166652" w:rsidP="00166652" w:rsidRDefault="00166652" w14:paraId="4B36CDA6" w14:textId="69175AE4">
      <w:pPr>
        <w:tabs>
          <w:tab w:val="left" w:pos="2640"/>
        </w:tabs>
        <w:rPr>
          <w:b/>
          <w:lang w:val="en-US"/>
        </w:rPr>
      </w:pPr>
      <w:r>
        <w:rPr>
          <w:b/>
          <w:lang w:val="en-US"/>
        </w:rPr>
        <w:t xml:space="preserve">ARCHITECTURE </w:t>
      </w:r>
    </w:p>
    <w:p w:rsidR="00166652" w:rsidP="00166652" w:rsidRDefault="00166652" w14:paraId="61A535B9" w14:textId="77777777">
      <w:pPr>
        <w:tabs>
          <w:tab w:val="left" w:pos="2640"/>
        </w:tabs>
        <w:rPr>
          <w:b/>
          <w:lang w:val="en-US"/>
        </w:rPr>
      </w:pPr>
    </w:p>
    <w:p w:rsidR="00166652" w:rsidP="00166652" w:rsidRDefault="000F6BCD" w14:paraId="30CE0FFC" w14:textId="4E6DA697">
      <w:pPr>
        <w:tabs>
          <w:tab w:val="left" w:pos="2640"/>
        </w:tabs>
        <w:rPr>
          <w:b/>
          <w:lang w:val="en-US"/>
        </w:rPr>
      </w:pPr>
      <w:r>
        <w:rPr>
          <w:b/>
          <w:noProof/>
          <w:lang w:val="en-US"/>
        </w:rPr>
        <mc:AlternateContent>
          <mc:Choice Requires="aink">
            <w:drawing>
              <wp:anchor distT="0" distB="0" distL="114300" distR="114300" simplePos="0" relativeHeight="251658388" behindDoc="0" locked="0" layoutInCell="1" allowOverlap="1" wp14:anchorId="5F9CD13C" wp14:editId="56F3AE3C">
                <wp:simplePos x="0" y="0"/>
                <wp:positionH relativeFrom="column">
                  <wp:posOffset>2971840</wp:posOffset>
                </wp:positionH>
                <wp:positionV relativeFrom="paragraph">
                  <wp:posOffset>150230</wp:posOffset>
                </wp:positionV>
                <wp:extent cx="173520" cy="240120"/>
                <wp:effectExtent l="38100" t="38100" r="36195" b="45720"/>
                <wp:wrapNone/>
                <wp:docPr id="1365315632" name="Ink 64"/>
                <wp:cNvGraphicFramePr/>
                <a:graphic xmlns:a="http://schemas.openxmlformats.org/drawingml/2006/main">
                  <a:graphicData uri="http://schemas.microsoft.com/office/word/2010/wordprocessingInk">
                    <w14:contentPart bwMode="auto" r:id="rId327">
                      <w14:nvContentPartPr>
                        <w14:cNvContentPartPr/>
                      </w14:nvContentPartPr>
                      <w14:xfrm>
                        <a:off x="0" y="0"/>
                        <a:ext cx="173520" cy="24012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403" behindDoc="0" locked="0" layoutInCell="1" allowOverlap="1" wp14:anchorId="5E008DA7" wp14:editId="56F3AE3C">
                <wp:simplePos x="0" y="0"/>
                <wp:positionH relativeFrom="column">
                  <wp:posOffset>2971840</wp:posOffset>
                </wp:positionH>
                <wp:positionV relativeFrom="paragraph">
                  <wp:posOffset>150230</wp:posOffset>
                </wp:positionV>
                <wp:extent cx="173520" cy="240120"/>
                <wp:effectExtent l="38100" t="38100" r="36195" b="45720"/>
                <wp:wrapNone/>
                <wp:docPr id="947929667" name="Ink 64"/>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1365315632" name="Ink 64"/>
                        <pic:cNvPicPr/>
                      </pic:nvPicPr>
                      <pic:blipFill>
                        <a:blip xmlns:r="http://schemas.openxmlformats.org/officeDocument/2006/relationships" r:embed="rId328"/>
                        <a:stretch>
                          <a:fillRect/>
                        </a:stretch>
                      </pic:blipFill>
                      <pic:spPr>
                        <a:xfrm>
                          <a:off x="0" y="0"/>
                          <a:ext cx="185760" cy="252360"/>
                        </a:xfrm>
                        <a:prstGeom prst="rect">
                          <a:avLst/>
                        </a:prstGeom>
                      </pic:spPr>
                    </pic:pic>
                  </a:graphicData>
                </a:graphic>
              </wp:anchor>
            </w:drawing>
          </mc:Fallback>
        </mc:AlternateContent>
      </w:r>
      <w:r w:rsidR="00166652">
        <w:rPr>
          <w:b/>
          <w:lang w:val="en-US"/>
        </w:rPr>
        <w:t>BIP WORKS IN THREE STAGES</w:t>
      </w:r>
    </w:p>
    <w:p w:rsidR="00166652" w:rsidP="00166652" w:rsidRDefault="004609C6" w14:paraId="0853456C" w14:textId="7B6CDEC3">
      <w:pPr>
        <w:pStyle w:val="ListParagraph"/>
        <w:numPr>
          <w:ilvl w:val="0"/>
          <w:numId w:val="22"/>
        </w:numPr>
        <w:tabs>
          <w:tab w:val="left" w:pos="2640"/>
        </w:tabs>
        <w:rPr>
          <w:b/>
        </w:rPr>
      </w:pPr>
      <w:r w:rsidRPr="126289AE">
        <w:rPr>
          <w:b/>
        </w:rPr>
        <w:t>GENERATES</w:t>
      </w:r>
      <w:r w:rsidRPr="126289AE" w:rsidR="00BA2054">
        <w:rPr>
          <w:b/>
        </w:rPr>
        <w:t xml:space="preserve"> :</w:t>
      </w:r>
      <w:r w:rsidRPr="126289AE">
        <w:rPr>
          <w:b/>
        </w:rPr>
        <w:t xml:space="preserve"> THE DATA</w:t>
      </w:r>
      <w:r w:rsidRPr="126289AE" w:rsidR="008350DC">
        <w:rPr>
          <w:b/>
        </w:rPr>
        <w:t xml:space="preserve"> </w:t>
      </w:r>
      <w:r w:rsidRPr="126289AE" w:rsidR="00B750CB">
        <w:rPr>
          <w:b/>
        </w:rPr>
        <w:t xml:space="preserve">WE CAN USE SQL TO GENERATE DATA , </w:t>
      </w:r>
      <w:r w:rsidRPr="126289AE" w:rsidR="00D92DB9">
        <w:rPr>
          <w:b/>
        </w:rPr>
        <w:t>W/S,</w:t>
      </w:r>
      <w:r w:rsidRPr="126289AE" w:rsidR="00F42D19">
        <w:rPr>
          <w:b/>
        </w:rPr>
        <w:t>EXCEL</w:t>
      </w:r>
      <w:r w:rsidRPr="126289AE" w:rsidR="00615E6A">
        <w:rPr>
          <w:b/>
        </w:rPr>
        <w:t xml:space="preserve"> </w:t>
      </w:r>
      <w:r w:rsidRPr="126289AE" w:rsidR="003534DD">
        <w:rPr>
          <w:b/>
        </w:rPr>
        <w:t xml:space="preserve"> .  </w:t>
      </w:r>
      <w:r w:rsidRPr="126289AE" w:rsidR="003E7D6A">
        <w:rPr>
          <w:b/>
        </w:rPr>
        <w:t xml:space="preserve">DIFFERENT SOURCES OF DATA </w:t>
      </w:r>
      <w:r w:rsidRPr="126289AE" w:rsidR="009018B2">
        <w:rPr>
          <w:b/>
        </w:rPr>
        <w:t>WILL C</w:t>
      </w:r>
      <w:r w:rsidR="00BB341E">
        <w:rPr>
          <w:b/>
        </w:rPr>
        <w:t>O</w:t>
      </w:r>
      <w:r w:rsidRPr="126289AE" w:rsidR="009018B2">
        <w:rPr>
          <w:b/>
        </w:rPr>
        <w:t xml:space="preserve">MBINE TOGETHER TO MAKE IT </w:t>
      </w:r>
      <w:r w:rsidRPr="126289AE" w:rsidR="00BA2054">
        <w:rPr>
          <w:b/>
        </w:rPr>
        <w:t>REPORT</w:t>
      </w:r>
    </w:p>
    <w:p w:rsidRPr="008350DC" w:rsidR="008350DC" w:rsidP="008350DC" w:rsidRDefault="00F25D02" w14:paraId="509268E5" w14:textId="0EFA26B1">
      <w:pPr>
        <w:tabs>
          <w:tab w:val="left" w:pos="2640"/>
        </w:tabs>
        <w:rPr>
          <w:b/>
          <w:lang w:val="en-US"/>
        </w:rPr>
      </w:pPr>
      <w:r>
        <w:rPr>
          <w:b/>
          <w:noProof/>
          <w:lang w:val="en-US"/>
        </w:rPr>
        <mc:AlternateContent>
          <mc:Choice Requires="aink">
            <w:drawing>
              <wp:anchor distT="0" distB="0" distL="114300" distR="114300" simplePos="0" relativeHeight="251658383" behindDoc="0" locked="0" layoutInCell="1" allowOverlap="1" wp14:anchorId="2DAB1172" wp14:editId="14833FC4">
                <wp:simplePos x="0" y="0"/>
                <wp:positionH relativeFrom="column">
                  <wp:posOffset>1759000</wp:posOffset>
                </wp:positionH>
                <wp:positionV relativeFrom="paragraph">
                  <wp:posOffset>250090</wp:posOffset>
                </wp:positionV>
                <wp:extent cx="82080" cy="70200"/>
                <wp:effectExtent l="38100" t="38100" r="51435" b="44450"/>
                <wp:wrapNone/>
                <wp:docPr id="1496364762" name="Ink 58"/>
                <wp:cNvGraphicFramePr/>
                <a:graphic xmlns:a="http://schemas.openxmlformats.org/drawingml/2006/main">
                  <a:graphicData uri="http://schemas.microsoft.com/office/word/2010/wordprocessingInk">
                    <w14:contentPart bwMode="auto" r:id="rId329">
                      <w14:nvContentPartPr>
                        <w14:cNvContentPartPr/>
                      </w14:nvContentPartPr>
                      <w14:xfrm>
                        <a:off x="0" y="0"/>
                        <a:ext cx="82080" cy="7020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398" behindDoc="0" locked="0" layoutInCell="1" allowOverlap="1" wp14:anchorId="74D2DC54" wp14:editId="14833FC4">
                <wp:simplePos x="0" y="0"/>
                <wp:positionH relativeFrom="column">
                  <wp:posOffset>1759000</wp:posOffset>
                </wp:positionH>
                <wp:positionV relativeFrom="paragraph">
                  <wp:posOffset>250090</wp:posOffset>
                </wp:positionV>
                <wp:extent cx="82080" cy="70200"/>
                <wp:effectExtent l="38100" t="38100" r="51435" b="44450"/>
                <wp:wrapNone/>
                <wp:docPr id="2087252297" name="Ink 58"/>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1496364762" name="Ink 58"/>
                        <pic:cNvPicPr/>
                      </pic:nvPicPr>
                      <pic:blipFill>
                        <a:blip xmlns:r="http://schemas.openxmlformats.org/officeDocument/2006/relationships" r:embed="rId330"/>
                        <a:stretch>
                          <a:fillRect/>
                        </a:stretch>
                      </pic:blipFill>
                      <pic:spPr>
                        <a:xfrm>
                          <a:off x="0" y="0"/>
                          <a:ext cx="94320" cy="82440"/>
                        </a:xfrm>
                        <a:prstGeom prst="rect">
                          <a:avLst/>
                        </a:prstGeom>
                      </pic:spPr>
                    </pic:pic>
                  </a:graphicData>
                </a:graphic>
              </wp:anchor>
            </w:drawing>
          </mc:Fallback>
        </mc:AlternateContent>
      </w:r>
      <w:r>
        <w:rPr>
          <w:b/>
          <w:noProof/>
          <w:lang w:val="en-US"/>
        </w:rPr>
        <mc:AlternateContent>
          <mc:Choice Requires="aink">
            <w:drawing>
              <wp:anchor distT="0" distB="0" distL="114300" distR="114300" simplePos="0" relativeHeight="251658382" behindDoc="0" locked="0" layoutInCell="1" allowOverlap="1" wp14:anchorId="2074B115" wp14:editId="0A22627C">
                <wp:simplePos x="0" y="0"/>
                <wp:positionH relativeFrom="column">
                  <wp:posOffset>1822360</wp:posOffset>
                </wp:positionH>
                <wp:positionV relativeFrom="paragraph">
                  <wp:posOffset>139930</wp:posOffset>
                </wp:positionV>
                <wp:extent cx="99720" cy="176760"/>
                <wp:effectExtent l="38100" t="38100" r="52705" b="52070"/>
                <wp:wrapNone/>
                <wp:docPr id="468101194" name="Ink 57"/>
                <wp:cNvGraphicFramePr/>
                <a:graphic xmlns:a="http://schemas.openxmlformats.org/drawingml/2006/main">
                  <a:graphicData uri="http://schemas.microsoft.com/office/word/2010/wordprocessingInk">
                    <w14:contentPart bwMode="auto" r:id="rId331">
                      <w14:nvContentPartPr>
                        <w14:cNvContentPartPr/>
                      </w14:nvContentPartPr>
                      <w14:xfrm>
                        <a:off x="0" y="0"/>
                        <a:ext cx="99720" cy="17676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397" behindDoc="0" locked="0" layoutInCell="1" allowOverlap="1" wp14:anchorId="372BC6E3" wp14:editId="0A22627C">
                <wp:simplePos x="0" y="0"/>
                <wp:positionH relativeFrom="column">
                  <wp:posOffset>1822360</wp:posOffset>
                </wp:positionH>
                <wp:positionV relativeFrom="paragraph">
                  <wp:posOffset>139930</wp:posOffset>
                </wp:positionV>
                <wp:extent cx="99720" cy="176760"/>
                <wp:effectExtent l="38100" t="38100" r="52705" b="52070"/>
                <wp:wrapNone/>
                <wp:docPr id="1428297597" name="Ink 57"/>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468101194" name="Ink 57"/>
                        <pic:cNvPicPr/>
                      </pic:nvPicPr>
                      <pic:blipFill>
                        <a:blip xmlns:r="http://schemas.openxmlformats.org/officeDocument/2006/relationships" r:embed="rId332"/>
                        <a:stretch>
                          <a:fillRect/>
                        </a:stretch>
                      </pic:blipFill>
                      <pic:spPr>
                        <a:xfrm>
                          <a:off x="0" y="0"/>
                          <a:ext cx="111960" cy="189000"/>
                        </a:xfrm>
                        <a:prstGeom prst="rect">
                          <a:avLst/>
                        </a:prstGeom>
                      </pic:spPr>
                    </pic:pic>
                  </a:graphicData>
                </a:graphic>
              </wp:anchor>
            </w:drawing>
          </mc:Fallback>
        </mc:AlternateContent>
      </w:r>
    </w:p>
    <w:p w:rsidR="004609C6" w:rsidP="00166652" w:rsidRDefault="00364740" w14:paraId="7C128A11" w14:textId="39CAB405">
      <w:pPr>
        <w:pStyle w:val="ListParagraph"/>
        <w:numPr>
          <w:ilvl w:val="0"/>
          <w:numId w:val="22"/>
        </w:numPr>
        <w:tabs>
          <w:tab w:val="left" w:pos="2640"/>
        </w:tabs>
        <w:rPr>
          <w:b/>
          <w:lang w:val="en-US"/>
        </w:rPr>
      </w:pPr>
      <w:r>
        <w:rPr>
          <w:b/>
          <w:lang w:val="en-US"/>
        </w:rPr>
        <w:t>PUBLISH THE DATA</w:t>
      </w:r>
      <w:r w:rsidR="00BA2054">
        <w:rPr>
          <w:b/>
          <w:lang w:val="en-US"/>
        </w:rPr>
        <w:t xml:space="preserve"> : </w:t>
      </w:r>
      <w:r w:rsidR="00D67A8B">
        <w:rPr>
          <w:b/>
          <w:lang w:val="en-US"/>
        </w:rPr>
        <w:t>RICH TEXT FORMAT (RTF) WHICH GENERATE HTML DDL X</w:t>
      </w:r>
      <w:r w:rsidR="00BF19D4">
        <w:rPr>
          <w:b/>
          <w:lang w:val="en-US"/>
        </w:rPr>
        <w:t>CE</w:t>
      </w:r>
      <w:r w:rsidR="00D67A8B">
        <w:rPr>
          <w:b/>
          <w:lang w:val="en-US"/>
        </w:rPr>
        <w:t>L WORD</w:t>
      </w:r>
      <w:r w:rsidR="00A915EF">
        <w:rPr>
          <w:b/>
          <w:lang w:val="en-US"/>
        </w:rPr>
        <w:t xml:space="preserve">PPT ETC </w:t>
      </w:r>
    </w:p>
    <w:p w:rsidRPr="006413FB" w:rsidR="006413FB" w:rsidP="006413FB" w:rsidRDefault="00F25D02" w14:paraId="1E7A61E8" w14:textId="3BB04E9B">
      <w:pPr>
        <w:pStyle w:val="ListParagraph"/>
        <w:rPr>
          <w:b/>
          <w:lang w:val="en-US"/>
        </w:rPr>
      </w:pPr>
      <w:r>
        <w:rPr>
          <w:b/>
          <w:noProof/>
          <w:lang w:val="en-US"/>
        </w:rPr>
        <mc:AlternateContent>
          <mc:Choice Requires="aink">
            <w:drawing>
              <wp:anchor distT="0" distB="0" distL="114300" distR="114300" simplePos="0" relativeHeight="251658384" behindDoc="0" locked="0" layoutInCell="1" allowOverlap="1" wp14:anchorId="75C45CCF" wp14:editId="184E820B">
                <wp:simplePos x="0" y="0"/>
                <wp:positionH relativeFrom="column">
                  <wp:posOffset>355360</wp:posOffset>
                </wp:positionH>
                <wp:positionV relativeFrom="paragraph">
                  <wp:posOffset>35580</wp:posOffset>
                </wp:positionV>
                <wp:extent cx="200520" cy="225720"/>
                <wp:effectExtent l="38100" t="38100" r="47625" b="41275"/>
                <wp:wrapNone/>
                <wp:docPr id="936327698" name="Ink 59"/>
                <wp:cNvGraphicFramePr/>
                <a:graphic xmlns:a="http://schemas.openxmlformats.org/drawingml/2006/main">
                  <a:graphicData uri="http://schemas.microsoft.com/office/word/2010/wordprocessingInk">
                    <w14:contentPart bwMode="auto" r:id="rId333">
                      <w14:nvContentPartPr>
                        <w14:cNvContentPartPr/>
                      </w14:nvContentPartPr>
                      <w14:xfrm>
                        <a:off x="0" y="0"/>
                        <a:ext cx="200520" cy="22572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399" behindDoc="0" locked="0" layoutInCell="1" allowOverlap="1" wp14:anchorId="1E7B5789" wp14:editId="184E820B">
                <wp:simplePos x="0" y="0"/>
                <wp:positionH relativeFrom="column">
                  <wp:posOffset>355360</wp:posOffset>
                </wp:positionH>
                <wp:positionV relativeFrom="paragraph">
                  <wp:posOffset>35580</wp:posOffset>
                </wp:positionV>
                <wp:extent cx="200520" cy="225720"/>
                <wp:effectExtent l="38100" t="38100" r="47625" b="41275"/>
                <wp:wrapNone/>
                <wp:docPr id="1184701398" name="Ink 59"/>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936327698" name="Ink 59"/>
                        <pic:cNvPicPr/>
                      </pic:nvPicPr>
                      <pic:blipFill>
                        <a:blip xmlns:r="http://schemas.openxmlformats.org/officeDocument/2006/relationships" r:embed="rId334"/>
                        <a:stretch>
                          <a:fillRect/>
                        </a:stretch>
                      </pic:blipFill>
                      <pic:spPr>
                        <a:xfrm>
                          <a:off x="0" y="0"/>
                          <a:ext cx="212760" cy="237960"/>
                        </a:xfrm>
                        <a:prstGeom prst="rect">
                          <a:avLst/>
                        </a:prstGeom>
                      </pic:spPr>
                    </pic:pic>
                  </a:graphicData>
                </a:graphic>
              </wp:anchor>
            </w:drawing>
          </mc:Fallback>
        </mc:AlternateContent>
      </w:r>
    </w:p>
    <w:p w:rsidR="006413FB" w:rsidP="006413FB" w:rsidRDefault="00F25D02" w14:paraId="0B142274" w14:textId="1B90AA77">
      <w:pPr>
        <w:pStyle w:val="ListParagraph"/>
        <w:tabs>
          <w:tab w:val="left" w:pos="2640"/>
        </w:tabs>
        <w:rPr>
          <w:b/>
          <w:lang w:val="en-US"/>
        </w:rPr>
      </w:pPr>
      <w:r>
        <w:rPr>
          <w:b/>
          <w:noProof/>
          <w:lang w:val="en-US"/>
        </w:rPr>
        <mc:AlternateContent>
          <mc:Choice Requires="aink">
            <w:drawing>
              <wp:anchor distT="0" distB="0" distL="114300" distR="114300" simplePos="0" relativeHeight="251658385" behindDoc="0" locked="0" layoutInCell="1" allowOverlap="1" wp14:anchorId="17E86037" wp14:editId="3279925F">
                <wp:simplePos x="0" y="0"/>
                <wp:positionH relativeFrom="column">
                  <wp:posOffset>336640</wp:posOffset>
                </wp:positionH>
                <wp:positionV relativeFrom="paragraph">
                  <wp:posOffset>100035</wp:posOffset>
                </wp:positionV>
                <wp:extent cx="183960" cy="172800"/>
                <wp:effectExtent l="38100" t="38100" r="45085" b="36830"/>
                <wp:wrapNone/>
                <wp:docPr id="73116765" name="Ink 60"/>
                <wp:cNvGraphicFramePr/>
                <a:graphic xmlns:a="http://schemas.openxmlformats.org/drawingml/2006/main">
                  <a:graphicData uri="http://schemas.microsoft.com/office/word/2010/wordprocessingInk">
                    <w14:contentPart bwMode="auto" r:id="rId335">
                      <w14:nvContentPartPr>
                        <w14:cNvContentPartPr/>
                      </w14:nvContentPartPr>
                      <w14:xfrm>
                        <a:off x="0" y="0"/>
                        <a:ext cx="183960" cy="17280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400" behindDoc="0" locked="0" layoutInCell="1" allowOverlap="1" wp14:anchorId="0D13D79B" wp14:editId="3279925F">
                <wp:simplePos x="0" y="0"/>
                <wp:positionH relativeFrom="column">
                  <wp:posOffset>336640</wp:posOffset>
                </wp:positionH>
                <wp:positionV relativeFrom="paragraph">
                  <wp:posOffset>100035</wp:posOffset>
                </wp:positionV>
                <wp:extent cx="183960" cy="172800"/>
                <wp:effectExtent l="38100" t="38100" r="45085" b="36830"/>
                <wp:wrapNone/>
                <wp:docPr id="1088935874" name="Ink 60"/>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73116765" name="Ink 60"/>
                        <pic:cNvPicPr/>
                      </pic:nvPicPr>
                      <pic:blipFill>
                        <a:blip xmlns:r="http://schemas.openxmlformats.org/officeDocument/2006/relationships" r:embed="rId336"/>
                        <a:stretch>
                          <a:fillRect/>
                        </a:stretch>
                      </pic:blipFill>
                      <pic:spPr>
                        <a:xfrm>
                          <a:off x="0" y="0"/>
                          <a:ext cx="196200" cy="185040"/>
                        </a:xfrm>
                        <a:prstGeom prst="rect">
                          <a:avLst/>
                        </a:prstGeom>
                      </pic:spPr>
                    </pic:pic>
                  </a:graphicData>
                </a:graphic>
              </wp:anchor>
            </w:drawing>
          </mc:Fallback>
        </mc:AlternateContent>
      </w:r>
      <w:r w:rsidR="006413FB">
        <w:rPr>
          <w:b/>
          <w:lang w:val="en-US"/>
        </w:rPr>
        <w:t>THEN XPT</w:t>
      </w:r>
      <w:r w:rsidR="0056771A">
        <w:rPr>
          <w:b/>
          <w:lang w:val="en-US"/>
        </w:rPr>
        <w:t xml:space="preserve"> </w:t>
      </w:r>
    </w:p>
    <w:p w:rsidR="00AE45AF" w:rsidP="006413FB" w:rsidRDefault="00AE45AF" w14:paraId="6A0177C6" w14:textId="3D291697">
      <w:pPr>
        <w:pStyle w:val="ListParagraph"/>
        <w:tabs>
          <w:tab w:val="left" w:pos="2640"/>
        </w:tabs>
        <w:rPr>
          <w:b/>
          <w:lang w:val="en-US"/>
        </w:rPr>
      </w:pPr>
      <w:r>
        <w:rPr>
          <w:b/>
          <w:lang w:val="en-US"/>
        </w:rPr>
        <w:t xml:space="preserve">THEN WE HAVE </w:t>
      </w:r>
      <w:r w:rsidR="00377A36">
        <w:rPr>
          <w:b/>
          <w:lang w:val="en-US"/>
        </w:rPr>
        <w:t>E</w:t>
      </w:r>
      <w:r w:rsidR="00605183">
        <w:rPr>
          <w:b/>
          <w:lang w:val="en-US"/>
        </w:rPr>
        <w:t xml:space="preserve">XCEL </w:t>
      </w:r>
      <w:r w:rsidR="00D6724D">
        <w:rPr>
          <w:b/>
          <w:lang w:val="en-US"/>
        </w:rPr>
        <w:t xml:space="preserve">ONLY GENERATE </w:t>
      </w:r>
      <w:r w:rsidR="0020081A">
        <w:rPr>
          <w:b/>
          <w:lang w:val="en-US"/>
        </w:rPr>
        <w:t>EXCEL</w:t>
      </w:r>
    </w:p>
    <w:p w:rsidR="0020081A" w:rsidP="006413FB" w:rsidRDefault="0020081A" w14:paraId="45872786" w14:textId="7A2302A9">
      <w:pPr>
        <w:pStyle w:val="ListParagraph"/>
        <w:tabs>
          <w:tab w:val="left" w:pos="2640"/>
        </w:tabs>
        <w:rPr>
          <w:b/>
          <w:lang w:val="en-US"/>
        </w:rPr>
      </w:pPr>
      <w:r>
        <w:rPr>
          <w:b/>
          <w:lang w:val="en-US"/>
        </w:rPr>
        <w:t>PDF THAT ONLY GENERATE PDF</w:t>
      </w:r>
    </w:p>
    <w:p w:rsidR="00496188" w:rsidP="006413FB" w:rsidRDefault="00BF19D4" w14:paraId="77912DA4" w14:textId="5B388841">
      <w:pPr>
        <w:pStyle w:val="ListParagraph"/>
        <w:tabs>
          <w:tab w:val="left" w:pos="2640"/>
        </w:tabs>
        <w:rPr>
          <w:b/>
          <w:lang w:val="en-US"/>
        </w:rPr>
      </w:pPr>
      <w:r>
        <w:rPr>
          <w:b/>
          <w:lang w:val="en-US"/>
        </w:rPr>
        <w:t>ETEAXT  THAT WILL GENERATE TEXT</w:t>
      </w:r>
    </w:p>
    <w:p w:rsidRPr="008350DC" w:rsidR="008350DC" w:rsidP="008350DC" w:rsidRDefault="008350DC" w14:paraId="4E51B871" w14:textId="77777777">
      <w:pPr>
        <w:pStyle w:val="ListParagraph"/>
        <w:rPr>
          <w:b/>
          <w:lang w:val="en-US"/>
        </w:rPr>
      </w:pPr>
    </w:p>
    <w:p w:rsidRPr="008350DC" w:rsidR="008350DC" w:rsidP="008350DC" w:rsidRDefault="00F25D02" w14:paraId="1B3B55A7" w14:textId="483B0C66">
      <w:pPr>
        <w:tabs>
          <w:tab w:val="left" w:pos="2640"/>
        </w:tabs>
        <w:rPr>
          <w:b/>
          <w:lang w:val="en-US"/>
        </w:rPr>
      </w:pPr>
      <w:r>
        <w:rPr>
          <w:b/>
          <w:noProof/>
          <w:lang w:val="en-US"/>
        </w:rPr>
        <mc:AlternateContent>
          <mc:Choice Requires="aink">
            <w:drawing>
              <wp:anchor distT="0" distB="0" distL="114300" distR="114300" simplePos="0" relativeHeight="251658386" behindDoc="0" locked="0" layoutInCell="1" allowOverlap="1" wp14:anchorId="1C578471" wp14:editId="296F4BF6">
                <wp:simplePos x="0" y="0"/>
                <wp:positionH relativeFrom="column">
                  <wp:posOffset>4768600</wp:posOffset>
                </wp:positionH>
                <wp:positionV relativeFrom="paragraph">
                  <wp:posOffset>89760</wp:posOffset>
                </wp:positionV>
                <wp:extent cx="302040" cy="345240"/>
                <wp:effectExtent l="38100" t="38100" r="41275" b="36195"/>
                <wp:wrapNone/>
                <wp:docPr id="706368930" name="Ink 61"/>
                <wp:cNvGraphicFramePr/>
                <a:graphic xmlns:a="http://schemas.openxmlformats.org/drawingml/2006/main">
                  <a:graphicData uri="http://schemas.microsoft.com/office/word/2010/wordprocessingInk">
                    <w14:contentPart bwMode="auto" r:id="rId337">
                      <w14:nvContentPartPr>
                        <w14:cNvContentPartPr/>
                      </w14:nvContentPartPr>
                      <w14:xfrm>
                        <a:off x="0" y="0"/>
                        <a:ext cx="302040" cy="34524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401" behindDoc="0" locked="0" layoutInCell="1" allowOverlap="1" wp14:anchorId="2A715BFA" wp14:editId="296F4BF6">
                <wp:simplePos x="0" y="0"/>
                <wp:positionH relativeFrom="column">
                  <wp:posOffset>4768600</wp:posOffset>
                </wp:positionH>
                <wp:positionV relativeFrom="paragraph">
                  <wp:posOffset>89760</wp:posOffset>
                </wp:positionV>
                <wp:extent cx="302040" cy="345240"/>
                <wp:effectExtent l="38100" t="38100" r="41275" b="36195"/>
                <wp:wrapNone/>
                <wp:docPr id="396227006" name="Ink 61"/>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706368930" name="Ink 61"/>
                        <pic:cNvPicPr/>
                      </pic:nvPicPr>
                      <pic:blipFill>
                        <a:blip xmlns:r="http://schemas.openxmlformats.org/officeDocument/2006/relationships" r:embed="rId338"/>
                        <a:stretch>
                          <a:fillRect/>
                        </a:stretch>
                      </pic:blipFill>
                      <pic:spPr>
                        <a:xfrm>
                          <a:off x="0" y="0"/>
                          <a:ext cx="314280" cy="357480"/>
                        </a:xfrm>
                        <a:prstGeom prst="rect">
                          <a:avLst/>
                        </a:prstGeom>
                      </pic:spPr>
                    </pic:pic>
                  </a:graphicData>
                </a:graphic>
              </wp:anchor>
            </w:drawing>
          </mc:Fallback>
        </mc:AlternateContent>
      </w:r>
    </w:p>
    <w:p w:rsidR="00364740" w:rsidP="00166652" w:rsidRDefault="00F25D02" w14:paraId="2DD70238" w14:textId="0471080B">
      <w:pPr>
        <w:pStyle w:val="ListParagraph"/>
        <w:numPr>
          <w:ilvl w:val="0"/>
          <w:numId w:val="22"/>
        </w:numPr>
        <w:tabs>
          <w:tab w:val="left" w:pos="2640"/>
        </w:tabs>
        <w:rPr>
          <w:b/>
          <w:lang w:val="en-US"/>
        </w:rPr>
      </w:pPr>
      <w:r>
        <w:rPr>
          <w:b/>
          <w:noProof/>
          <w:lang w:val="en-US"/>
        </w:rPr>
        <mc:AlternateContent>
          <mc:Choice Requires="aink">
            <w:drawing>
              <wp:anchor distT="0" distB="0" distL="114300" distR="114300" simplePos="0" relativeHeight="251658387" behindDoc="0" locked="0" layoutInCell="1" allowOverlap="1" wp14:anchorId="7F4E3D7F" wp14:editId="5E2C24C3">
                <wp:simplePos x="0" y="0"/>
                <wp:positionH relativeFrom="column">
                  <wp:posOffset>1447600</wp:posOffset>
                </wp:positionH>
                <wp:positionV relativeFrom="paragraph">
                  <wp:posOffset>150175</wp:posOffset>
                </wp:positionV>
                <wp:extent cx="242280" cy="105840"/>
                <wp:effectExtent l="38100" t="38100" r="43815" b="46990"/>
                <wp:wrapNone/>
                <wp:docPr id="1950036014" name="Ink 62"/>
                <wp:cNvGraphicFramePr/>
                <a:graphic xmlns:a="http://schemas.openxmlformats.org/drawingml/2006/main">
                  <a:graphicData uri="http://schemas.microsoft.com/office/word/2010/wordprocessingInk">
                    <w14:contentPart bwMode="auto" r:id="rId339">
                      <w14:nvContentPartPr>
                        <w14:cNvContentPartPr/>
                      </w14:nvContentPartPr>
                      <w14:xfrm>
                        <a:off x="0" y="0"/>
                        <a:ext cx="242280" cy="10584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402" behindDoc="0" locked="0" layoutInCell="1" allowOverlap="1" wp14:anchorId="7D7C54DC" wp14:editId="5E2C24C3">
                <wp:simplePos x="0" y="0"/>
                <wp:positionH relativeFrom="column">
                  <wp:posOffset>1447600</wp:posOffset>
                </wp:positionH>
                <wp:positionV relativeFrom="paragraph">
                  <wp:posOffset>150175</wp:posOffset>
                </wp:positionV>
                <wp:extent cx="242280" cy="105840"/>
                <wp:effectExtent l="38100" t="38100" r="43815" b="46990"/>
                <wp:wrapNone/>
                <wp:docPr id="729698161" name="Ink 62"/>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1950036014" name="Ink 62"/>
                        <pic:cNvPicPr/>
                      </pic:nvPicPr>
                      <pic:blipFill>
                        <a:blip xmlns:r="http://schemas.openxmlformats.org/officeDocument/2006/relationships" r:embed="rId340"/>
                        <a:stretch>
                          <a:fillRect/>
                        </a:stretch>
                      </pic:blipFill>
                      <pic:spPr>
                        <a:xfrm>
                          <a:off x="0" y="0"/>
                          <a:ext cx="254520" cy="118080"/>
                        </a:xfrm>
                        <a:prstGeom prst="rect">
                          <a:avLst/>
                        </a:prstGeom>
                      </pic:spPr>
                    </pic:pic>
                  </a:graphicData>
                </a:graphic>
              </wp:anchor>
            </w:drawing>
          </mc:Fallback>
        </mc:AlternateContent>
      </w:r>
      <w:r w:rsidR="00364740">
        <w:rPr>
          <w:b/>
          <w:lang w:val="en-US"/>
        </w:rPr>
        <w:t>DISTRIBUTE THE DATA</w:t>
      </w:r>
      <w:r w:rsidR="00461BB8">
        <w:rPr>
          <w:b/>
          <w:lang w:val="en-US"/>
        </w:rPr>
        <w:t xml:space="preserve"> : MEANS WHERE TO SEND REPORT IE. BY EMAIL ATTACHMENT , PRINT IT , FAX, </w:t>
      </w:r>
      <w:r w:rsidR="005057B3">
        <w:rPr>
          <w:b/>
          <w:lang w:val="en-US"/>
        </w:rPr>
        <w:t>ETC</w:t>
      </w:r>
    </w:p>
    <w:p w:rsidR="00B20EF0" w:rsidP="00B20EF0" w:rsidRDefault="00B20EF0" w14:paraId="62EA1BA2" w14:textId="77777777">
      <w:pPr>
        <w:pStyle w:val="ListParagraph"/>
        <w:tabs>
          <w:tab w:val="left" w:pos="2640"/>
        </w:tabs>
        <w:rPr>
          <w:b/>
          <w:lang w:val="en-US"/>
        </w:rPr>
      </w:pPr>
    </w:p>
    <w:p w:rsidR="00D42804" w:rsidP="005F682B" w:rsidRDefault="00765970" w14:paraId="0EF0F1C1" w14:textId="77777777">
      <w:pPr>
        <w:tabs>
          <w:tab w:val="left" w:pos="2640"/>
        </w:tabs>
        <w:rPr>
          <w:b/>
          <w:lang w:val="en-US"/>
        </w:rPr>
      </w:pPr>
      <w:r>
        <w:rPr>
          <w:b/>
          <w:lang w:val="en-US"/>
        </w:rPr>
        <w:t xml:space="preserve">LEFT </w:t>
      </w:r>
      <w:r w:rsidR="005F682B">
        <w:rPr>
          <w:b/>
          <w:lang w:val="en-US"/>
        </w:rPr>
        <w:t>THREE DOTS   TOOLS    REPORTS AND ANALYTICS</w:t>
      </w:r>
      <w:r w:rsidR="002303F2">
        <w:rPr>
          <w:b/>
          <w:lang w:val="en-US"/>
        </w:rPr>
        <w:t xml:space="preserve">       BROWSE CATALOG        </w:t>
      </w:r>
      <w:r w:rsidR="00EF1779">
        <w:rPr>
          <w:b/>
          <w:lang w:val="en-US"/>
        </w:rPr>
        <w:t xml:space="preserve">select </w:t>
      </w:r>
      <w:r w:rsidR="00901391">
        <w:rPr>
          <w:b/>
          <w:lang w:val="en-US"/>
        </w:rPr>
        <w:t xml:space="preserve">my folder    on above that </w:t>
      </w:r>
      <w:r w:rsidR="001D4566">
        <w:rPr>
          <w:b/>
          <w:lang w:val="en-US"/>
        </w:rPr>
        <w:t xml:space="preserve">drop icon Is there                   select and create new folder with payal name       </w:t>
      </w:r>
      <w:r w:rsidR="00EA00CD">
        <w:rPr>
          <w:b/>
          <w:lang w:val="en-US"/>
        </w:rPr>
        <w:t xml:space="preserve">expand </w:t>
      </w:r>
      <w:r w:rsidR="004F089A">
        <w:rPr>
          <w:b/>
          <w:lang w:val="en-US"/>
        </w:rPr>
        <w:t xml:space="preserve">          again drop icon             data model              </w:t>
      </w:r>
    </w:p>
    <w:p w:rsidRPr="003B5212" w:rsidR="003B5212" w:rsidP="003B5212" w:rsidRDefault="00D42804" w14:paraId="13DD47A8" w14:textId="14A6A9BB">
      <w:pPr>
        <w:tabs>
          <w:tab w:val="left" w:pos="2640"/>
        </w:tabs>
        <w:rPr>
          <w:b/>
          <w:sz w:val="28"/>
          <w:szCs w:val="28"/>
          <w:lang w:val="en-US"/>
        </w:rPr>
      </w:pPr>
      <w:r>
        <w:rPr>
          <w:b/>
          <w:lang w:val="en-US"/>
        </w:rPr>
        <w:t>Write this selec</w:t>
      </w:r>
      <w:r w:rsidR="001A31E9">
        <w:rPr>
          <w:b/>
          <w:lang w:val="en-US"/>
        </w:rPr>
        <w:t>t</w:t>
      </w:r>
      <w:r>
        <w:rPr>
          <w:b/>
          <w:lang w:val="en-US"/>
        </w:rPr>
        <w:t xml:space="preserve"> query </w:t>
      </w:r>
    </w:p>
    <w:p w:rsidR="00DC4B75" w:rsidP="003B5212" w:rsidRDefault="00DC4B75" w14:paraId="2F29C302" w14:textId="77777777">
      <w:pPr>
        <w:tabs>
          <w:tab w:val="left" w:pos="2640"/>
        </w:tabs>
        <w:rPr>
          <w:b/>
          <w:sz w:val="28"/>
          <w:szCs w:val="28"/>
          <w:lang w:val="en-US"/>
        </w:rPr>
      </w:pPr>
    </w:p>
    <w:p w:rsidRPr="002D0EA3" w:rsidR="00DC4B75" w:rsidP="00DC4B75" w:rsidRDefault="00DC4B75" w14:paraId="0097F83C" w14:textId="77777777">
      <w:pPr>
        <w:tabs>
          <w:tab w:val="left" w:pos="2640"/>
        </w:tabs>
        <w:rPr>
          <w:b/>
          <w:lang w:val="en-US"/>
        </w:rPr>
      </w:pPr>
      <w:r w:rsidRPr="002D0EA3">
        <w:rPr>
          <w:b/>
          <w:lang w:val="en-US"/>
        </w:rPr>
        <w:t>select papf.person_number, ppnf.first_name, ppnf.last_name</w:t>
      </w:r>
    </w:p>
    <w:p w:rsidRPr="002D0EA3" w:rsidR="00DC4B75" w:rsidP="00DC4B75" w:rsidRDefault="00DC4B75" w14:paraId="611ABCFC" w14:textId="77777777">
      <w:pPr>
        <w:tabs>
          <w:tab w:val="left" w:pos="2640"/>
        </w:tabs>
        <w:rPr>
          <w:b/>
          <w:lang w:val="en-US"/>
        </w:rPr>
      </w:pPr>
      <w:r w:rsidRPr="002D0EA3">
        <w:rPr>
          <w:b/>
          <w:lang w:val="en-US"/>
        </w:rPr>
        <w:t>from per_all_people_f papf, per_person_names_f ppnf</w:t>
      </w:r>
    </w:p>
    <w:p w:rsidRPr="002D0EA3" w:rsidR="00DC4B75" w:rsidP="00DC4B75" w:rsidRDefault="00DC4B75" w14:paraId="59D0E950" w14:textId="77777777">
      <w:pPr>
        <w:tabs>
          <w:tab w:val="left" w:pos="2640"/>
        </w:tabs>
        <w:rPr>
          <w:b/>
          <w:lang w:val="en-US"/>
        </w:rPr>
      </w:pPr>
      <w:r w:rsidRPr="002D0EA3">
        <w:rPr>
          <w:b/>
          <w:lang w:val="en-US"/>
        </w:rPr>
        <w:t>where 1=1</w:t>
      </w:r>
    </w:p>
    <w:p w:rsidRPr="002D0EA3" w:rsidR="00DC4B75" w:rsidP="00DC4B75" w:rsidRDefault="00DC4B75" w14:paraId="3E93783B" w14:textId="77777777">
      <w:pPr>
        <w:tabs>
          <w:tab w:val="left" w:pos="2640"/>
        </w:tabs>
        <w:rPr>
          <w:b/>
          <w:lang w:val="en-US"/>
        </w:rPr>
      </w:pPr>
      <w:r w:rsidRPr="002D0EA3">
        <w:rPr>
          <w:b/>
          <w:lang w:val="en-US"/>
        </w:rPr>
        <w:t>and trunc(sysdate) between papf.effective_start_date and papf.effective_end_date</w:t>
      </w:r>
    </w:p>
    <w:p w:rsidRPr="002D0EA3" w:rsidR="00DC4B75" w:rsidP="00DC4B75" w:rsidRDefault="00DC4B75" w14:paraId="3A7844ED" w14:textId="77777777">
      <w:pPr>
        <w:tabs>
          <w:tab w:val="left" w:pos="2640"/>
        </w:tabs>
        <w:rPr>
          <w:b/>
          <w:lang w:val="en-US"/>
        </w:rPr>
      </w:pPr>
      <w:r w:rsidRPr="002D0EA3">
        <w:rPr>
          <w:b/>
          <w:lang w:val="en-US"/>
        </w:rPr>
        <w:t>and trunc(sysdate) between ppnf.effective_start_date and ppnf.effective_end_date</w:t>
      </w:r>
    </w:p>
    <w:p w:rsidRPr="002D0EA3" w:rsidR="00DC4B75" w:rsidP="00DC4B75" w:rsidRDefault="00DC4B75" w14:paraId="32F91B9B" w14:textId="77777777">
      <w:pPr>
        <w:tabs>
          <w:tab w:val="left" w:pos="2640"/>
        </w:tabs>
        <w:rPr>
          <w:b/>
          <w:lang w:val="en-US"/>
        </w:rPr>
      </w:pPr>
      <w:r w:rsidRPr="002D0EA3">
        <w:rPr>
          <w:b/>
          <w:lang w:val="en-US"/>
        </w:rPr>
        <w:t>and papf.person_id = ppnf.person_id</w:t>
      </w:r>
    </w:p>
    <w:p w:rsidR="003B5212" w:rsidP="001A31E9" w:rsidRDefault="00DC4B75" w14:paraId="3BFDF8F8" w14:textId="44C012DA">
      <w:pPr>
        <w:tabs>
          <w:tab w:val="left" w:pos="2640"/>
        </w:tabs>
        <w:rPr>
          <w:b/>
          <w:lang w:val="en-US"/>
        </w:rPr>
      </w:pPr>
      <w:r w:rsidRPr="002D0EA3">
        <w:rPr>
          <w:b/>
          <w:lang w:val="en-US"/>
        </w:rPr>
        <w:t>and ppnf.name_type = 'GLOBAL'</w:t>
      </w:r>
    </w:p>
    <w:p w:rsidR="005459E7" w:rsidP="006E6C8E" w:rsidRDefault="006E6C8E" w14:paraId="4A476491" w14:textId="4B0ADEC8">
      <w:pPr>
        <w:tabs>
          <w:tab w:val="left" w:pos="2640"/>
        </w:tabs>
        <w:rPr>
          <w:b/>
          <w:lang w:val="en-US"/>
        </w:rPr>
      </w:pPr>
      <w:r>
        <w:rPr>
          <w:b/>
          <w:lang w:val="en-US"/>
        </w:rPr>
        <w:t>and ppnf.first_name like :P_FIRST_NAME || '%'</w:t>
      </w:r>
      <w:r w:rsidR="00BD05FC">
        <w:rPr>
          <w:b/>
          <w:lang w:val="en-US"/>
        </w:rPr>
        <w:t xml:space="preserve"> </w:t>
      </w:r>
    </w:p>
    <w:p w:rsidR="006E6C8E" w:rsidP="001A31E9" w:rsidRDefault="006E6C8E" w14:paraId="57B8093E" w14:textId="77777777">
      <w:pPr>
        <w:tabs>
          <w:tab w:val="left" w:pos="2640"/>
        </w:tabs>
        <w:rPr>
          <w:b/>
          <w:lang w:val="en-US"/>
        </w:rPr>
      </w:pPr>
    </w:p>
    <w:p w:rsidRPr="002D0EA3" w:rsidR="006926E8" w:rsidP="001A31E9" w:rsidRDefault="006926E8" w14:paraId="6FEF7AA6" w14:textId="47F0687E">
      <w:pPr>
        <w:tabs>
          <w:tab w:val="left" w:pos="2640"/>
        </w:tabs>
        <w:rPr>
          <w:b/>
          <w:lang w:val="en-US"/>
        </w:rPr>
      </w:pPr>
    </w:p>
    <w:p w:rsidRPr="002D0EA3" w:rsidR="005E2F8D" w:rsidP="001A31E9" w:rsidRDefault="005E2F8D" w14:paraId="03F9995E" w14:textId="77777777">
      <w:pPr>
        <w:tabs>
          <w:tab w:val="left" w:pos="2640"/>
        </w:tabs>
        <w:rPr>
          <w:b/>
          <w:lang w:val="en-US"/>
        </w:rPr>
      </w:pPr>
    </w:p>
    <w:p w:rsidRPr="002D0EA3" w:rsidR="00755A7C" w:rsidP="001A31E9" w:rsidRDefault="00C3546F" w14:paraId="0CF6EC5B" w14:textId="5C79BB99">
      <w:pPr>
        <w:tabs>
          <w:tab w:val="left" w:pos="2640"/>
        </w:tabs>
        <w:rPr>
          <w:b/>
          <w:lang w:val="en-US"/>
        </w:rPr>
      </w:pPr>
      <w:r w:rsidRPr="002D0EA3">
        <w:rPr>
          <w:b/>
          <w:lang w:val="en-US"/>
        </w:rPr>
        <w:t xml:space="preserve">YOU NEED SEE </w:t>
      </w:r>
      <w:r w:rsidRPr="002D0EA3" w:rsidR="005A4FA3">
        <w:rPr>
          <w:b/>
          <w:lang w:val="en-US"/>
        </w:rPr>
        <w:t>QUERY IS WORKING FINE OR NOT</w:t>
      </w:r>
    </w:p>
    <w:p w:rsidRPr="002D0EA3" w:rsidR="005A4FA3" w:rsidP="001A31E9" w:rsidRDefault="005A4FA3" w14:paraId="4637DFAF" w14:textId="77777777">
      <w:pPr>
        <w:tabs>
          <w:tab w:val="left" w:pos="2640"/>
        </w:tabs>
        <w:rPr>
          <w:b/>
          <w:lang w:val="en-US"/>
        </w:rPr>
      </w:pPr>
    </w:p>
    <w:p w:rsidRPr="002D0EA3" w:rsidR="005A4FA3" w:rsidP="001A31E9" w:rsidRDefault="005A4FA3" w14:paraId="05854A7F" w14:textId="3B85E834">
      <w:pPr>
        <w:tabs>
          <w:tab w:val="left" w:pos="2640"/>
        </w:tabs>
        <w:rPr>
          <w:b/>
          <w:lang w:val="en-US"/>
        </w:rPr>
      </w:pPr>
      <w:r w:rsidRPr="002D0EA3">
        <w:rPr>
          <w:b/>
          <w:lang w:val="en-US"/>
        </w:rPr>
        <w:t>Dat        select rows         view</w:t>
      </w:r>
    </w:p>
    <w:p w:rsidRPr="002D0EA3" w:rsidR="0035220E" w:rsidP="001A31E9" w:rsidRDefault="0035220E" w14:paraId="6DDE2BEB" w14:textId="77777777">
      <w:pPr>
        <w:tabs>
          <w:tab w:val="left" w:pos="2640"/>
        </w:tabs>
        <w:rPr>
          <w:b/>
          <w:lang w:val="en-US"/>
        </w:rPr>
      </w:pPr>
    </w:p>
    <w:p w:rsidRPr="002D0EA3" w:rsidR="0035220E" w:rsidP="001A31E9" w:rsidRDefault="0035220E" w14:paraId="7D5C6CA2" w14:textId="60C5E35B">
      <w:pPr>
        <w:tabs>
          <w:tab w:val="left" w:pos="2640"/>
        </w:tabs>
        <w:rPr>
          <w:b/>
          <w:lang w:val="en-US"/>
        </w:rPr>
      </w:pPr>
      <w:r w:rsidRPr="002D0EA3">
        <w:rPr>
          <w:b/>
          <w:lang w:val="en-US"/>
        </w:rPr>
        <w:t xml:space="preserve">Then go to structure </w:t>
      </w:r>
    </w:p>
    <w:p w:rsidR="0035220E" w:rsidP="001A31E9" w:rsidRDefault="0035220E" w14:paraId="5576F5D8" w14:textId="12CC936E">
      <w:pPr>
        <w:tabs>
          <w:tab w:val="left" w:pos="2640"/>
        </w:tabs>
        <w:rPr>
          <w:b/>
          <w:sz w:val="28"/>
          <w:szCs w:val="28"/>
          <w:lang w:val="en-US"/>
        </w:rPr>
      </w:pPr>
      <w:r w:rsidRPr="0035220E">
        <w:rPr>
          <w:b/>
          <w:noProof/>
          <w:sz w:val="28"/>
          <w:szCs w:val="28"/>
          <w:lang w:val="en-US"/>
        </w:rPr>
        <w:drawing>
          <wp:inline distT="0" distB="0" distL="0" distR="0" wp14:anchorId="4D409251" wp14:editId="46EEC5BC">
            <wp:extent cx="4114800" cy="2096150"/>
            <wp:effectExtent l="0" t="0" r="0" b="0"/>
            <wp:docPr id="1402173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73208" name="Picture 1" descr="A screenshot of a computer&#10;&#10;Description automatically generated"/>
                    <pic:cNvPicPr/>
                  </pic:nvPicPr>
                  <pic:blipFill>
                    <a:blip r:embed="rId341"/>
                    <a:stretch>
                      <a:fillRect/>
                    </a:stretch>
                  </pic:blipFill>
                  <pic:spPr>
                    <a:xfrm>
                      <a:off x="0" y="0"/>
                      <a:ext cx="4132935" cy="2105388"/>
                    </a:xfrm>
                    <a:prstGeom prst="rect">
                      <a:avLst/>
                    </a:prstGeom>
                  </pic:spPr>
                </pic:pic>
              </a:graphicData>
            </a:graphic>
          </wp:inline>
        </w:drawing>
      </w:r>
    </w:p>
    <w:p w:rsidRPr="002D0EA3" w:rsidR="0035220E" w:rsidP="001A31E9" w:rsidRDefault="00363B20" w14:paraId="264AEDF9" w14:textId="26E9A00C">
      <w:pPr>
        <w:tabs>
          <w:tab w:val="left" w:pos="2640"/>
        </w:tabs>
        <w:rPr>
          <w:b/>
          <w:lang w:val="en-US"/>
        </w:rPr>
      </w:pPr>
      <w:r>
        <w:rPr>
          <w:b/>
          <w:sz w:val="28"/>
          <w:szCs w:val="28"/>
          <w:lang w:val="en-US"/>
        </w:rPr>
        <w:t xml:space="preserve"> </w:t>
      </w:r>
    </w:p>
    <w:p w:rsidR="00363B20" w:rsidP="001A31E9" w:rsidRDefault="00025ABF" w14:paraId="45984D77" w14:textId="2C3EC54B">
      <w:pPr>
        <w:tabs>
          <w:tab w:val="left" w:pos="2640"/>
        </w:tabs>
        <w:rPr>
          <w:b/>
          <w:lang w:val="en-US"/>
        </w:rPr>
      </w:pPr>
      <w:r w:rsidRPr="0061232C">
        <w:rPr>
          <w:b/>
          <w:highlight w:val="darkGray"/>
          <w:lang w:val="en-US"/>
        </w:rPr>
        <w:t xml:space="preserve">Create parameter , </w:t>
      </w:r>
      <w:r w:rsidRPr="0061232C" w:rsidR="001F1FEF">
        <w:rPr>
          <w:b/>
          <w:highlight w:val="darkGray"/>
          <w:lang w:val="en-US"/>
        </w:rPr>
        <w:t>ie to choose desirable data that we want</w:t>
      </w:r>
    </w:p>
    <w:p w:rsidRPr="002D0EA3" w:rsidR="006F4D34" w:rsidP="006F4D34" w:rsidRDefault="006F4D34" w14:paraId="1D32A94C" w14:textId="77777777">
      <w:pPr>
        <w:tabs>
          <w:tab w:val="left" w:pos="2640"/>
        </w:tabs>
        <w:rPr>
          <w:b/>
          <w:lang w:val="en-US"/>
        </w:rPr>
      </w:pPr>
      <w:r w:rsidRPr="002D0EA3">
        <w:rPr>
          <w:b/>
          <w:lang w:val="en-US"/>
        </w:rPr>
        <w:t>select papf.person_number, ppnf.first_name, ppnf.last_name</w:t>
      </w:r>
    </w:p>
    <w:p w:rsidRPr="002D0EA3" w:rsidR="006F4D34" w:rsidP="006F4D34" w:rsidRDefault="006F4D34" w14:paraId="3B957DF5" w14:textId="77777777">
      <w:pPr>
        <w:tabs>
          <w:tab w:val="left" w:pos="2640"/>
        </w:tabs>
        <w:rPr>
          <w:b/>
          <w:lang w:val="en-US"/>
        </w:rPr>
      </w:pPr>
      <w:r w:rsidRPr="002D0EA3">
        <w:rPr>
          <w:b/>
          <w:lang w:val="en-US"/>
        </w:rPr>
        <w:t>from per_all_people_f papf, per_person_names_f ppnf</w:t>
      </w:r>
    </w:p>
    <w:p w:rsidRPr="002D0EA3" w:rsidR="006F4D34" w:rsidP="006F4D34" w:rsidRDefault="006F4D34" w14:paraId="710E066E" w14:textId="77777777">
      <w:pPr>
        <w:tabs>
          <w:tab w:val="left" w:pos="2640"/>
        </w:tabs>
        <w:rPr>
          <w:b/>
          <w:lang w:val="en-US"/>
        </w:rPr>
      </w:pPr>
      <w:r w:rsidRPr="002D0EA3">
        <w:rPr>
          <w:b/>
          <w:lang w:val="en-US"/>
        </w:rPr>
        <w:t>where 1=1</w:t>
      </w:r>
    </w:p>
    <w:p w:rsidRPr="002D0EA3" w:rsidR="006F4D34" w:rsidP="006F4D34" w:rsidRDefault="006F4D34" w14:paraId="42198F6A" w14:textId="77777777">
      <w:pPr>
        <w:tabs>
          <w:tab w:val="left" w:pos="2640"/>
        </w:tabs>
        <w:rPr>
          <w:b/>
          <w:lang w:val="en-US"/>
        </w:rPr>
      </w:pPr>
      <w:r w:rsidRPr="002D0EA3">
        <w:rPr>
          <w:b/>
          <w:lang w:val="en-US"/>
        </w:rPr>
        <w:t>and trunc(sysdate) between papf.effective_start_date and papf.effective_end_date</w:t>
      </w:r>
    </w:p>
    <w:p w:rsidRPr="002D0EA3" w:rsidR="006F4D34" w:rsidP="006F4D34" w:rsidRDefault="006F4D34" w14:paraId="699FAD3F" w14:textId="77777777">
      <w:pPr>
        <w:tabs>
          <w:tab w:val="left" w:pos="2640"/>
        </w:tabs>
        <w:rPr>
          <w:b/>
          <w:lang w:val="en-US"/>
        </w:rPr>
      </w:pPr>
      <w:r w:rsidRPr="002D0EA3">
        <w:rPr>
          <w:b/>
          <w:lang w:val="en-US"/>
        </w:rPr>
        <w:t>and trunc(sysdate) between ppnf.effective_start_date and ppnf.effective_end_date</w:t>
      </w:r>
    </w:p>
    <w:p w:rsidRPr="002D0EA3" w:rsidR="006F4D34" w:rsidP="006F4D34" w:rsidRDefault="006F4D34" w14:paraId="2DC63EA0" w14:textId="77777777">
      <w:pPr>
        <w:tabs>
          <w:tab w:val="left" w:pos="2640"/>
        </w:tabs>
        <w:rPr>
          <w:b/>
          <w:lang w:val="en-US"/>
        </w:rPr>
      </w:pPr>
      <w:r w:rsidRPr="002D0EA3">
        <w:rPr>
          <w:b/>
          <w:lang w:val="en-US"/>
        </w:rPr>
        <w:t>and papf.person_id = ppnf.person_id</w:t>
      </w:r>
    </w:p>
    <w:p w:rsidR="006F4D34" w:rsidP="006F4D34" w:rsidRDefault="006F4D34" w14:paraId="295D59D1" w14:textId="77777777">
      <w:pPr>
        <w:tabs>
          <w:tab w:val="left" w:pos="2640"/>
        </w:tabs>
        <w:rPr>
          <w:b/>
          <w:lang w:val="en-US"/>
        </w:rPr>
      </w:pPr>
      <w:r w:rsidRPr="002D0EA3">
        <w:rPr>
          <w:b/>
          <w:lang w:val="en-US"/>
        </w:rPr>
        <w:t>and ppnf.name_type = 'GLOBAL'</w:t>
      </w:r>
    </w:p>
    <w:p w:rsidR="006F4D34" w:rsidP="006F4D34" w:rsidRDefault="006F4D34" w14:paraId="7D4B6AA8" w14:textId="77777777">
      <w:pPr>
        <w:tabs>
          <w:tab w:val="left" w:pos="2640"/>
        </w:tabs>
        <w:rPr>
          <w:b/>
          <w:lang w:val="en-US"/>
        </w:rPr>
      </w:pPr>
      <w:r>
        <w:rPr>
          <w:b/>
          <w:lang w:val="en-US"/>
        </w:rPr>
        <w:t>and ppnf.first_name like :P_FIRST_NAME || '%'</w:t>
      </w:r>
    </w:p>
    <w:p w:rsidR="0061232C" w:rsidP="006F4D34" w:rsidRDefault="0061232C" w14:paraId="25152AE4" w14:textId="5DFD1F5C">
      <w:pPr>
        <w:tabs>
          <w:tab w:val="left" w:pos="2640"/>
        </w:tabs>
        <w:rPr>
          <w:b/>
          <w:lang w:val="en-US"/>
        </w:rPr>
      </w:pPr>
    </w:p>
    <w:p w:rsidR="0061232C" w:rsidP="006F4D34" w:rsidRDefault="0061232C" w14:paraId="36FD8E56" w14:textId="77777777">
      <w:pPr>
        <w:tabs>
          <w:tab w:val="left" w:pos="2640"/>
        </w:tabs>
        <w:rPr>
          <w:b/>
          <w:lang w:val="en-US"/>
        </w:rPr>
      </w:pPr>
    </w:p>
    <w:p w:rsidR="0061232C" w:rsidP="006F4D34" w:rsidRDefault="00B42078" w14:paraId="16621E4E" w14:textId="43112090">
      <w:pPr>
        <w:tabs>
          <w:tab w:val="left" w:pos="2640"/>
        </w:tabs>
        <w:rPr>
          <w:b/>
          <w:lang w:val="en-US"/>
        </w:rPr>
      </w:pPr>
      <w:r w:rsidRPr="00B42078">
        <w:rPr>
          <w:b/>
          <w:noProof/>
          <w:lang w:val="en-US"/>
        </w:rPr>
        <w:drawing>
          <wp:inline distT="0" distB="0" distL="0" distR="0" wp14:anchorId="031B1A72" wp14:editId="141DD6D0">
            <wp:extent cx="4991100" cy="2544212"/>
            <wp:effectExtent l="0" t="0" r="0" b="8890"/>
            <wp:docPr id="1039509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09776" name="Picture 1" descr="A screenshot of a computer&#10;&#10;Description automatically generated"/>
                    <pic:cNvPicPr/>
                  </pic:nvPicPr>
                  <pic:blipFill>
                    <a:blip r:embed="rId342"/>
                    <a:stretch>
                      <a:fillRect/>
                    </a:stretch>
                  </pic:blipFill>
                  <pic:spPr>
                    <a:xfrm>
                      <a:off x="0" y="0"/>
                      <a:ext cx="5036690" cy="2567452"/>
                    </a:xfrm>
                    <a:prstGeom prst="rect">
                      <a:avLst/>
                    </a:prstGeom>
                  </pic:spPr>
                </pic:pic>
              </a:graphicData>
            </a:graphic>
          </wp:inline>
        </w:drawing>
      </w:r>
    </w:p>
    <w:p w:rsidR="006F4D34" w:rsidP="001A31E9" w:rsidRDefault="009F2DBA" w14:paraId="0B2ECB1C" w14:textId="747F971B">
      <w:pPr>
        <w:tabs>
          <w:tab w:val="left" w:pos="2640"/>
        </w:tabs>
        <w:rPr>
          <w:b/>
          <w:lang w:val="en-US"/>
        </w:rPr>
      </w:pPr>
      <w:r>
        <w:rPr>
          <w:b/>
          <w:noProof/>
          <w:lang w:val="en-US"/>
        </w:rPr>
        <mc:AlternateContent>
          <mc:Choice Requires="aink">
            <w:drawing>
              <wp:anchor distT="0" distB="0" distL="114300" distR="114300" simplePos="0" relativeHeight="251658395" behindDoc="0" locked="0" layoutInCell="1" allowOverlap="1" wp14:anchorId="5DD4ED61" wp14:editId="415E9F83">
                <wp:simplePos x="0" y="0"/>
                <wp:positionH relativeFrom="column">
                  <wp:posOffset>971320</wp:posOffset>
                </wp:positionH>
                <wp:positionV relativeFrom="paragraph">
                  <wp:posOffset>2114370</wp:posOffset>
                </wp:positionV>
                <wp:extent cx="59400" cy="75960"/>
                <wp:effectExtent l="38100" t="38100" r="36195" b="38735"/>
                <wp:wrapNone/>
                <wp:docPr id="364374687" name="Ink 71"/>
                <wp:cNvGraphicFramePr/>
                <a:graphic xmlns:a="http://schemas.openxmlformats.org/drawingml/2006/main">
                  <a:graphicData uri="http://schemas.microsoft.com/office/word/2010/wordprocessingInk">
                    <w14:contentPart bwMode="auto" r:id="rId343">
                      <w14:nvContentPartPr>
                        <w14:cNvContentPartPr/>
                      </w14:nvContentPartPr>
                      <w14:xfrm>
                        <a:off x="0" y="0"/>
                        <a:ext cx="59400" cy="7596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410" behindDoc="0" locked="0" layoutInCell="1" allowOverlap="1" wp14:anchorId="3E42887F" wp14:editId="415E9F83">
                <wp:simplePos x="0" y="0"/>
                <wp:positionH relativeFrom="column">
                  <wp:posOffset>971320</wp:posOffset>
                </wp:positionH>
                <wp:positionV relativeFrom="paragraph">
                  <wp:posOffset>2114370</wp:posOffset>
                </wp:positionV>
                <wp:extent cx="59400" cy="75960"/>
                <wp:effectExtent l="38100" t="38100" r="36195" b="38735"/>
                <wp:wrapNone/>
                <wp:docPr id="2138035381" name="Ink 71"/>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364374687" name="Ink 71"/>
                        <pic:cNvPicPr/>
                      </pic:nvPicPr>
                      <pic:blipFill>
                        <a:blip xmlns:r="http://schemas.openxmlformats.org/officeDocument/2006/relationships" r:embed="rId344"/>
                        <a:stretch>
                          <a:fillRect/>
                        </a:stretch>
                      </pic:blipFill>
                      <pic:spPr>
                        <a:xfrm>
                          <a:off x="0" y="0"/>
                          <a:ext cx="68040" cy="84600"/>
                        </a:xfrm>
                        <a:prstGeom prst="rect">
                          <a:avLst/>
                        </a:prstGeom>
                      </pic:spPr>
                    </pic:pic>
                  </a:graphicData>
                </a:graphic>
              </wp:anchor>
            </w:drawing>
          </mc:Fallback>
        </mc:AlternateContent>
      </w:r>
      <w:r>
        <w:rPr>
          <w:b/>
          <w:noProof/>
          <w:lang w:val="en-US"/>
        </w:rPr>
        <mc:AlternateContent>
          <mc:Choice Requires="aink">
            <w:drawing>
              <wp:anchor distT="0" distB="0" distL="114300" distR="114300" simplePos="0" relativeHeight="251658394" behindDoc="0" locked="0" layoutInCell="1" allowOverlap="1" wp14:anchorId="01C5BB50" wp14:editId="37B3C535">
                <wp:simplePos x="0" y="0"/>
                <wp:positionH relativeFrom="column">
                  <wp:posOffset>889960</wp:posOffset>
                </wp:positionH>
                <wp:positionV relativeFrom="paragraph">
                  <wp:posOffset>2101770</wp:posOffset>
                </wp:positionV>
                <wp:extent cx="64080" cy="122040"/>
                <wp:effectExtent l="38100" t="38100" r="31750" b="30480"/>
                <wp:wrapNone/>
                <wp:docPr id="1216067158" name="Ink 70"/>
                <wp:cNvGraphicFramePr/>
                <a:graphic xmlns:a="http://schemas.openxmlformats.org/drawingml/2006/main">
                  <a:graphicData uri="http://schemas.microsoft.com/office/word/2010/wordprocessingInk">
                    <w14:contentPart bwMode="auto" r:id="rId345">
                      <w14:nvContentPartPr>
                        <w14:cNvContentPartPr/>
                      </w14:nvContentPartPr>
                      <w14:xfrm>
                        <a:off x="0" y="0"/>
                        <a:ext cx="64080" cy="12204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409" behindDoc="0" locked="0" layoutInCell="1" allowOverlap="1" wp14:anchorId="788A807F" wp14:editId="37B3C535">
                <wp:simplePos x="0" y="0"/>
                <wp:positionH relativeFrom="column">
                  <wp:posOffset>889960</wp:posOffset>
                </wp:positionH>
                <wp:positionV relativeFrom="paragraph">
                  <wp:posOffset>2101770</wp:posOffset>
                </wp:positionV>
                <wp:extent cx="64080" cy="122040"/>
                <wp:effectExtent l="38100" t="38100" r="31750" b="30480"/>
                <wp:wrapNone/>
                <wp:docPr id="1429556425" name="Ink 70"/>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1216067158" name="Ink 70"/>
                        <pic:cNvPicPr/>
                      </pic:nvPicPr>
                      <pic:blipFill>
                        <a:blip xmlns:r="http://schemas.openxmlformats.org/officeDocument/2006/relationships" r:embed="rId346"/>
                        <a:stretch>
                          <a:fillRect/>
                        </a:stretch>
                      </pic:blipFill>
                      <pic:spPr>
                        <a:xfrm>
                          <a:off x="0" y="0"/>
                          <a:ext cx="72720" cy="130680"/>
                        </a:xfrm>
                        <a:prstGeom prst="rect">
                          <a:avLst/>
                        </a:prstGeom>
                      </pic:spPr>
                    </pic:pic>
                  </a:graphicData>
                </a:graphic>
              </wp:anchor>
            </w:drawing>
          </mc:Fallback>
        </mc:AlternateContent>
      </w:r>
      <w:r>
        <w:rPr>
          <w:b/>
          <w:noProof/>
          <w:lang w:val="en-US"/>
        </w:rPr>
        <mc:AlternateContent>
          <mc:Choice Requires="aink">
            <w:drawing>
              <wp:anchor distT="0" distB="0" distL="114300" distR="114300" simplePos="0" relativeHeight="251658393" behindDoc="0" locked="0" layoutInCell="1" allowOverlap="1" wp14:anchorId="7B43794A" wp14:editId="44A3C09F">
                <wp:simplePos x="0" y="0"/>
                <wp:positionH relativeFrom="column">
                  <wp:posOffset>825520</wp:posOffset>
                </wp:positionH>
                <wp:positionV relativeFrom="paragraph">
                  <wp:posOffset>2139930</wp:posOffset>
                </wp:positionV>
                <wp:extent cx="30240" cy="360"/>
                <wp:effectExtent l="38100" t="38100" r="46355" b="38100"/>
                <wp:wrapNone/>
                <wp:docPr id="178575785" name="Ink 69"/>
                <wp:cNvGraphicFramePr/>
                <a:graphic xmlns:a="http://schemas.openxmlformats.org/drawingml/2006/main">
                  <a:graphicData uri="http://schemas.microsoft.com/office/word/2010/wordprocessingInk">
                    <w14:contentPart bwMode="auto" r:id="rId347">
                      <w14:nvContentPartPr>
                        <w14:cNvContentPartPr/>
                      </w14:nvContentPartPr>
                      <w14:xfrm>
                        <a:off x="0" y="0"/>
                        <a:ext cx="30240" cy="36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408" behindDoc="0" locked="0" layoutInCell="1" allowOverlap="1" wp14:anchorId="44116325" wp14:editId="44A3C09F">
                <wp:simplePos x="0" y="0"/>
                <wp:positionH relativeFrom="column">
                  <wp:posOffset>825520</wp:posOffset>
                </wp:positionH>
                <wp:positionV relativeFrom="paragraph">
                  <wp:posOffset>2139930</wp:posOffset>
                </wp:positionV>
                <wp:extent cx="30240" cy="360"/>
                <wp:effectExtent l="38100" t="38100" r="46355" b="38100"/>
                <wp:wrapNone/>
                <wp:docPr id="1587633135" name="Ink 69"/>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178575785" name="Ink 69"/>
                        <pic:cNvPicPr/>
                      </pic:nvPicPr>
                      <pic:blipFill>
                        <a:blip xmlns:r="http://schemas.openxmlformats.org/officeDocument/2006/relationships" r:embed="rId348"/>
                        <a:stretch>
                          <a:fillRect/>
                        </a:stretch>
                      </pic:blipFill>
                      <pic:spPr>
                        <a:xfrm>
                          <a:off x="0" y="0"/>
                          <a:ext cx="38880" cy="9000"/>
                        </a:xfrm>
                        <a:prstGeom prst="rect">
                          <a:avLst/>
                        </a:prstGeom>
                      </pic:spPr>
                    </pic:pic>
                  </a:graphicData>
                </a:graphic>
              </wp:anchor>
            </w:drawing>
          </mc:Fallback>
        </mc:AlternateContent>
      </w:r>
      <w:r>
        <w:rPr>
          <w:b/>
          <w:noProof/>
          <w:lang w:val="en-US"/>
        </w:rPr>
        <mc:AlternateContent>
          <mc:Choice Requires="aink">
            <w:drawing>
              <wp:anchor distT="0" distB="0" distL="114300" distR="114300" simplePos="0" relativeHeight="251658392" behindDoc="0" locked="0" layoutInCell="1" allowOverlap="1" wp14:anchorId="29CDE98A" wp14:editId="782D363B">
                <wp:simplePos x="0" y="0"/>
                <wp:positionH relativeFrom="column">
                  <wp:posOffset>818680</wp:posOffset>
                </wp:positionH>
                <wp:positionV relativeFrom="paragraph">
                  <wp:posOffset>2080170</wp:posOffset>
                </wp:positionV>
                <wp:extent cx="42480" cy="93240"/>
                <wp:effectExtent l="38100" t="38100" r="34290" b="40640"/>
                <wp:wrapNone/>
                <wp:docPr id="448766987" name="Ink 68"/>
                <wp:cNvGraphicFramePr/>
                <a:graphic xmlns:a="http://schemas.openxmlformats.org/drawingml/2006/main">
                  <a:graphicData uri="http://schemas.microsoft.com/office/word/2010/wordprocessingInk">
                    <w14:contentPart bwMode="auto" r:id="rId349">
                      <w14:nvContentPartPr>
                        <w14:cNvContentPartPr/>
                      </w14:nvContentPartPr>
                      <w14:xfrm>
                        <a:off x="0" y="0"/>
                        <a:ext cx="42480" cy="9324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407" behindDoc="0" locked="0" layoutInCell="1" allowOverlap="1" wp14:anchorId="21910214" wp14:editId="782D363B">
                <wp:simplePos x="0" y="0"/>
                <wp:positionH relativeFrom="column">
                  <wp:posOffset>818680</wp:posOffset>
                </wp:positionH>
                <wp:positionV relativeFrom="paragraph">
                  <wp:posOffset>2080170</wp:posOffset>
                </wp:positionV>
                <wp:extent cx="42480" cy="93240"/>
                <wp:effectExtent l="38100" t="38100" r="34290" b="40640"/>
                <wp:wrapNone/>
                <wp:docPr id="207200873" name="Ink 68"/>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448766987" name="Ink 68"/>
                        <pic:cNvPicPr/>
                      </pic:nvPicPr>
                      <pic:blipFill>
                        <a:blip xmlns:r="http://schemas.openxmlformats.org/officeDocument/2006/relationships" r:embed="rId350"/>
                        <a:stretch>
                          <a:fillRect/>
                        </a:stretch>
                      </pic:blipFill>
                      <pic:spPr>
                        <a:xfrm>
                          <a:off x="0" y="0"/>
                          <a:ext cx="51120" cy="101880"/>
                        </a:xfrm>
                        <a:prstGeom prst="rect">
                          <a:avLst/>
                        </a:prstGeom>
                      </pic:spPr>
                    </pic:pic>
                  </a:graphicData>
                </a:graphic>
              </wp:anchor>
            </w:drawing>
          </mc:Fallback>
        </mc:AlternateContent>
      </w:r>
      <w:r>
        <w:rPr>
          <w:b/>
          <w:noProof/>
          <w:lang w:val="en-US"/>
        </w:rPr>
        <mc:AlternateContent>
          <mc:Choice Requires="aink">
            <w:drawing>
              <wp:anchor distT="0" distB="0" distL="114300" distR="114300" simplePos="0" relativeHeight="251658391" behindDoc="0" locked="0" layoutInCell="1" allowOverlap="1" wp14:anchorId="06138A56" wp14:editId="3991E5D0">
                <wp:simplePos x="0" y="0"/>
                <wp:positionH relativeFrom="column">
                  <wp:posOffset>761440</wp:posOffset>
                </wp:positionH>
                <wp:positionV relativeFrom="paragraph">
                  <wp:posOffset>2095650</wp:posOffset>
                </wp:positionV>
                <wp:extent cx="24120" cy="70200"/>
                <wp:effectExtent l="38100" t="38100" r="33655" b="44450"/>
                <wp:wrapNone/>
                <wp:docPr id="1727421517" name="Ink 67"/>
                <wp:cNvGraphicFramePr/>
                <a:graphic xmlns:a="http://schemas.openxmlformats.org/drawingml/2006/main">
                  <a:graphicData uri="http://schemas.microsoft.com/office/word/2010/wordprocessingInk">
                    <w14:contentPart bwMode="auto" r:id="rId351">
                      <w14:nvContentPartPr>
                        <w14:cNvContentPartPr/>
                      </w14:nvContentPartPr>
                      <w14:xfrm>
                        <a:off x="0" y="0"/>
                        <a:ext cx="24120" cy="7020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406" behindDoc="0" locked="0" layoutInCell="1" allowOverlap="1" wp14:anchorId="4B46F382" wp14:editId="3991E5D0">
                <wp:simplePos x="0" y="0"/>
                <wp:positionH relativeFrom="column">
                  <wp:posOffset>761440</wp:posOffset>
                </wp:positionH>
                <wp:positionV relativeFrom="paragraph">
                  <wp:posOffset>2095650</wp:posOffset>
                </wp:positionV>
                <wp:extent cx="24120" cy="70200"/>
                <wp:effectExtent l="38100" t="38100" r="33655" b="44450"/>
                <wp:wrapNone/>
                <wp:docPr id="672344109" name="Ink 67"/>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1727421517" name="Ink 67"/>
                        <pic:cNvPicPr/>
                      </pic:nvPicPr>
                      <pic:blipFill>
                        <a:blip xmlns:r="http://schemas.openxmlformats.org/officeDocument/2006/relationships" r:embed="rId352"/>
                        <a:stretch>
                          <a:fillRect/>
                        </a:stretch>
                      </pic:blipFill>
                      <pic:spPr>
                        <a:xfrm>
                          <a:off x="0" y="0"/>
                          <a:ext cx="32760" cy="78840"/>
                        </a:xfrm>
                        <a:prstGeom prst="rect">
                          <a:avLst/>
                        </a:prstGeom>
                      </pic:spPr>
                    </pic:pic>
                  </a:graphicData>
                </a:graphic>
              </wp:anchor>
            </w:drawing>
          </mc:Fallback>
        </mc:AlternateContent>
      </w:r>
      <w:r>
        <w:rPr>
          <w:b/>
          <w:noProof/>
          <w:lang w:val="en-US"/>
        </w:rPr>
        <mc:AlternateContent>
          <mc:Choice Requires="aink">
            <w:drawing>
              <wp:anchor distT="0" distB="0" distL="114300" distR="114300" simplePos="0" relativeHeight="251658390" behindDoc="0" locked="0" layoutInCell="1" allowOverlap="1" wp14:anchorId="1E6757A2" wp14:editId="2384C38D">
                <wp:simplePos x="0" y="0"/>
                <wp:positionH relativeFrom="column">
                  <wp:posOffset>761800</wp:posOffset>
                </wp:positionH>
                <wp:positionV relativeFrom="paragraph">
                  <wp:posOffset>2006370</wp:posOffset>
                </wp:positionV>
                <wp:extent cx="120960" cy="25920"/>
                <wp:effectExtent l="38100" t="38100" r="31750" b="31750"/>
                <wp:wrapNone/>
                <wp:docPr id="167119200" name="Ink 66"/>
                <wp:cNvGraphicFramePr/>
                <a:graphic xmlns:a="http://schemas.openxmlformats.org/drawingml/2006/main">
                  <a:graphicData uri="http://schemas.microsoft.com/office/word/2010/wordprocessingInk">
                    <w14:contentPart bwMode="auto" r:id="rId353">
                      <w14:nvContentPartPr>
                        <w14:cNvContentPartPr/>
                      </w14:nvContentPartPr>
                      <w14:xfrm>
                        <a:off x="0" y="0"/>
                        <a:ext cx="120960" cy="2592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405" behindDoc="0" locked="0" layoutInCell="1" allowOverlap="1" wp14:anchorId="65B46E20" wp14:editId="2384C38D">
                <wp:simplePos x="0" y="0"/>
                <wp:positionH relativeFrom="column">
                  <wp:posOffset>761800</wp:posOffset>
                </wp:positionH>
                <wp:positionV relativeFrom="paragraph">
                  <wp:posOffset>2006370</wp:posOffset>
                </wp:positionV>
                <wp:extent cx="120960" cy="25920"/>
                <wp:effectExtent l="38100" t="38100" r="31750" b="31750"/>
                <wp:wrapNone/>
                <wp:docPr id="1333470461" name="Ink 66"/>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167119200" name="Ink 66"/>
                        <pic:cNvPicPr/>
                      </pic:nvPicPr>
                      <pic:blipFill>
                        <a:blip xmlns:r="http://schemas.openxmlformats.org/officeDocument/2006/relationships" r:embed="rId354"/>
                        <a:stretch>
                          <a:fillRect/>
                        </a:stretch>
                      </pic:blipFill>
                      <pic:spPr>
                        <a:xfrm>
                          <a:off x="0" y="0"/>
                          <a:ext cx="129600" cy="34560"/>
                        </a:xfrm>
                        <a:prstGeom prst="rect">
                          <a:avLst/>
                        </a:prstGeom>
                      </pic:spPr>
                    </pic:pic>
                  </a:graphicData>
                </a:graphic>
              </wp:anchor>
            </w:drawing>
          </mc:Fallback>
        </mc:AlternateContent>
      </w:r>
      <w:r w:rsidRPr="00457FCA" w:rsidR="00457FCA">
        <w:rPr>
          <w:b/>
          <w:noProof/>
          <w:lang w:val="en-US"/>
        </w:rPr>
        <w:drawing>
          <wp:inline distT="0" distB="0" distL="0" distR="0" wp14:anchorId="6E169388" wp14:editId="6152EDBA">
            <wp:extent cx="4591050" cy="3214142"/>
            <wp:effectExtent l="0" t="0" r="0" b="5715"/>
            <wp:docPr id="35867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70350" name=""/>
                    <pic:cNvPicPr/>
                  </pic:nvPicPr>
                  <pic:blipFill>
                    <a:blip r:embed="rId355"/>
                    <a:stretch>
                      <a:fillRect/>
                    </a:stretch>
                  </pic:blipFill>
                  <pic:spPr>
                    <a:xfrm>
                      <a:off x="0" y="0"/>
                      <a:ext cx="4605024" cy="3223925"/>
                    </a:xfrm>
                    <a:prstGeom prst="rect">
                      <a:avLst/>
                    </a:prstGeom>
                  </pic:spPr>
                </pic:pic>
              </a:graphicData>
            </a:graphic>
          </wp:inline>
        </w:drawing>
      </w:r>
    </w:p>
    <w:p w:rsidRPr="002D0EA3" w:rsidR="002D0EA3" w:rsidP="001A31E9" w:rsidRDefault="00457FCA" w14:paraId="035F700C" w14:textId="0FAC7D16">
      <w:pPr>
        <w:tabs>
          <w:tab w:val="left" w:pos="2640"/>
        </w:tabs>
        <w:rPr>
          <w:b/>
          <w:lang w:val="en-US"/>
        </w:rPr>
      </w:pPr>
      <w:r>
        <w:rPr>
          <w:b/>
          <w:noProof/>
          <w:lang w:val="en-US"/>
        </w:rPr>
        <mc:AlternateContent>
          <mc:Choice Requires="aink">
            <w:drawing>
              <wp:anchor distT="0" distB="0" distL="114300" distR="114300" simplePos="0" relativeHeight="251658389" behindDoc="0" locked="0" layoutInCell="1" allowOverlap="1" wp14:anchorId="67475F66" wp14:editId="15A31505">
                <wp:simplePos x="0" y="0"/>
                <wp:positionH relativeFrom="column">
                  <wp:posOffset>1141960</wp:posOffset>
                </wp:positionH>
                <wp:positionV relativeFrom="paragraph">
                  <wp:posOffset>-146410</wp:posOffset>
                </wp:positionV>
                <wp:extent cx="464400" cy="479520"/>
                <wp:effectExtent l="38100" t="38100" r="31115" b="34925"/>
                <wp:wrapNone/>
                <wp:docPr id="1236911564" name="Ink 65"/>
                <wp:cNvGraphicFramePr/>
                <a:graphic xmlns:a="http://schemas.openxmlformats.org/drawingml/2006/main">
                  <a:graphicData uri="http://schemas.microsoft.com/office/word/2010/wordprocessingInk">
                    <w14:contentPart bwMode="auto" r:id="rId356">
                      <w14:nvContentPartPr>
                        <w14:cNvContentPartPr/>
                      </w14:nvContentPartPr>
                      <w14:xfrm>
                        <a:off x="0" y="0"/>
                        <a:ext cx="464400" cy="47952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404" behindDoc="0" locked="0" layoutInCell="1" allowOverlap="1" wp14:anchorId="43133D68" wp14:editId="15A31505">
                <wp:simplePos x="0" y="0"/>
                <wp:positionH relativeFrom="column">
                  <wp:posOffset>1141960</wp:posOffset>
                </wp:positionH>
                <wp:positionV relativeFrom="paragraph">
                  <wp:posOffset>-146410</wp:posOffset>
                </wp:positionV>
                <wp:extent cx="464400" cy="479520"/>
                <wp:effectExtent l="38100" t="38100" r="31115" b="34925"/>
                <wp:wrapNone/>
                <wp:docPr id="1852815613" name="Ink 65"/>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1236911564" name="Ink 65"/>
                        <pic:cNvPicPr/>
                      </pic:nvPicPr>
                      <pic:blipFill>
                        <a:blip xmlns:r="http://schemas.openxmlformats.org/officeDocument/2006/relationships" r:embed="rId357"/>
                        <a:stretch>
                          <a:fillRect/>
                        </a:stretch>
                      </pic:blipFill>
                      <pic:spPr>
                        <a:xfrm>
                          <a:off x="0" y="0"/>
                          <a:ext cx="476640" cy="491760"/>
                        </a:xfrm>
                        <a:prstGeom prst="rect">
                          <a:avLst/>
                        </a:prstGeom>
                      </pic:spPr>
                    </pic:pic>
                  </a:graphicData>
                </a:graphic>
              </wp:anchor>
            </w:drawing>
          </mc:Fallback>
        </mc:AlternateContent>
      </w:r>
    </w:p>
    <w:p w:rsidR="0035220E" w:rsidP="001A31E9" w:rsidRDefault="00457FCA" w14:paraId="231E2F00" w14:textId="77C84CE2">
      <w:pPr>
        <w:tabs>
          <w:tab w:val="left" w:pos="2640"/>
        </w:tabs>
        <w:rPr>
          <w:b/>
          <w:sz w:val="28"/>
          <w:szCs w:val="28"/>
          <w:lang w:val="en-US"/>
        </w:rPr>
      </w:pPr>
      <w:r>
        <w:rPr>
          <w:b/>
          <w:sz w:val="28"/>
          <w:szCs w:val="28"/>
          <w:lang w:val="en-US"/>
        </w:rPr>
        <w:t>For last name as parameter also</w:t>
      </w:r>
    </w:p>
    <w:p w:rsidR="00056CD1" w:rsidP="293DEA18" w:rsidRDefault="00056CD1" w14:paraId="456F8B3B" w14:textId="5E7DF3C0">
      <w:pPr>
        <w:tabs>
          <w:tab w:val="left" w:pos="2640"/>
        </w:tabs>
        <w:rPr>
          <w:ins w:author="Sharma, Adhayan (Cognizant)" w:date="2025-02-15T08:54:00Z" w16du:dateUtc="2025-02-15T08:54:59Z" w:id="4"/>
          <w:b/>
          <w:bCs/>
          <w:sz w:val="28"/>
          <w:szCs w:val="28"/>
          <w:lang w:val="en-US"/>
        </w:rPr>
      </w:pPr>
      <w:r w:rsidRPr="293DEA18">
        <w:rPr>
          <w:b/>
          <w:bCs/>
          <w:sz w:val="28"/>
          <w:szCs w:val="28"/>
          <w:lang w:val="en-US"/>
        </w:rPr>
        <w:t>Always save sample report</w:t>
      </w:r>
    </w:p>
    <w:p w:rsidR="1A523929" w:rsidP="293DEA18" w:rsidRDefault="1A523929" w14:paraId="13627826" w14:textId="007E9969">
      <w:pPr>
        <w:tabs>
          <w:tab w:val="left" w:pos="2640"/>
        </w:tabs>
        <w:rPr>
          <w:ins w:author="Sharma, Adhayan (Cognizant)" w:date="2025-02-15T08:57:00Z" w16du:dateUtc="2025-02-15T08:57:03Z" w:id="5"/>
          <w:b/>
          <w:bCs/>
          <w:sz w:val="28"/>
          <w:szCs w:val="28"/>
          <w:lang w:val="en-US"/>
        </w:rPr>
      </w:pPr>
      <w:ins w:author="Sharma, Adhayan (Cognizant)" w:date="2025-02-15T08:55:00Z" w:id="6">
        <w:r w:rsidRPr="293DEA18">
          <w:rPr>
            <w:b/>
            <w:bCs/>
            <w:sz w:val="28"/>
            <w:szCs w:val="28"/>
            <w:lang w:val="en-US"/>
          </w:rPr>
          <w:t>Before creating a report u must add sample data this can be done</w:t>
        </w:r>
      </w:ins>
      <w:ins w:author="Sharma, Adhayan (Cognizant)" w:date="2025-02-15T08:56:00Z" w:id="7">
        <w:r w:rsidRPr="293DEA18" w:rsidR="5F134922">
          <w:rPr>
            <w:b/>
            <w:bCs/>
            <w:sz w:val="28"/>
            <w:szCs w:val="28"/>
            <w:lang w:val="en-US"/>
          </w:rPr>
          <w:t xml:space="preserve"> when we view the data there is an option called “save as sample data” this will not create further issues when u are making a samp</w:t>
        </w:r>
      </w:ins>
      <w:ins w:author="Sharma, Adhayan (Cognizant)" w:date="2025-02-15T08:57:00Z" w:id="8">
        <w:r w:rsidRPr="293DEA18" w:rsidR="5F134922">
          <w:rPr>
            <w:b/>
            <w:bCs/>
            <w:sz w:val="28"/>
            <w:szCs w:val="28"/>
            <w:lang w:val="en-US"/>
          </w:rPr>
          <w:t>le report</w:t>
        </w:r>
      </w:ins>
    </w:p>
    <w:p w:rsidR="293DEA18" w:rsidP="293DEA18" w:rsidRDefault="293DEA18" w14:paraId="7512E6C1" w14:textId="34DF092E">
      <w:pPr>
        <w:tabs>
          <w:tab w:val="left" w:pos="2640"/>
        </w:tabs>
        <w:rPr>
          <w:b/>
          <w:bCs/>
          <w:sz w:val="28"/>
          <w:szCs w:val="28"/>
          <w:lang w:val="en-US"/>
        </w:rPr>
      </w:pPr>
    </w:p>
    <w:p w:rsidR="005B02E1" w:rsidP="001A31E9" w:rsidRDefault="005B02E1" w14:paraId="30FFEE4F" w14:textId="77777777">
      <w:pPr>
        <w:tabs>
          <w:tab w:val="left" w:pos="2640"/>
        </w:tabs>
        <w:rPr>
          <w:b/>
          <w:sz w:val="28"/>
          <w:szCs w:val="28"/>
          <w:lang w:val="en-US"/>
        </w:rPr>
      </w:pPr>
    </w:p>
    <w:p w:rsidR="005B02E1" w:rsidP="001A31E9" w:rsidRDefault="005B02E1" w14:paraId="1740D794" w14:textId="77777777">
      <w:pPr>
        <w:tabs>
          <w:tab w:val="left" w:pos="2640"/>
        </w:tabs>
        <w:rPr>
          <w:b/>
          <w:sz w:val="28"/>
          <w:szCs w:val="28"/>
          <w:lang w:val="en-US"/>
        </w:rPr>
      </w:pPr>
    </w:p>
    <w:p w:rsidRPr="005B433E" w:rsidR="005B02E1" w:rsidP="001A31E9" w:rsidRDefault="005B02E1" w14:paraId="31BC9ACE" w14:textId="5DE1FD2A">
      <w:pPr>
        <w:tabs>
          <w:tab w:val="left" w:pos="2640"/>
        </w:tabs>
        <w:rPr>
          <w:b/>
          <w:color w:val="FFC000"/>
          <w:sz w:val="28"/>
          <w:szCs w:val="28"/>
          <w:lang w:val="en-US"/>
        </w:rPr>
      </w:pPr>
      <w:r w:rsidRPr="005B433E">
        <w:rPr>
          <w:b/>
          <w:color w:val="FFC000"/>
          <w:sz w:val="28"/>
          <w:szCs w:val="28"/>
          <w:lang w:val="en-US"/>
        </w:rPr>
        <w:t>CREATE REPORT</w:t>
      </w:r>
    </w:p>
    <w:p w:rsidR="005B02E1" w:rsidP="001A31E9" w:rsidRDefault="00C40B6F" w14:paraId="1B4854E9" w14:textId="55A53ED3">
      <w:pPr>
        <w:tabs>
          <w:tab w:val="left" w:pos="2640"/>
        </w:tabs>
        <w:rPr>
          <w:b/>
          <w:sz w:val="28"/>
          <w:szCs w:val="28"/>
          <w:lang w:val="en-US"/>
        </w:rPr>
      </w:pPr>
      <w:r>
        <w:rPr>
          <w:b/>
          <w:sz w:val="28"/>
          <w:szCs w:val="28"/>
          <w:lang w:val="en-US"/>
        </w:rPr>
        <w:t xml:space="preserve">In right corner there is create report </w:t>
      </w:r>
      <w:r w:rsidR="00EF5E6E">
        <w:rPr>
          <w:b/>
          <w:sz w:val="28"/>
          <w:szCs w:val="28"/>
          <w:lang w:val="en-US"/>
        </w:rPr>
        <w:t xml:space="preserve">   use report editor    next</w:t>
      </w:r>
      <w:r w:rsidR="00584829">
        <w:rPr>
          <w:b/>
          <w:sz w:val="28"/>
          <w:szCs w:val="28"/>
          <w:lang w:val="en-US"/>
        </w:rPr>
        <w:t xml:space="preserve">  finish</w:t>
      </w:r>
    </w:p>
    <w:p w:rsidR="00584829" w:rsidP="001A31E9" w:rsidRDefault="00584829" w14:paraId="1316BF66" w14:textId="77777777">
      <w:pPr>
        <w:tabs>
          <w:tab w:val="left" w:pos="2640"/>
        </w:tabs>
        <w:rPr>
          <w:b/>
          <w:sz w:val="28"/>
          <w:szCs w:val="28"/>
          <w:lang w:val="en-US"/>
        </w:rPr>
      </w:pPr>
    </w:p>
    <w:p w:rsidR="007A14FB" w:rsidP="001A31E9" w:rsidRDefault="00584829" w14:paraId="11DCEB5D" w14:textId="21C02B0F">
      <w:pPr>
        <w:tabs>
          <w:tab w:val="left" w:pos="2640"/>
        </w:tabs>
        <w:rPr>
          <w:b/>
          <w:sz w:val="28"/>
          <w:szCs w:val="28"/>
          <w:lang w:val="en-US"/>
        </w:rPr>
      </w:pPr>
      <w:r w:rsidRPr="00584829">
        <w:rPr>
          <w:b/>
          <w:noProof/>
          <w:sz w:val="28"/>
          <w:szCs w:val="28"/>
          <w:lang w:val="en-US"/>
        </w:rPr>
        <w:drawing>
          <wp:inline distT="0" distB="0" distL="0" distR="0" wp14:anchorId="25CBCA96" wp14:editId="5F94B170">
            <wp:extent cx="3060700" cy="2388946"/>
            <wp:effectExtent l="0" t="0" r="6350" b="0"/>
            <wp:docPr id="747442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42979" name="Picture 1" descr="A screenshot of a computer&#10;&#10;Description automatically generated"/>
                    <pic:cNvPicPr/>
                  </pic:nvPicPr>
                  <pic:blipFill>
                    <a:blip r:embed="rId358"/>
                    <a:stretch>
                      <a:fillRect/>
                    </a:stretch>
                  </pic:blipFill>
                  <pic:spPr>
                    <a:xfrm>
                      <a:off x="0" y="0"/>
                      <a:ext cx="3071419" cy="2397312"/>
                    </a:xfrm>
                    <a:prstGeom prst="rect">
                      <a:avLst/>
                    </a:prstGeom>
                  </pic:spPr>
                </pic:pic>
              </a:graphicData>
            </a:graphic>
          </wp:inline>
        </w:drawing>
      </w:r>
    </w:p>
    <w:p w:rsidR="00A05B44" w:rsidP="001A31E9" w:rsidRDefault="00A05B44" w14:paraId="7FC2A857" w14:textId="77777777">
      <w:pPr>
        <w:tabs>
          <w:tab w:val="left" w:pos="2640"/>
        </w:tabs>
        <w:rPr>
          <w:b/>
          <w:sz w:val="28"/>
          <w:szCs w:val="28"/>
          <w:lang w:val="en-US"/>
        </w:rPr>
      </w:pPr>
    </w:p>
    <w:p w:rsidR="007A14FB" w:rsidP="001A31E9" w:rsidRDefault="007A14FB" w14:paraId="20E80C32" w14:textId="585D13E3">
      <w:pPr>
        <w:tabs>
          <w:tab w:val="left" w:pos="2640"/>
        </w:tabs>
        <w:rPr>
          <w:b/>
          <w:sz w:val="28"/>
          <w:szCs w:val="28"/>
          <w:lang w:val="en-US"/>
        </w:rPr>
      </w:pPr>
      <w:r>
        <w:rPr>
          <w:b/>
          <w:sz w:val="28"/>
          <w:szCs w:val="28"/>
          <w:lang w:val="en-US"/>
        </w:rPr>
        <w:t xml:space="preserve">Save as payal report     </w:t>
      </w:r>
      <w:r w:rsidR="003B3C9D">
        <w:rPr>
          <w:b/>
          <w:sz w:val="28"/>
          <w:szCs w:val="28"/>
          <w:lang w:val="en-US"/>
        </w:rPr>
        <w:t xml:space="preserve">then choose </w:t>
      </w:r>
      <w:r w:rsidR="000D3FDC">
        <w:rPr>
          <w:b/>
          <w:sz w:val="28"/>
          <w:szCs w:val="28"/>
          <w:lang w:val="en-US"/>
        </w:rPr>
        <w:t>blank</w:t>
      </w:r>
      <w:r w:rsidR="0031216C">
        <w:rPr>
          <w:b/>
          <w:sz w:val="28"/>
          <w:szCs w:val="28"/>
          <w:lang w:val="en-US"/>
        </w:rPr>
        <w:t xml:space="preserve">   select data table drag and drop it           </w:t>
      </w:r>
    </w:p>
    <w:p w:rsidR="008C55FE" w:rsidP="001A31E9" w:rsidRDefault="008C55FE" w14:paraId="52230626" w14:textId="05C1CF96">
      <w:pPr>
        <w:tabs>
          <w:tab w:val="left" w:pos="2640"/>
        </w:tabs>
        <w:rPr>
          <w:b/>
          <w:sz w:val="28"/>
          <w:szCs w:val="28"/>
          <w:lang w:val="en-US"/>
        </w:rPr>
      </w:pPr>
      <w:r w:rsidRPr="008C55FE">
        <w:rPr>
          <w:b/>
          <w:noProof/>
          <w:sz w:val="28"/>
          <w:szCs w:val="28"/>
          <w:lang w:val="en-US"/>
        </w:rPr>
        <w:drawing>
          <wp:inline distT="0" distB="0" distL="0" distR="0" wp14:anchorId="77456C5B" wp14:editId="3C390A4C">
            <wp:extent cx="4260850" cy="1770712"/>
            <wp:effectExtent l="0" t="0" r="6350" b="1270"/>
            <wp:docPr id="1774286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86265" name="Picture 1" descr="A screenshot of a computer&#10;&#10;Description automatically generated"/>
                    <pic:cNvPicPr/>
                  </pic:nvPicPr>
                  <pic:blipFill>
                    <a:blip r:embed="rId359"/>
                    <a:stretch>
                      <a:fillRect/>
                    </a:stretch>
                  </pic:blipFill>
                  <pic:spPr>
                    <a:xfrm>
                      <a:off x="0" y="0"/>
                      <a:ext cx="4277964" cy="1777824"/>
                    </a:xfrm>
                    <a:prstGeom prst="rect">
                      <a:avLst/>
                    </a:prstGeom>
                  </pic:spPr>
                </pic:pic>
              </a:graphicData>
            </a:graphic>
          </wp:inline>
        </w:drawing>
      </w:r>
    </w:p>
    <w:p w:rsidR="00022444" w:rsidP="001A31E9" w:rsidRDefault="00022444" w14:paraId="681C4553" w14:textId="77777777">
      <w:pPr>
        <w:tabs>
          <w:tab w:val="left" w:pos="2640"/>
        </w:tabs>
        <w:rPr>
          <w:b/>
          <w:sz w:val="28"/>
          <w:szCs w:val="28"/>
          <w:lang w:val="en-US"/>
        </w:rPr>
      </w:pPr>
    </w:p>
    <w:p w:rsidR="00022444" w:rsidP="001A31E9" w:rsidRDefault="00D37111" w14:paraId="50AB6249" w14:textId="1750AC1B">
      <w:pPr>
        <w:tabs>
          <w:tab w:val="left" w:pos="2640"/>
        </w:tabs>
        <w:rPr>
          <w:b/>
          <w:sz w:val="28"/>
          <w:szCs w:val="28"/>
          <w:lang w:val="en-US"/>
        </w:rPr>
      </w:pPr>
      <w:r>
        <w:rPr>
          <w:b/>
          <w:sz w:val="28"/>
          <w:szCs w:val="28"/>
          <w:lang w:val="en-US"/>
        </w:rPr>
        <w:t>Lets edit person name or edit things</w:t>
      </w:r>
    </w:p>
    <w:p w:rsidR="00D37111" w:rsidP="001A31E9" w:rsidRDefault="00D37111" w14:paraId="21948642" w14:textId="77777777">
      <w:pPr>
        <w:tabs>
          <w:tab w:val="left" w:pos="2640"/>
        </w:tabs>
        <w:rPr>
          <w:b/>
          <w:sz w:val="28"/>
          <w:szCs w:val="28"/>
          <w:lang w:val="en-US"/>
        </w:rPr>
      </w:pPr>
    </w:p>
    <w:p w:rsidR="00D37111" w:rsidP="001A31E9" w:rsidRDefault="0043309B" w14:paraId="4D256F58" w14:textId="351A44E5">
      <w:pPr>
        <w:tabs>
          <w:tab w:val="left" w:pos="2640"/>
        </w:tabs>
        <w:rPr>
          <w:b/>
          <w:sz w:val="28"/>
          <w:szCs w:val="28"/>
          <w:lang w:val="en-US"/>
        </w:rPr>
      </w:pPr>
      <w:r>
        <w:rPr>
          <w:b/>
          <w:sz w:val="28"/>
          <w:szCs w:val="28"/>
          <w:lang w:val="en-US"/>
        </w:rPr>
        <w:t xml:space="preserve">Select person name </w:t>
      </w:r>
      <w:r w:rsidR="000710D5">
        <w:rPr>
          <w:b/>
          <w:sz w:val="28"/>
          <w:szCs w:val="28"/>
          <w:lang w:val="en-US"/>
        </w:rPr>
        <w:t xml:space="preserve">    go to properties     </w:t>
      </w:r>
    </w:p>
    <w:p w:rsidR="00271A0D" w:rsidP="001A31E9" w:rsidRDefault="00271A0D" w14:paraId="3F24854D" w14:textId="583F9176">
      <w:pPr>
        <w:tabs>
          <w:tab w:val="left" w:pos="2640"/>
        </w:tabs>
        <w:rPr>
          <w:b/>
          <w:sz w:val="28"/>
          <w:szCs w:val="28"/>
          <w:lang w:val="en-US"/>
        </w:rPr>
      </w:pPr>
      <w:r>
        <w:rPr>
          <w:b/>
          <w:sz w:val="28"/>
          <w:szCs w:val="28"/>
          <w:lang w:val="en-US"/>
        </w:rPr>
        <w:t xml:space="preserve">Now </w:t>
      </w:r>
      <w:r w:rsidR="00D44047">
        <w:rPr>
          <w:b/>
          <w:sz w:val="28"/>
          <w:szCs w:val="28"/>
          <w:lang w:val="en-US"/>
        </w:rPr>
        <w:t>select page header ………</w:t>
      </w:r>
      <w:r w:rsidR="000E7F54">
        <w:rPr>
          <w:b/>
          <w:sz w:val="28"/>
          <w:szCs w:val="28"/>
          <w:lang w:val="en-US"/>
        </w:rPr>
        <w:t>choose layout grid……</w:t>
      </w:r>
    </w:p>
    <w:p w:rsidR="000D3FDC" w:rsidP="001A31E9" w:rsidRDefault="000D3FDC" w14:paraId="3D8B53D2" w14:textId="77777777">
      <w:pPr>
        <w:tabs>
          <w:tab w:val="left" w:pos="2640"/>
        </w:tabs>
        <w:rPr>
          <w:b/>
          <w:sz w:val="28"/>
          <w:szCs w:val="28"/>
          <w:lang w:val="en-US"/>
        </w:rPr>
      </w:pPr>
    </w:p>
    <w:p w:rsidR="002F0C9C" w:rsidP="001A31E9" w:rsidRDefault="00D76B1A" w14:paraId="7ADC8943" w14:textId="048C735A">
      <w:pPr>
        <w:tabs>
          <w:tab w:val="left" w:pos="2640"/>
        </w:tabs>
        <w:rPr>
          <w:b/>
          <w:sz w:val="28"/>
          <w:szCs w:val="28"/>
          <w:lang w:val="en-US"/>
        </w:rPr>
      </w:pPr>
      <w:r w:rsidRPr="00D76B1A">
        <w:rPr>
          <w:b/>
          <w:noProof/>
          <w:sz w:val="28"/>
          <w:szCs w:val="28"/>
          <w:lang w:val="en-US"/>
        </w:rPr>
        <w:drawing>
          <wp:inline distT="0" distB="0" distL="0" distR="0" wp14:anchorId="1B31E531" wp14:editId="77E86332">
            <wp:extent cx="4659464" cy="2239051"/>
            <wp:effectExtent l="0" t="0" r="8255" b="8890"/>
            <wp:docPr id="130081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18900" name=""/>
                    <pic:cNvPicPr/>
                  </pic:nvPicPr>
                  <pic:blipFill>
                    <a:blip r:embed="rId360"/>
                    <a:stretch>
                      <a:fillRect/>
                    </a:stretch>
                  </pic:blipFill>
                  <pic:spPr>
                    <a:xfrm>
                      <a:off x="0" y="0"/>
                      <a:ext cx="4708879" cy="2262797"/>
                    </a:xfrm>
                    <a:prstGeom prst="rect">
                      <a:avLst/>
                    </a:prstGeom>
                  </pic:spPr>
                </pic:pic>
              </a:graphicData>
            </a:graphic>
          </wp:inline>
        </w:drawing>
      </w:r>
    </w:p>
    <w:p w:rsidR="00DB3047" w:rsidP="001A31E9" w:rsidRDefault="00DB3047" w14:paraId="0B12E34B" w14:textId="77777777">
      <w:pPr>
        <w:tabs>
          <w:tab w:val="left" w:pos="2640"/>
        </w:tabs>
        <w:rPr>
          <w:b/>
          <w:sz w:val="28"/>
          <w:szCs w:val="28"/>
          <w:lang w:val="en-US"/>
        </w:rPr>
      </w:pPr>
    </w:p>
    <w:p w:rsidR="00DB3047" w:rsidP="001A31E9" w:rsidRDefault="00C23462" w14:paraId="7EF78C1F" w14:textId="0320FAF1">
      <w:pPr>
        <w:tabs>
          <w:tab w:val="left" w:pos="2640"/>
        </w:tabs>
        <w:rPr>
          <w:b/>
          <w:sz w:val="28"/>
          <w:szCs w:val="28"/>
          <w:lang w:val="en-US"/>
        </w:rPr>
      </w:pPr>
      <w:r>
        <w:rPr>
          <w:b/>
          <w:sz w:val="28"/>
          <w:szCs w:val="28"/>
          <w:lang w:val="en-US"/>
        </w:rPr>
        <w:t xml:space="preserve">After editing these things do save and done then go on view reports </w:t>
      </w:r>
    </w:p>
    <w:p w:rsidR="0056385E" w:rsidP="001A31E9" w:rsidRDefault="0056385E" w14:paraId="5A42D5B0" w14:textId="77777777">
      <w:pPr>
        <w:tabs>
          <w:tab w:val="left" w:pos="2640"/>
        </w:tabs>
        <w:rPr>
          <w:b/>
          <w:sz w:val="28"/>
          <w:szCs w:val="28"/>
          <w:lang w:val="en-US"/>
        </w:rPr>
      </w:pPr>
    </w:p>
    <w:p w:rsidR="0056385E" w:rsidP="001A31E9" w:rsidRDefault="0056385E" w14:paraId="735F7075" w14:textId="77777777">
      <w:pPr>
        <w:tabs>
          <w:tab w:val="left" w:pos="2640"/>
        </w:tabs>
        <w:rPr>
          <w:b/>
          <w:sz w:val="28"/>
          <w:szCs w:val="28"/>
          <w:lang w:val="en-US"/>
        </w:rPr>
      </w:pPr>
    </w:p>
    <w:p w:rsidR="0056385E" w:rsidP="001A31E9" w:rsidRDefault="0056385E" w14:paraId="2D939B69" w14:textId="77777777">
      <w:pPr>
        <w:tabs>
          <w:tab w:val="left" w:pos="2640"/>
        </w:tabs>
        <w:rPr>
          <w:b/>
          <w:sz w:val="28"/>
          <w:szCs w:val="28"/>
          <w:lang w:val="en-US"/>
        </w:rPr>
      </w:pPr>
    </w:p>
    <w:p w:rsidR="00B16D61" w:rsidP="001A31E9" w:rsidRDefault="00B16D61" w14:paraId="0E23FC0A" w14:textId="03B9FFF6">
      <w:pPr>
        <w:tabs>
          <w:tab w:val="left" w:pos="2640"/>
        </w:tabs>
        <w:rPr>
          <w:b/>
          <w:sz w:val="28"/>
          <w:szCs w:val="28"/>
          <w:lang w:val="en-US"/>
        </w:rPr>
      </w:pPr>
      <w:r w:rsidRPr="00B16D61">
        <w:rPr>
          <w:b/>
          <w:noProof/>
          <w:sz w:val="28"/>
          <w:szCs w:val="28"/>
          <w:lang w:val="en-US"/>
        </w:rPr>
        <w:drawing>
          <wp:inline distT="0" distB="0" distL="0" distR="0" wp14:anchorId="119D39FD" wp14:editId="75BA3097">
            <wp:extent cx="5047699" cy="2009050"/>
            <wp:effectExtent l="0" t="0" r="635" b="0"/>
            <wp:docPr id="683829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29565" name=""/>
                    <pic:cNvPicPr/>
                  </pic:nvPicPr>
                  <pic:blipFill>
                    <a:blip r:embed="rId361"/>
                    <a:stretch>
                      <a:fillRect/>
                    </a:stretch>
                  </pic:blipFill>
                  <pic:spPr>
                    <a:xfrm>
                      <a:off x="0" y="0"/>
                      <a:ext cx="5164305" cy="2055461"/>
                    </a:xfrm>
                    <a:prstGeom prst="rect">
                      <a:avLst/>
                    </a:prstGeom>
                  </pic:spPr>
                </pic:pic>
              </a:graphicData>
            </a:graphic>
          </wp:inline>
        </w:drawing>
      </w:r>
    </w:p>
    <w:p w:rsidR="00F33CCE" w:rsidP="001A31E9" w:rsidRDefault="00F33CCE" w14:paraId="2566625A" w14:textId="77777777">
      <w:pPr>
        <w:tabs>
          <w:tab w:val="left" w:pos="2640"/>
        </w:tabs>
        <w:rPr>
          <w:b/>
          <w:sz w:val="28"/>
          <w:szCs w:val="28"/>
          <w:lang w:val="en-US"/>
        </w:rPr>
      </w:pPr>
    </w:p>
    <w:p w:rsidR="00F33CCE" w:rsidP="001A31E9" w:rsidRDefault="00F33CCE" w14:paraId="6DAC6F84" w14:textId="77777777">
      <w:pPr>
        <w:tabs>
          <w:tab w:val="left" w:pos="2640"/>
        </w:tabs>
        <w:rPr>
          <w:b/>
          <w:sz w:val="28"/>
          <w:szCs w:val="28"/>
          <w:lang w:val="en-US"/>
        </w:rPr>
      </w:pPr>
    </w:p>
    <w:p w:rsidR="0056385E" w:rsidP="001A31E9" w:rsidRDefault="00F33CCE" w14:paraId="1ABB8113" w14:textId="373692BE">
      <w:pPr>
        <w:tabs>
          <w:tab w:val="left" w:pos="2640"/>
        </w:tabs>
        <w:rPr>
          <w:b/>
          <w:sz w:val="28"/>
          <w:szCs w:val="28"/>
          <w:lang w:val="en-US"/>
        </w:rPr>
      </w:pPr>
      <w:r>
        <w:rPr>
          <w:b/>
          <w:sz w:val="28"/>
          <w:szCs w:val="28"/>
          <w:lang w:val="en-US"/>
        </w:rPr>
        <w:t>How to create Invoices</w:t>
      </w:r>
    </w:p>
    <w:p w:rsidR="00F33CCE" w:rsidP="001A31E9" w:rsidRDefault="009779FA" w14:paraId="2CA36019" w14:textId="7E002AC2">
      <w:pPr>
        <w:tabs>
          <w:tab w:val="left" w:pos="2640"/>
        </w:tabs>
        <w:rPr>
          <w:b/>
          <w:sz w:val="28"/>
          <w:szCs w:val="28"/>
          <w:lang w:val="en-US"/>
        </w:rPr>
      </w:pPr>
      <w:r>
        <w:rPr>
          <w:b/>
          <w:sz w:val="28"/>
          <w:szCs w:val="28"/>
          <w:lang w:val="en-US"/>
        </w:rPr>
        <w:t>AP_INVOICES_ALL</w:t>
      </w:r>
    </w:p>
    <w:p w:rsidR="009779FA" w:rsidP="001A31E9" w:rsidRDefault="009779FA" w14:paraId="18198D2C" w14:textId="6650E75E">
      <w:pPr>
        <w:tabs>
          <w:tab w:val="left" w:pos="2640"/>
        </w:tabs>
        <w:rPr>
          <w:b/>
          <w:sz w:val="28"/>
          <w:szCs w:val="28"/>
          <w:lang w:val="en-US"/>
        </w:rPr>
      </w:pPr>
      <w:r>
        <w:rPr>
          <w:b/>
          <w:sz w:val="28"/>
          <w:szCs w:val="28"/>
          <w:lang w:val="en-US"/>
        </w:rPr>
        <w:t xml:space="preserve">         </w:t>
      </w:r>
      <w:r w:rsidR="00272E8C">
        <w:rPr>
          <w:b/>
          <w:sz w:val="28"/>
          <w:szCs w:val="28"/>
          <w:lang w:val="en-US"/>
        </w:rPr>
        <w:t>AP_</w:t>
      </w:r>
      <w:r w:rsidR="008E1D75">
        <w:rPr>
          <w:b/>
          <w:sz w:val="28"/>
          <w:szCs w:val="28"/>
          <w:lang w:val="en-US"/>
        </w:rPr>
        <w:t>INVOICE_</w:t>
      </w:r>
      <w:r w:rsidR="0031325E">
        <w:rPr>
          <w:b/>
          <w:sz w:val="28"/>
          <w:szCs w:val="28"/>
          <w:lang w:val="en-US"/>
        </w:rPr>
        <w:t>LINE_</w:t>
      </w:r>
      <w:r w:rsidR="008E1D75">
        <w:rPr>
          <w:b/>
          <w:sz w:val="28"/>
          <w:szCs w:val="28"/>
          <w:lang w:val="en-US"/>
        </w:rPr>
        <w:t>ALL</w:t>
      </w:r>
    </w:p>
    <w:p w:rsidR="0031325E" w:rsidP="001A31E9" w:rsidRDefault="0031325E" w14:paraId="5FA509A1" w14:textId="080464B7">
      <w:pPr>
        <w:tabs>
          <w:tab w:val="left" w:pos="2640"/>
        </w:tabs>
        <w:rPr>
          <w:b/>
          <w:sz w:val="28"/>
          <w:szCs w:val="28"/>
          <w:lang w:val="en-US"/>
        </w:rPr>
      </w:pPr>
      <w:r>
        <w:rPr>
          <w:b/>
          <w:sz w:val="28"/>
          <w:szCs w:val="28"/>
          <w:lang w:val="en-US"/>
        </w:rPr>
        <w:t xml:space="preserve">            </w:t>
      </w:r>
      <w:r w:rsidR="002A37B5">
        <w:rPr>
          <w:b/>
          <w:sz w:val="28"/>
          <w:szCs w:val="28"/>
          <w:lang w:val="en-US"/>
        </w:rPr>
        <w:t xml:space="preserve">  AP_INVOICE_DISTRIBUTION_ALL</w:t>
      </w:r>
    </w:p>
    <w:p w:rsidR="00CB5679" w:rsidP="001A31E9" w:rsidRDefault="00CB5679" w14:paraId="59ACA8DC" w14:textId="77777777">
      <w:pPr>
        <w:tabs>
          <w:tab w:val="left" w:pos="2640"/>
        </w:tabs>
        <w:rPr>
          <w:b/>
          <w:sz w:val="28"/>
          <w:szCs w:val="28"/>
          <w:lang w:val="en-US"/>
        </w:rPr>
      </w:pPr>
    </w:p>
    <w:p w:rsidR="00CB5679" w:rsidP="001A31E9" w:rsidRDefault="00CB5679" w14:paraId="03FEF664" w14:textId="0776DC3A">
      <w:pPr>
        <w:tabs>
          <w:tab w:val="left" w:pos="2640"/>
        </w:tabs>
        <w:rPr>
          <w:b/>
          <w:sz w:val="28"/>
          <w:szCs w:val="28"/>
          <w:lang w:val="en-US"/>
        </w:rPr>
      </w:pPr>
    </w:p>
    <w:p w:rsidR="00E51672" w:rsidP="001A31E9" w:rsidRDefault="00E51672" w14:paraId="10AA5393" w14:textId="29E51CD8">
      <w:pPr>
        <w:tabs>
          <w:tab w:val="left" w:pos="2640"/>
        </w:tabs>
        <w:rPr>
          <w:b/>
          <w:sz w:val="28"/>
          <w:szCs w:val="28"/>
        </w:rPr>
      </w:pPr>
    </w:p>
    <w:p w:rsidRPr="00E51672" w:rsidR="00E51672" w:rsidP="00E51672" w:rsidRDefault="00E51672" w14:paraId="5BC06D36" w14:textId="4259A835">
      <w:pPr>
        <w:tabs>
          <w:tab w:val="left" w:pos="2640"/>
        </w:tabs>
        <w:rPr>
          <w:b/>
          <w:sz w:val="28"/>
          <w:szCs w:val="28"/>
          <w:lang w:val="en-US"/>
        </w:rPr>
      </w:pPr>
      <w:r w:rsidRPr="00E51672">
        <w:rPr>
          <w:b/>
          <w:sz w:val="28"/>
          <w:szCs w:val="28"/>
          <w:lang w:val="en-US"/>
        </w:rPr>
        <w:t>ai.invoice_id,ai.invoice_num,s.vendor_name,ss.vendor_site_code,ai.invoice_currency_code,ai.payment_currency_code,</w:t>
      </w:r>
    </w:p>
    <w:p w:rsidRPr="00E51672" w:rsidR="00E51672" w:rsidP="00E51672" w:rsidRDefault="00E51672" w14:paraId="002AA0DD" w14:textId="66CC251B">
      <w:pPr>
        <w:tabs>
          <w:tab w:val="left" w:pos="2640"/>
        </w:tabs>
        <w:rPr>
          <w:b/>
          <w:sz w:val="28"/>
          <w:szCs w:val="28"/>
          <w:lang w:val="en-US"/>
        </w:rPr>
      </w:pPr>
      <w:r w:rsidRPr="00E51672">
        <w:rPr>
          <w:b/>
          <w:sz w:val="28"/>
          <w:szCs w:val="28"/>
          <w:lang w:val="en-US"/>
        </w:rPr>
        <w:t>   ai.invoice_amount,ai.amount_paid,ai.invoice_type_lookup_code</w:t>
      </w:r>
    </w:p>
    <w:p w:rsidRPr="00E51672" w:rsidR="00E51672" w:rsidP="00E51672" w:rsidRDefault="00E51672" w14:paraId="7E69F581" w14:textId="0A0C5F5E">
      <w:pPr>
        <w:tabs>
          <w:tab w:val="left" w:pos="2640"/>
        </w:tabs>
        <w:rPr>
          <w:b/>
          <w:sz w:val="28"/>
          <w:szCs w:val="28"/>
          <w:lang w:val="en-US"/>
        </w:rPr>
      </w:pPr>
      <w:r w:rsidRPr="00E51672">
        <w:rPr>
          <w:b/>
          <w:sz w:val="28"/>
          <w:szCs w:val="28"/>
          <w:lang w:val="en-US"/>
        </w:rPr>
        <w:t>from ap_invoices_all ai,poz_suppliers_v s,poz_supplier_sites_v ss</w:t>
      </w:r>
    </w:p>
    <w:p w:rsidRPr="00E51672" w:rsidR="00E51672" w:rsidP="00E51672" w:rsidRDefault="00E51672" w14:paraId="41FC510C" w14:textId="29168A8C">
      <w:pPr>
        <w:tabs>
          <w:tab w:val="left" w:pos="2640"/>
        </w:tabs>
        <w:rPr>
          <w:b/>
          <w:sz w:val="28"/>
          <w:szCs w:val="28"/>
          <w:lang w:val="en-US"/>
        </w:rPr>
      </w:pPr>
      <w:r w:rsidRPr="00E51672">
        <w:rPr>
          <w:b/>
          <w:sz w:val="28"/>
          <w:szCs w:val="28"/>
          <w:lang w:val="en-US"/>
        </w:rPr>
        <w:t>where 1=1</w:t>
      </w:r>
    </w:p>
    <w:p w:rsidRPr="00E51672" w:rsidR="00E51672" w:rsidP="00E51672" w:rsidRDefault="00E51672" w14:paraId="07BE12E7" w14:textId="530907E0">
      <w:pPr>
        <w:tabs>
          <w:tab w:val="left" w:pos="2640"/>
        </w:tabs>
        <w:rPr>
          <w:b/>
          <w:sz w:val="28"/>
          <w:szCs w:val="28"/>
          <w:lang w:val="en-US"/>
        </w:rPr>
      </w:pPr>
      <w:r w:rsidRPr="00E51672">
        <w:rPr>
          <w:b/>
          <w:sz w:val="28"/>
          <w:szCs w:val="28"/>
          <w:lang w:val="en-US"/>
        </w:rPr>
        <w:t>and ai.vendor_id=s.vendor_id</w:t>
      </w:r>
    </w:p>
    <w:p w:rsidRPr="00E51672" w:rsidR="00E51672" w:rsidP="00E51672" w:rsidRDefault="00E51672" w14:paraId="21E7DDB8" w14:textId="21F9A9B8">
      <w:pPr>
        <w:tabs>
          <w:tab w:val="left" w:pos="2640"/>
        </w:tabs>
        <w:rPr>
          <w:b/>
          <w:sz w:val="28"/>
          <w:szCs w:val="28"/>
          <w:lang w:val="en-US"/>
        </w:rPr>
      </w:pPr>
      <w:r w:rsidRPr="00E51672">
        <w:rPr>
          <w:b/>
          <w:sz w:val="28"/>
          <w:szCs w:val="28"/>
          <w:lang w:val="en-US"/>
        </w:rPr>
        <w:t>and ai.vendor_site_id=ss.vendor_site_id</w:t>
      </w:r>
    </w:p>
    <w:p w:rsidR="00E51672" w:rsidP="00E51672" w:rsidRDefault="00E51672" w14:paraId="5F1FB548" w14:textId="3ACBF191">
      <w:pPr>
        <w:tabs>
          <w:tab w:val="left" w:pos="2640"/>
        </w:tabs>
        <w:rPr>
          <w:b/>
          <w:sz w:val="28"/>
          <w:szCs w:val="28"/>
          <w:lang w:val="en-US"/>
        </w:rPr>
      </w:pPr>
      <w:r w:rsidRPr="00E51672">
        <w:rPr>
          <w:b/>
          <w:sz w:val="28"/>
          <w:szCs w:val="28"/>
          <w:lang w:val="en-US"/>
        </w:rPr>
        <w:t>and ai.vendor_id=:P_VENDOR_ID</w:t>
      </w:r>
    </w:p>
    <w:p w:rsidR="0065703E" w:rsidP="001A31E9" w:rsidRDefault="0065703E" w14:paraId="5BC1C8AD" w14:textId="77777777">
      <w:pPr>
        <w:tabs>
          <w:tab w:val="left" w:pos="2640"/>
        </w:tabs>
        <w:rPr>
          <w:b/>
          <w:sz w:val="28"/>
          <w:szCs w:val="28"/>
          <w:lang w:val="en-US"/>
        </w:rPr>
      </w:pPr>
    </w:p>
    <w:p w:rsidR="00A71177" w:rsidP="001A31E9" w:rsidRDefault="00A71177" w14:paraId="4D9880A0" w14:textId="77777777">
      <w:pPr>
        <w:tabs>
          <w:tab w:val="left" w:pos="2640"/>
        </w:tabs>
        <w:rPr>
          <w:b/>
          <w:sz w:val="28"/>
          <w:szCs w:val="28"/>
          <w:lang w:val="en-US"/>
        </w:rPr>
      </w:pPr>
    </w:p>
    <w:p w:rsidR="00221E25" w:rsidP="001A31E9" w:rsidRDefault="0065703E" w14:paraId="621F0517" w14:textId="19CB840D">
      <w:pPr>
        <w:tabs>
          <w:tab w:val="left" w:pos="2640"/>
        </w:tabs>
        <w:rPr>
          <w:b/>
          <w:sz w:val="28"/>
          <w:szCs w:val="28"/>
          <w:lang w:val="en-US"/>
        </w:rPr>
      </w:pPr>
      <w:r>
        <w:rPr>
          <w:b/>
          <w:sz w:val="28"/>
          <w:szCs w:val="28"/>
          <w:lang w:val="en-US"/>
        </w:rPr>
        <w:t xml:space="preserve">Select </w:t>
      </w:r>
      <w:r w:rsidR="000D76BD">
        <w:rPr>
          <w:b/>
          <w:sz w:val="28"/>
          <w:szCs w:val="28"/>
          <w:lang w:val="en-US"/>
        </w:rPr>
        <w:t xml:space="preserve"> invoice_id</w:t>
      </w:r>
      <w:r w:rsidR="00BB3CEB">
        <w:rPr>
          <w:b/>
          <w:sz w:val="28"/>
          <w:szCs w:val="28"/>
          <w:lang w:val="en-US"/>
        </w:rPr>
        <w:t xml:space="preserve">, </w:t>
      </w:r>
      <w:r w:rsidR="003D572F">
        <w:rPr>
          <w:b/>
          <w:sz w:val="28"/>
          <w:szCs w:val="28"/>
          <w:lang w:val="en-US"/>
        </w:rPr>
        <w:t>line_number</w:t>
      </w:r>
      <w:r w:rsidR="008301E5">
        <w:rPr>
          <w:b/>
          <w:sz w:val="28"/>
          <w:szCs w:val="28"/>
          <w:lang w:val="en-US"/>
        </w:rPr>
        <w:t>, line_type</w:t>
      </w:r>
      <w:r w:rsidR="004E2EBB">
        <w:rPr>
          <w:b/>
          <w:sz w:val="28"/>
          <w:szCs w:val="28"/>
          <w:lang w:val="en-US"/>
        </w:rPr>
        <w:t>_lookup</w:t>
      </w:r>
      <w:r w:rsidR="00233FE1">
        <w:rPr>
          <w:b/>
          <w:sz w:val="28"/>
          <w:szCs w:val="28"/>
          <w:lang w:val="en-US"/>
        </w:rPr>
        <w:t xml:space="preserve">_code, </w:t>
      </w:r>
      <w:r w:rsidR="004B0140">
        <w:rPr>
          <w:b/>
          <w:sz w:val="28"/>
          <w:szCs w:val="28"/>
          <w:lang w:val="en-US"/>
        </w:rPr>
        <w:t>item_description</w:t>
      </w:r>
      <w:r w:rsidR="002309BC">
        <w:rPr>
          <w:b/>
          <w:sz w:val="28"/>
          <w:szCs w:val="28"/>
          <w:lang w:val="en-US"/>
        </w:rPr>
        <w:t>, amount</w:t>
      </w:r>
    </w:p>
    <w:p w:rsidR="00A71177" w:rsidP="001A31E9" w:rsidRDefault="00A71177" w14:paraId="1D930E5F" w14:textId="2C1FFC4E">
      <w:pPr>
        <w:tabs>
          <w:tab w:val="left" w:pos="2640"/>
        </w:tabs>
        <w:rPr>
          <w:b/>
          <w:sz w:val="28"/>
          <w:szCs w:val="28"/>
          <w:lang w:val="en-US"/>
        </w:rPr>
      </w:pPr>
      <w:r>
        <w:rPr>
          <w:b/>
          <w:sz w:val="28"/>
          <w:szCs w:val="28"/>
          <w:lang w:val="en-US"/>
        </w:rPr>
        <w:t>From ap_invoice</w:t>
      </w:r>
      <w:r w:rsidR="00A4780B">
        <w:rPr>
          <w:b/>
          <w:sz w:val="28"/>
          <w:szCs w:val="28"/>
          <w:lang w:val="en-US"/>
        </w:rPr>
        <w:t>_lines_all</w:t>
      </w:r>
    </w:p>
    <w:p w:rsidR="00965290" w:rsidP="001A31E9" w:rsidRDefault="00965290" w14:paraId="4506386B" w14:textId="77777777">
      <w:pPr>
        <w:tabs>
          <w:tab w:val="left" w:pos="2640"/>
        </w:tabs>
        <w:rPr>
          <w:b/>
          <w:sz w:val="28"/>
          <w:szCs w:val="28"/>
          <w:lang w:val="en-US"/>
        </w:rPr>
      </w:pPr>
    </w:p>
    <w:p w:rsidR="00965290" w:rsidP="001A31E9" w:rsidRDefault="00965290" w14:paraId="4EDC7041" w14:textId="77777777">
      <w:pPr>
        <w:tabs>
          <w:tab w:val="left" w:pos="2640"/>
        </w:tabs>
        <w:rPr>
          <w:b/>
          <w:sz w:val="28"/>
          <w:szCs w:val="28"/>
          <w:lang w:val="en-US"/>
        </w:rPr>
      </w:pPr>
    </w:p>
    <w:p w:rsidR="00965290" w:rsidP="001A31E9" w:rsidRDefault="00965290" w14:paraId="0891E705" w14:textId="0CC5B24E">
      <w:pPr>
        <w:tabs>
          <w:tab w:val="left" w:pos="2640"/>
        </w:tabs>
        <w:rPr>
          <w:b/>
          <w:sz w:val="28"/>
          <w:szCs w:val="28"/>
          <w:lang w:val="en-US"/>
        </w:rPr>
      </w:pPr>
      <w:r>
        <w:rPr>
          <w:b/>
          <w:sz w:val="28"/>
          <w:szCs w:val="28"/>
          <w:lang w:val="en-US"/>
        </w:rPr>
        <w:t xml:space="preserve">Steps to create </w:t>
      </w:r>
    </w:p>
    <w:p w:rsidR="004B5BEB" w:rsidP="001A31E9" w:rsidRDefault="00965290" w14:paraId="1961A51D" w14:textId="564A38A2">
      <w:pPr>
        <w:tabs>
          <w:tab w:val="left" w:pos="2640"/>
        </w:tabs>
        <w:rPr>
          <w:b/>
          <w:sz w:val="28"/>
          <w:szCs w:val="28"/>
          <w:lang w:val="en-US"/>
        </w:rPr>
      </w:pPr>
      <w:r>
        <w:rPr>
          <w:b/>
          <w:sz w:val="28"/>
          <w:szCs w:val="28"/>
          <w:lang w:val="en-US"/>
        </w:rPr>
        <w:t xml:space="preserve">Catalog       </w:t>
      </w:r>
      <w:r w:rsidR="00B10673">
        <w:rPr>
          <w:b/>
          <w:sz w:val="28"/>
          <w:szCs w:val="28"/>
          <w:lang w:val="en-US"/>
        </w:rPr>
        <w:t>create    data model</w:t>
      </w:r>
      <w:r w:rsidR="00657903">
        <w:rPr>
          <w:b/>
          <w:sz w:val="28"/>
          <w:szCs w:val="28"/>
          <w:lang w:val="en-US"/>
        </w:rPr>
        <w:t xml:space="preserve"> </w:t>
      </w:r>
      <w:r w:rsidR="00F30A84">
        <w:rPr>
          <w:b/>
          <w:sz w:val="28"/>
          <w:szCs w:val="28"/>
          <w:lang w:val="en-US"/>
        </w:rPr>
        <w:t xml:space="preserve">   first put 1</w:t>
      </w:r>
      <w:r w:rsidR="00905AC7">
        <w:rPr>
          <w:b/>
          <w:sz w:val="28"/>
          <w:szCs w:val="28"/>
          <w:lang w:val="en-US"/>
        </w:rPr>
        <w:t xml:space="preserve">query in </w:t>
      </w:r>
      <w:r w:rsidR="006A5197">
        <w:rPr>
          <w:b/>
          <w:sz w:val="28"/>
          <w:szCs w:val="28"/>
          <w:lang w:val="en-US"/>
        </w:rPr>
        <w:t xml:space="preserve">diagram </w:t>
      </w:r>
      <w:r w:rsidR="00737A14">
        <w:rPr>
          <w:b/>
          <w:sz w:val="28"/>
          <w:szCs w:val="28"/>
          <w:lang w:val="en-US"/>
        </w:rPr>
        <w:t xml:space="preserve">sql </w:t>
      </w:r>
      <w:r w:rsidR="00861808">
        <w:rPr>
          <w:b/>
          <w:sz w:val="28"/>
          <w:szCs w:val="28"/>
          <w:lang w:val="en-US"/>
        </w:rPr>
        <w:t xml:space="preserve">query </w:t>
      </w:r>
      <w:r w:rsidR="00A7566C">
        <w:rPr>
          <w:b/>
          <w:sz w:val="28"/>
          <w:szCs w:val="28"/>
          <w:lang w:val="en-US"/>
        </w:rPr>
        <w:t xml:space="preserve">     save as                </w:t>
      </w:r>
      <w:r w:rsidR="0081635D">
        <w:rPr>
          <w:b/>
          <w:sz w:val="28"/>
          <w:szCs w:val="28"/>
          <w:lang w:val="en-US"/>
        </w:rPr>
        <w:t>then create another</w:t>
      </w:r>
      <w:r w:rsidR="004B5BEB">
        <w:rPr>
          <w:b/>
          <w:sz w:val="28"/>
          <w:szCs w:val="28"/>
          <w:lang w:val="en-US"/>
        </w:rPr>
        <w:t>for 2</w:t>
      </w:r>
      <w:r w:rsidRPr="004B5BEB" w:rsidR="004B5BEB">
        <w:rPr>
          <w:b/>
          <w:sz w:val="28"/>
          <w:szCs w:val="28"/>
          <w:vertAlign w:val="superscript"/>
          <w:lang w:val="en-US"/>
        </w:rPr>
        <w:t>nd</w:t>
      </w:r>
      <w:r w:rsidR="004B5BEB">
        <w:rPr>
          <w:b/>
          <w:sz w:val="28"/>
          <w:szCs w:val="28"/>
          <w:lang w:val="en-US"/>
        </w:rPr>
        <w:t xml:space="preserve"> sql </w:t>
      </w:r>
      <w:r w:rsidR="004323E4">
        <w:rPr>
          <w:b/>
          <w:sz w:val="28"/>
          <w:szCs w:val="28"/>
          <w:lang w:val="en-US"/>
        </w:rPr>
        <w:t>,</w:t>
      </w:r>
      <w:r w:rsidR="0081635D">
        <w:rPr>
          <w:b/>
          <w:sz w:val="28"/>
          <w:szCs w:val="28"/>
          <w:lang w:val="en-US"/>
        </w:rPr>
        <w:t xml:space="preserve"> diagram sql query </w:t>
      </w:r>
      <w:r w:rsidR="00AB4EA6">
        <w:rPr>
          <w:b/>
          <w:sz w:val="28"/>
          <w:szCs w:val="28"/>
          <w:lang w:val="en-US"/>
        </w:rPr>
        <w:t xml:space="preserve">  </w:t>
      </w:r>
      <w:r w:rsidR="004B5BEB">
        <w:rPr>
          <w:b/>
          <w:sz w:val="28"/>
          <w:szCs w:val="28"/>
          <w:lang w:val="en-US"/>
        </w:rPr>
        <w:t xml:space="preserve">    then do save    </w:t>
      </w:r>
      <w:r w:rsidR="004323E4">
        <w:rPr>
          <w:b/>
          <w:sz w:val="28"/>
          <w:szCs w:val="28"/>
          <w:lang w:val="en-US"/>
        </w:rPr>
        <w:t xml:space="preserve">   </w:t>
      </w:r>
      <w:r w:rsidR="004B5BEB">
        <w:rPr>
          <w:b/>
          <w:sz w:val="28"/>
          <w:szCs w:val="28"/>
          <w:lang w:val="en-US"/>
        </w:rPr>
        <w:t xml:space="preserve">Now join  two tables </w:t>
      </w:r>
      <w:r w:rsidR="00A30E3C">
        <w:rPr>
          <w:b/>
          <w:sz w:val="28"/>
          <w:szCs w:val="28"/>
          <w:lang w:val="en-US"/>
        </w:rPr>
        <w:t xml:space="preserve">by just dragging </w:t>
      </w:r>
      <w:r w:rsidR="00A066A3">
        <w:rPr>
          <w:b/>
          <w:sz w:val="28"/>
          <w:szCs w:val="28"/>
          <w:lang w:val="en-US"/>
        </w:rPr>
        <w:t>first table id to another</w:t>
      </w:r>
    </w:p>
    <w:p w:rsidR="00965290" w:rsidP="001A31E9" w:rsidRDefault="00965290" w14:paraId="6AE1B7C8" w14:textId="77777777">
      <w:pPr>
        <w:tabs>
          <w:tab w:val="left" w:pos="2640"/>
        </w:tabs>
        <w:rPr>
          <w:b/>
          <w:sz w:val="28"/>
          <w:szCs w:val="28"/>
          <w:lang w:val="en-US"/>
        </w:rPr>
      </w:pPr>
    </w:p>
    <w:p w:rsidR="00F06A5A" w:rsidP="001A31E9" w:rsidRDefault="00F06A5A" w14:paraId="2D3010A4" w14:textId="55EAAD67">
      <w:pPr>
        <w:tabs>
          <w:tab w:val="left" w:pos="2640"/>
        </w:tabs>
        <w:rPr>
          <w:b/>
          <w:sz w:val="28"/>
          <w:szCs w:val="28"/>
          <w:lang w:val="en-US"/>
        </w:rPr>
      </w:pPr>
      <w:r w:rsidRPr="00F06A5A">
        <w:rPr>
          <w:b/>
          <w:noProof/>
          <w:sz w:val="28"/>
          <w:szCs w:val="28"/>
          <w:lang w:val="en-US"/>
        </w:rPr>
        <w:drawing>
          <wp:inline distT="0" distB="0" distL="0" distR="0" wp14:anchorId="270B3F08" wp14:editId="3FBD3E97">
            <wp:extent cx="4234375" cy="2170668"/>
            <wp:effectExtent l="0" t="0" r="0" b="1270"/>
            <wp:docPr id="1448054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54240" name=""/>
                    <pic:cNvPicPr/>
                  </pic:nvPicPr>
                  <pic:blipFill>
                    <a:blip r:embed="rId362"/>
                    <a:stretch>
                      <a:fillRect/>
                    </a:stretch>
                  </pic:blipFill>
                  <pic:spPr>
                    <a:xfrm>
                      <a:off x="0" y="0"/>
                      <a:ext cx="4241818" cy="2174483"/>
                    </a:xfrm>
                    <a:prstGeom prst="rect">
                      <a:avLst/>
                    </a:prstGeom>
                  </pic:spPr>
                </pic:pic>
              </a:graphicData>
            </a:graphic>
          </wp:inline>
        </w:drawing>
      </w:r>
    </w:p>
    <w:p w:rsidR="0013534A" w:rsidP="001A31E9" w:rsidRDefault="0013534A" w14:paraId="0C521CEE" w14:textId="77777777">
      <w:pPr>
        <w:tabs>
          <w:tab w:val="left" w:pos="2640"/>
        </w:tabs>
        <w:rPr>
          <w:b/>
          <w:sz w:val="28"/>
          <w:szCs w:val="28"/>
          <w:lang w:val="en-US"/>
        </w:rPr>
      </w:pPr>
    </w:p>
    <w:p w:rsidR="00080EBA" w:rsidP="001A31E9" w:rsidRDefault="0013534A" w14:paraId="1EE576F8" w14:textId="6E44F243">
      <w:pPr>
        <w:tabs>
          <w:tab w:val="left" w:pos="2640"/>
        </w:tabs>
        <w:rPr>
          <w:b/>
          <w:sz w:val="28"/>
          <w:szCs w:val="28"/>
          <w:lang w:val="en-US"/>
        </w:rPr>
      </w:pPr>
      <w:r>
        <w:rPr>
          <w:b/>
          <w:sz w:val="28"/>
          <w:szCs w:val="28"/>
          <w:lang w:val="en-US"/>
        </w:rPr>
        <w:t xml:space="preserve">List of </w:t>
      </w:r>
      <w:r w:rsidR="00080EBA">
        <w:rPr>
          <w:b/>
          <w:sz w:val="28"/>
          <w:szCs w:val="28"/>
          <w:lang w:val="en-US"/>
        </w:rPr>
        <w:t>values for vendor id</w:t>
      </w:r>
      <w:r w:rsidR="006112F9">
        <w:rPr>
          <w:b/>
          <w:sz w:val="28"/>
          <w:szCs w:val="28"/>
          <w:lang w:val="en-US"/>
        </w:rPr>
        <w:t>(AGAR M VENDOR ID DAALU TO VENDOR NAME MILE)</w:t>
      </w:r>
    </w:p>
    <w:p w:rsidR="006112F9" w:rsidP="001A31E9" w:rsidRDefault="00CB7D35" w14:paraId="678EA13E" w14:textId="0087CF7F">
      <w:pPr>
        <w:tabs>
          <w:tab w:val="left" w:pos="2640"/>
        </w:tabs>
        <w:rPr>
          <w:b/>
          <w:sz w:val="28"/>
          <w:szCs w:val="28"/>
          <w:lang w:val="en-US"/>
        </w:rPr>
      </w:pPr>
      <w:r>
        <w:rPr>
          <w:b/>
          <w:sz w:val="28"/>
          <w:szCs w:val="28"/>
          <w:lang w:val="en-US"/>
        </w:rPr>
        <w:t xml:space="preserve">Go to </w:t>
      </w:r>
      <w:r w:rsidR="00B73FD3">
        <w:rPr>
          <w:b/>
          <w:sz w:val="28"/>
          <w:szCs w:val="28"/>
          <w:lang w:val="en-US"/>
        </w:rPr>
        <w:t xml:space="preserve">list of values                    </w:t>
      </w:r>
    </w:p>
    <w:p w:rsidR="00C57111" w:rsidP="001A31E9" w:rsidRDefault="00C57111" w14:paraId="34E7CF58" w14:textId="77777777">
      <w:pPr>
        <w:tabs>
          <w:tab w:val="left" w:pos="2640"/>
        </w:tabs>
        <w:rPr>
          <w:b/>
          <w:sz w:val="28"/>
          <w:szCs w:val="28"/>
          <w:lang w:val="en-US"/>
        </w:rPr>
      </w:pPr>
    </w:p>
    <w:p w:rsidR="00C57111" w:rsidP="001A31E9" w:rsidRDefault="00C57111" w14:paraId="6CFA2354" w14:textId="6F438DC8">
      <w:pPr>
        <w:tabs>
          <w:tab w:val="left" w:pos="2640"/>
        </w:tabs>
        <w:rPr>
          <w:b/>
          <w:sz w:val="28"/>
          <w:szCs w:val="28"/>
          <w:lang w:val="en-US"/>
        </w:rPr>
      </w:pPr>
      <w:r w:rsidRPr="00C57111">
        <w:rPr>
          <w:b/>
          <w:noProof/>
          <w:sz w:val="28"/>
          <w:szCs w:val="28"/>
          <w:lang w:val="en-US"/>
        </w:rPr>
        <w:drawing>
          <wp:inline distT="0" distB="0" distL="0" distR="0" wp14:anchorId="0DA32F04" wp14:editId="718D5711">
            <wp:extent cx="4438357" cy="2113947"/>
            <wp:effectExtent l="0" t="0" r="635" b="635"/>
            <wp:docPr id="322243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43293" name=""/>
                    <pic:cNvPicPr/>
                  </pic:nvPicPr>
                  <pic:blipFill>
                    <a:blip r:embed="rId363"/>
                    <a:stretch>
                      <a:fillRect/>
                    </a:stretch>
                  </pic:blipFill>
                  <pic:spPr>
                    <a:xfrm>
                      <a:off x="0" y="0"/>
                      <a:ext cx="4455653" cy="2122185"/>
                    </a:xfrm>
                    <a:prstGeom prst="rect">
                      <a:avLst/>
                    </a:prstGeom>
                  </pic:spPr>
                </pic:pic>
              </a:graphicData>
            </a:graphic>
          </wp:inline>
        </w:drawing>
      </w:r>
    </w:p>
    <w:p w:rsidR="00C57111" w:rsidP="001A31E9" w:rsidRDefault="00C57111" w14:paraId="53E92382" w14:textId="7E9F1C9C">
      <w:pPr>
        <w:tabs>
          <w:tab w:val="left" w:pos="2640"/>
        </w:tabs>
        <w:rPr>
          <w:b/>
          <w:sz w:val="28"/>
          <w:szCs w:val="28"/>
          <w:lang w:val="en-US"/>
        </w:rPr>
      </w:pPr>
      <w:r>
        <w:rPr>
          <w:b/>
          <w:sz w:val="28"/>
          <w:szCs w:val="28"/>
          <w:lang w:val="en-US"/>
        </w:rPr>
        <w:t>Now attach list of values to parameter</w:t>
      </w:r>
    </w:p>
    <w:p w:rsidR="00995011" w:rsidP="001A31E9" w:rsidRDefault="00995011" w14:paraId="7B8231B0" w14:textId="77777777">
      <w:pPr>
        <w:tabs>
          <w:tab w:val="left" w:pos="2640"/>
        </w:tabs>
        <w:rPr>
          <w:b/>
          <w:sz w:val="28"/>
          <w:szCs w:val="28"/>
          <w:lang w:val="en-US"/>
        </w:rPr>
      </w:pPr>
    </w:p>
    <w:p w:rsidR="00995011" w:rsidP="001A31E9" w:rsidRDefault="00995011" w14:paraId="7813C3AA" w14:textId="2C8675A8">
      <w:pPr>
        <w:tabs>
          <w:tab w:val="left" w:pos="2640"/>
        </w:tabs>
        <w:rPr>
          <w:b/>
          <w:sz w:val="28"/>
          <w:szCs w:val="28"/>
          <w:lang w:val="en-US"/>
        </w:rPr>
      </w:pPr>
      <w:r w:rsidRPr="00995011">
        <w:rPr>
          <w:b/>
          <w:noProof/>
          <w:sz w:val="28"/>
          <w:szCs w:val="28"/>
          <w:lang w:val="en-US"/>
        </w:rPr>
        <w:drawing>
          <wp:inline distT="0" distB="0" distL="0" distR="0" wp14:anchorId="3D5C7A62" wp14:editId="5D7BCEFB">
            <wp:extent cx="4065563" cy="2358891"/>
            <wp:effectExtent l="0" t="0" r="0" b="3810"/>
            <wp:docPr id="857458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58722" name="Picture 1" descr="A screenshot of a computer&#10;&#10;Description automatically generated"/>
                    <pic:cNvPicPr/>
                  </pic:nvPicPr>
                  <pic:blipFill>
                    <a:blip r:embed="rId364"/>
                    <a:stretch>
                      <a:fillRect/>
                    </a:stretch>
                  </pic:blipFill>
                  <pic:spPr>
                    <a:xfrm>
                      <a:off x="0" y="0"/>
                      <a:ext cx="4089123" cy="2372561"/>
                    </a:xfrm>
                    <a:prstGeom prst="rect">
                      <a:avLst/>
                    </a:prstGeom>
                  </pic:spPr>
                </pic:pic>
              </a:graphicData>
            </a:graphic>
          </wp:inline>
        </w:drawing>
      </w:r>
    </w:p>
    <w:p w:rsidR="008F538A" w:rsidP="001A31E9" w:rsidRDefault="00D00A7D" w14:paraId="078F1BED" w14:textId="2FB652B6">
      <w:pPr>
        <w:tabs>
          <w:tab w:val="left" w:pos="2640"/>
        </w:tabs>
        <w:rPr>
          <w:b/>
          <w:sz w:val="28"/>
          <w:szCs w:val="28"/>
          <w:lang w:val="en-US"/>
        </w:rPr>
      </w:pPr>
      <w:r>
        <w:rPr>
          <w:b/>
          <w:sz w:val="28"/>
          <w:szCs w:val="28"/>
          <w:lang w:val="en-US"/>
        </w:rPr>
        <w:t xml:space="preserve">then save and go to structures change name of </w:t>
      </w:r>
      <w:r w:rsidR="00000583">
        <w:rPr>
          <w:b/>
          <w:sz w:val="28"/>
          <w:szCs w:val="28"/>
          <w:lang w:val="en-US"/>
        </w:rPr>
        <w:t xml:space="preserve">g1 and g2 </w:t>
      </w:r>
      <w:r w:rsidR="00B537AE">
        <w:rPr>
          <w:b/>
          <w:sz w:val="28"/>
          <w:szCs w:val="28"/>
          <w:lang w:val="en-US"/>
        </w:rPr>
        <w:t>no go to data and view</w:t>
      </w:r>
    </w:p>
    <w:p w:rsidR="00864BC2" w:rsidP="001A31E9" w:rsidRDefault="00864BC2" w14:paraId="003A5A58" w14:textId="28E5F58E">
      <w:pPr>
        <w:tabs>
          <w:tab w:val="left" w:pos="2640"/>
        </w:tabs>
        <w:rPr>
          <w:b/>
          <w:sz w:val="28"/>
          <w:szCs w:val="28"/>
          <w:lang w:val="en-US"/>
        </w:rPr>
      </w:pPr>
    </w:p>
    <w:p w:rsidR="00237175" w:rsidP="001A31E9" w:rsidRDefault="0076384D" w14:paraId="4D459E04" w14:textId="70E49F06">
      <w:pPr>
        <w:tabs>
          <w:tab w:val="left" w:pos="2640"/>
        </w:tabs>
        <w:rPr>
          <w:b/>
          <w:sz w:val="28"/>
          <w:szCs w:val="28"/>
          <w:lang w:val="en-US"/>
        </w:rPr>
      </w:pPr>
      <w:r>
        <w:rPr>
          <w:b/>
          <w:sz w:val="28"/>
          <w:szCs w:val="28"/>
          <w:lang w:val="en-US"/>
        </w:rPr>
        <w:t xml:space="preserve">NOW IF YOU WANT TO MAKE OPTIONAL PARAMETER </w:t>
      </w:r>
      <w:r w:rsidR="004D3986">
        <w:rPr>
          <w:b/>
          <w:sz w:val="28"/>
          <w:szCs w:val="28"/>
          <w:lang w:val="en-US"/>
        </w:rPr>
        <w:t xml:space="preserve"> WE WILL </w:t>
      </w:r>
      <w:r w:rsidR="00237175">
        <w:rPr>
          <w:b/>
          <w:sz w:val="28"/>
          <w:szCs w:val="28"/>
          <w:lang w:val="en-US"/>
        </w:rPr>
        <w:t>USE NVL IE.</w:t>
      </w:r>
    </w:p>
    <w:p w:rsidR="00DF7042" w:rsidP="00DF7042" w:rsidRDefault="00DF7042" w14:paraId="3D09379A" w14:textId="4F6F3635">
      <w:pPr>
        <w:tabs>
          <w:tab w:val="left" w:pos="2640"/>
        </w:tabs>
        <w:rPr>
          <w:b/>
          <w:sz w:val="28"/>
          <w:szCs w:val="28"/>
        </w:rPr>
      </w:pPr>
      <w:r w:rsidRPr="0052577B">
        <w:rPr>
          <w:b/>
          <w:sz w:val="28"/>
          <w:szCs w:val="28"/>
        </w:rPr>
        <w:t>select ai.invoice_id,ai.invoice_num,s.vendor_name,ss.vendor_site_code,ai.invoice_currency_code,ai.payment_currency_code,</w:t>
      </w:r>
      <w:r>
        <w:br/>
      </w:r>
      <w:r w:rsidRPr="0052577B">
        <w:rPr>
          <w:b/>
          <w:sz w:val="28"/>
          <w:szCs w:val="28"/>
        </w:rPr>
        <w:t> </w:t>
      </w:r>
      <w:r w:rsidRPr="0052577B">
        <w:rPr>
          <w:b/>
          <w:sz w:val="28"/>
          <w:szCs w:val="28"/>
        </w:rPr>
        <w:t> </w:t>
      </w:r>
      <w:r w:rsidRPr="0052577B">
        <w:rPr>
          <w:b/>
          <w:sz w:val="28"/>
          <w:szCs w:val="28"/>
        </w:rPr>
        <w:t xml:space="preserve"> ai.invoice_amount,ai.amount_paid,ai.invoice_type_lookup_code</w:t>
      </w:r>
      <w:r>
        <w:br/>
      </w:r>
      <w:r w:rsidRPr="0052577B">
        <w:rPr>
          <w:b/>
          <w:sz w:val="28"/>
          <w:szCs w:val="28"/>
        </w:rPr>
        <w:t>from ap_invoices_all ai,poz_suppliers_v s,poz_supplier_sites_v ss</w:t>
      </w:r>
      <w:r>
        <w:br/>
      </w:r>
      <w:r w:rsidRPr="0052577B">
        <w:rPr>
          <w:b/>
          <w:sz w:val="28"/>
          <w:szCs w:val="28"/>
        </w:rPr>
        <w:t>where 1=1</w:t>
      </w:r>
      <w:r>
        <w:br/>
      </w:r>
      <w:r w:rsidRPr="0052577B">
        <w:rPr>
          <w:b/>
          <w:sz w:val="28"/>
          <w:szCs w:val="28"/>
        </w:rPr>
        <w:t>and ai.vendor_id=s.vendor_id</w:t>
      </w:r>
      <w:r>
        <w:br/>
      </w:r>
      <w:r w:rsidRPr="0052577B">
        <w:rPr>
          <w:b/>
          <w:sz w:val="28"/>
          <w:szCs w:val="28"/>
        </w:rPr>
        <w:t>and ai.vendor_site_id=ss.vendor_site_id</w:t>
      </w:r>
      <w:r>
        <w:br/>
      </w:r>
      <w:r w:rsidRPr="0052577B">
        <w:rPr>
          <w:b/>
          <w:sz w:val="28"/>
          <w:szCs w:val="28"/>
        </w:rPr>
        <w:t>and ai.vendor_id=</w:t>
      </w:r>
      <w:r w:rsidR="001417B6">
        <w:rPr>
          <w:b/>
          <w:sz w:val="28"/>
          <w:szCs w:val="28"/>
        </w:rPr>
        <w:t>NVL(</w:t>
      </w:r>
      <w:r w:rsidRPr="0052577B">
        <w:rPr>
          <w:b/>
          <w:sz w:val="28"/>
          <w:szCs w:val="28"/>
        </w:rPr>
        <w:t>:P_VENDOR_ID</w:t>
      </w:r>
      <w:r w:rsidR="00E25965">
        <w:rPr>
          <w:b/>
          <w:sz w:val="28"/>
          <w:szCs w:val="28"/>
        </w:rPr>
        <w:t>, ai</w:t>
      </w:r>
      <w:r w:rsidR="00061F45">
        <w:rPr>
          <w:b/>
          <w:sz w:val="28"/>
          <w:szCs w:val="28"/>
        </w:rPr>
        <w:t>.vendor_id</w:t>
      </w:r>
      <w:r w:rsidR="001417B6">
        <w:rPr>
          <w:b/>
          <w:sz w:val="28"/>
          <w:szCs w:val="28"/>
        </w:rPr>
        <w:t>)</w:t>
      </w:r>
    </w:p>
    <w:p w:rsidR="001417B6" w:rsidP="00DF7042" w:rsidRDefault="001417B6" w14:paraId="4A93183B" w14:textId="77777777">
      <w:pPr>
        <w:tabs>
          <w:tab w:val="left" w:pos="2640"/>
        </w:tabs>
        <w:rPr>
          <w:b/>
          <w:sz w:val="28"/>
          <w:szCs w:val="28"/>
        </w:rPr>
      </w:pPr>
    </w:p>
    <w:p w:rsidR="001417B6" w:rsidP="00DF7042" w:rsidRDefault="00BE0C5D" w14:paraId="3B31D48C" w14:textId="1F44BBEB">
      <w:pPr>
        <w:tabs>
          <w:tab w:val="left" w:pos="2640"/>
        </w:tabs>
        <w:rPr>
          <w:b/>
          <w:sz w:val="28"/>
          <w:szCs w:val="28"/>
        </w:rPr>
      </w:pPr>
      <w:r>
        <w:rPr>
          <w:b/>
          <w:sz w:val="28"/>
          <w:szCs w:val="28"/>
        </w:rPr>
        <w:t>types</w:t>
      </w:r>
    </w:p>
    <w:p w:rsidR="00BE0C5D" w:rsidP="00DF7042" w:rsidRDefault="00BE0C5D" w14:paraId="5FDF2BD4" w14:textId="1E57DC93">
      <w:pPr>
        <w:tabs>
          <w:tab w:val="left" w:pos="2640"/>
        </w:tabs>
        <w:rPr>
          <w:b/>
          <w:sz w:val="28"/>
          <w:szCs w:val="28"/>
        </w:rPr>
      </w:pPr>
      <w:r>
        <w:rPr>
          <w:b/>
          <w:sz w:val="28"/>
          <w:szCs w:val="28"/>
        </w:rPr>
        <w:t>and ai.vendor_id = :p_vendor</w:t>
      </w:r>
      <w:r w:rsidR="00A727C5">
        <w:rPr>
          <w:b/>
          <w:sz w:val="28"/>
          <w:szCs w:val="28"/>
        </w:rPr>
        <w:t>_id</w:t>
      </w:r>
      <w:r w:rsidR="004F2CE2">
        <w:rPr>
          <w:b/>
          <w:sz w:val="28"/>
          <w:szCs w:val="28"/>
        </w:rPr>
        <w:t xml:space="preserve"> ---ma</w:t>
      </w:r>
      <w:r w:rsidR="00EF6D6E">
        <w:rPr>
          <w:b/>
          <w:sz w:val="28"/>
          <w:szCs w:val="28"/>
        </w:rPr>
        <w:t>ndatory</w:t>
      </w:r>
    </w:p>
    <w:p w:rsidR="00D13ACB" w:rsidP="00DF7042" w:rsidRDefault="00EF6D6E" w14:paraId="2EC25DF3" w14:textId="619FFA74">
      <w:pPr>
        <w:tabs>
          <w:tab w:val="left" w:pos="2640"/>
        </w:tabs>
        <w:rPr>
          <w:b/>
          <w:sz w:val="28"/>
          <w:szCs w:val="28"/>
        </w:rPr>
      </w:pPr>
      <w:r>
        <w:rPr>
          <w:b/>
          <w:sz w:val="28"/>
          <w:szCs w:val="28"/>
        </w:rPr>
        <w:t xml:space="preserve">and ai.vendor_id = </w:t>
      </w:r>
      <w:r w:rsidR="0076409E">
        <w:rPr>
          <w:b/>
          <w:sz w:val="28"/>
          <w:szCs w:val="28"/>
        </w:rPr>
        <w:t>NVL (</w:t>
      </w:r>
      <w:r>
        <w:rPr>
          <w:b/>
          <w:sz w:val="28"/>
          <w:szCs w:val="28"/>
        </w:rPr>
        <w:t>:p_vendor_id</w:t>
      </w:r>
      <w:r w:rsidR="0007795C">
        <w:rPr>
          <w:b/>
          <w:sz w:val="28"/>
          <w:szCs w:val="28"/>
        </w:rPr>
        <w:t xml:space="preserve">, </w:t>
      </w:r>
      <w:r w:rsidR="002714D9">
        <w:rPr>
          <w:b/>
          <w:sz w:val="28"/>
          <w:szCs w:val="28"/>
        </w:rPr>
        <w:t>ai.</w:t>
      </w:r>
      <w:r w:rsidR="00D13ACB">
        <w:rPr>
          <w:b/>
          <w:sz w:val="28"/>
          <w:szCs w:val="28"/>
        </w:rPr>
        <w:t>vendor</w:t>
      </w:r>
      <w:r w:rsidR="00676AB2">
        <w:rPr>
          <w:b/>
          <w:sz w:val="28"/>
          <w:szCs w:val="28"/>
        </w:rPr>
        <w:t>_id) -----optional para</w:t>
      </w:r>
    </w:p>
    <w:p w:rsidR="00865A32" w:rsidP="00DF7042" w:rsidRDefault="00676AB2" w14:paraId="52E95BD9" w14:textId="7AC0B096">
      <w:pPr>
        <w:tabs>
          <w:tab w:val="left" w:pos="2640"/>
        </w:tabs>
        <w:rPr>
          <w:b/>
          <w:sz w:val="28"/>
          <w:szCs w:val="28"/>
        </w:rPr>
      </w:pPr>
      <w:r>
        <w:rPr>
          <w:b/>
          <w:sz w:val="28"/>
          <w:szCs w:val="28"/>
        </w:rPr>
        <w:t>and ai.vendor_id in</w:t>
      </w:r>
      <w:r w:rsidR="00865A32">
        <w:rPr>
          <w:b/>
          <w:sz w:val="28"/>
          <w:szCs w:val="28"/>
        </w:rPr>
        <w:t>(</w:t>
      </w:r>
      <w:r>
        <w:rPr>
          <w:b/>
          <w:sz w:val="28"/>
          <w:szCs w:val="28"/>
        </w:rPr>
        <w:t xml:space="preserve"> :p_vendor_id</w:t>
      </w:r>
      <w:r w:rsidR="00865A32">
        <w:rPr>
          <w:b/>
          <w:sz w:val="28"/>
          <w:szCs w:val="28"/>
        </w:rPr>
        <w:t>)----multi select mandatory para</w:t>
      </w:r>
    </w:p>
    <w:p w:rsidR="007E794B" w:rsidP="00DF7042" w:rsidRDefault="007E794B" w14:paraId="059E860E" w14:textId="37F05368">
      <w:pPr>
        <w:tabs>
          <w:tab w:val="left" w:pos="2640"/>
        </w:tabs>
        <w:rPr>
          <w:b/>
          <w:sz w:val="28"/>
          <w:szCs w:val="28"/>
        </w:rPr>
      </w:pPr>
      <w:r>
        <w:rPr>
          <w:b/>
          <w:sz w:val="28"/>
          <w:szCs w:val="28"/>
        </w:rPr>
        <w:t>and (c</w:t>
      </w:r>
      <w:r w:rsidR="00FF6B0A">
        <w:rPr>
          <w:b/>
          <w:sz w:val="28"/>
          <w:szCs w:val="28"/>
        </w:rPr>
        <w:t>oalesce(p_vendor_id</w:t>
      </w:r>
      <w:r w:rsidR="005E3B8B">
        <w:rPr>
          <w:b/>
          <w:sz w:val="28"/>
          <w:szCs w:val="28"/>
        </w:rPr>
        <w:t>,null</w:t>
      </w:r>
      <w:r w:rsidR="00FF6B0A">
        <w:rPr>
          <w:b/>
          <w:sz w:val="28"/>
          <w:szCs w:val="28"/>
        </w:rPr>
        <w:t>)</w:t>
      </w:r>
      <w:r w:rsidR="005E3B8B">
        <w:rPr>
          <w:b/>
          <w:sz w:val="28"/>
          <w:szCs w:val="28"/>
        </w:rPr>
        <w:t xml:space="preserve"> IS NULL </w:t>
      </w:r>
      <w:r w:rsidR="00D227E1">
        <w:rPr>
          <w:b/>
          <w:sz w:val="28"/>
          <w:szCs w:val="28"/>
        </w:rPr>
        <w:t>OR ai.vendor</w:t>
      </w:r>
      <w:r w:rsidR="004D4C44">
        <w:rPr>
          <w:b/>
          <w:sz w:val="28"/>
          <w:szCs w:val="28"/>
        </w:rPr>
        <w:t>_id</w:t>
      </w:r>
      <w:r w:rsidR="008440F6">
        <w:rPr>
          <w:b/>
          <w:sz w:val="28"/>
          <w:szCs w:val="28"/>
        </w:rPr>
        <w:t xml:space="preserve"> IN</w:t>
      </w:r>
      <w:r w:rsidR="00F90548">
        <w:rPr>
          <w:b/>
          <w:sz w:val="28"/>
          <w:szCs w:val="28"/>
        </w:rPr>
        <w:t xml:space="preserve"> (:P</w:t>
      </w:r>
      <w:r w:rsidR="00883386">
        <w:rPr>
          <w:b/>
          <w:sz w:val="28"/>
          <w:szCs w:val="28"/>
        </w:rPr>
        <w:t>_VENDOR</w:t>
      </w:r>
      <w:r w:rsidR="00337CCD">
        <w:rPr>
          <w:b/>
          <w:sz w:val="28"/>
          <w:szCs w:val="28"/>
        </w:rPr>
        <w:t>_ID</w:t>
      </w:r>
      <w:r w:rsidR="00F90548">
        <w:rPr>
          <w:b/>
          <w:sz w:val="28"/>
          <w:szCs w:val="28"/>
        </w:rPr>
        <w:t>)</w:t>
      </w:r>
      <w:r>
        <w:rPr>
          <w:b/>
          <w:sz w:val="28"/>
          <w:szCs w:val="28"/>
        </w:rPr>
        <w:t>)</w:t>
      </w:r>
      <w:r w:rsidR="00D60CFC">
        <w:rPr>
          <w:b/>
          <w:sz w:val="28"/>
          <w:szCs w:val="28"/>
        </w:rPr>
        <w:t xml:space="preserve"> ---</w:t>
      </w:r>
      <w:r w:rsidR="0057335A">
        <w:rPr>
          <w:b/>
          <w:sz w:val="28"/>
          <w:szCs w:val="28"/>
        </w:rPr>
        <w:t>multiselect</w:t>
      </w:r>
      <w:r w:rsidR="00BF5A46">
        <w:rPr>
          <w:b/>
          <w:sz w:val="28"/>
          <w:szCs w:val="28"/>
        </w:rPr>
        <w:t xml:space="preserve"> and optional </w:t>
      </w:r>
    </w:p>
    <w:p w:rsidR="00C303DA" w:rsidP="00DF7042" w:rsidRDefault="00C303DA" w14:paraId="4DE90016" w14:textId="77777777">
      <w:pPr>
        <w:tabs>
          <w:tab w:val="left" w:pos="2640"/>
        </w:tabs>
        <w:rPr>
          <w:b/>
          <w:sz w:val="28"/>
          <w:szCs w:val="28"/>
        </w:rPr>
      </w:pPr>
    </w:p>
    <w:p w:rsidR="00C303DA" w:rsidP="00DF7042" w:rsidRDefault="005B6B2C" w14:paraId="09E306BD" w14:textId="0A5998ED">
      <w:pPr>
        <w:tabs>
          <w:tab w:val="left" w:pos="2640"/>
        </w:tabs>
        <w:rPr>
          <w:b/>
          <w:sz w:val="28"/>
          <w:szCs w:val="28"/>
        </w:rPr>
      </w:pPr>
      <w:r>
        <w:rPr>
          <w:b/>
          <w:sz w:val="28"/>
          <w:szCs w:val="28"/>
        </w:rPr>
        <w:t>How to create group by in the data model</w:t>
      </w:r>
    </w:p>
    <w:p w:rsidR="005B6B2C" w:rsidP="00DF7042" w:rsidRDefault="005B6B2C" w14:paraId="51081015" w14:textId="77777777">
      <w:pPr>
        <w:tabs>
          <w:tab w:val="left" w:pos="2640"/>
        </w:tabs>
        <w:rPr>
          <w:b/>
          <w:sz w:val="28"/>
          <w:szCs w:val="28"/>
        </w:rPr>
      </w:pPr>
    </w:p>
    <w:p w:rsidR="00EF6D6E" w:rsidP="293DEA18" w:rsidRDefault="00C25692" w14:paraId="416E40F3" w14:textId="6CB0F8C7">
      <w:pPr>
        <w:tabs>
          <w:tab w:val="left" w:pos="2640"/>
        </w:tabs>
        <w:rPr>
          <w:b/>
          <w:bCs/>
          <w:sz w:val="28"/>
          <w:szCs w:val="28"/>
        </w:rPr>
      </w:pPr>
      <w:r w:rsidRPr="293DEA18">
        <w:rPr>
          <w:b/>
          <w:bCs/>
          <w:sz w:val="28"/>
          <w:szCs w:val="28"/>
        </w:rPr>
        <w:t xml:space="preserve">Select </w:t>
      </w:r>
      <w:r w:rsidRPr="293DEA18" w:rsidR="00753539">
        <w:rPr>
          <w:b/>
          <w:bCs/>
          <w:sz w:val="28"/>
          <w:szCs w:val="28"/>
        </w:rPr>
        <w:t xml:space="preserve">vendor name from that table click ctrl and drag to </w:t>
      </w:r>
      <w:r w:rsidRPr="293DEA18" w:rsidR="008A6190">
        <w:rPr>
          <w:b/>
          <w:bCs/>
          <w:sz w:val="28"/>
          <w:szCs w:val="28"/>
        </w:rPr>
        <w:t xml:space="preserve">vendor_site_code </w:t>
      </w:r>
      <w:r w:rsidRPr="293DEA18" w:rsidR="00EE5516">
        <w:rPr>
          <w:b/>
          <w:bCs/>
          <w:sz w:val="28"/>
          <w:szCs w:val="28"/>
        </w:rPr>
        <w:t xml:space="preserve"> then click</w:t>
      </w:r>
      <w:r w:rsidRPr="293DEA18" w:rsidR="00516605">
        <w:rPr>
          <w:b/>
          <w:bCs/>
          <w:sz w:val="28"/>
          <w:szCs w:val="28"/>
        </w:rPr>
        <w:t xml:space="preserve"> vendor_name setting </w:t>
      </w:r>
      <w:r w:rsidRPr="293DEA18" w:rsidR="001363F1">
        <w:rPr>
          <w:b/>
          <w:bCs/>
          <w:sz w:val="28"/>
          <w:szCs w:val="28"/>
        </w:rPr>
        <w:t>then click on group by</w:t>
      </w:r>
      <w:ins w:author="Sharma, Adhayan (Cognizant)" w:date="2025-02-15T09:25:00Z" w:id="9">
        <w:r w:rsidRPr="293DEA18" w:rsidR="08D33745">
          <w:rPr>
            <w:b/>
            <w:bCs/>
            <w:sz w:val="28"/>
            <w:szCs w:val="28"/>
          </w:rPr>
          <w:t xml:space="preserve"> (click on the vendor site setting icon button)</w:t>
        </w:r>
      </w:ins>
      <w:r w:rsidRPr="293DEA18" w:rsidR="001363F1">
        <w:rPr>
          <w:b/>
          <w:bCs/>
          <w:sz w:val="28"/>
          <w:szCs w:val="28"/>
        </w:rPr>
        <w:t xml:space="preserve"> </w:t>
      </w:r>
      <w:r w:rsidRPr="293DEA18" w:rsidR="00FD7C30">
        <w:rPr>
          <w:b/>
          <w:bCs/>
          <w:sz w:val="28"/>
          <w:szCs w:val="28"/>
        </w:rPr>
        <w:t xml:space="preserve"> ,after that join link will </w:t>
      </w:r>
      <w:r w:rsidRPr="293DEA18" w:rsidR="009A4044">
        <w:rPr>
          <w:b/>
          <w:bCs/>
          <w:sz w:val="28"/>
          <w:szCs w:val="28"/>
        </w:rPr>
        <w:t xml:space="preserve">disappear </w:t>
      </w:r>
      <w:r w:rsidRPr="293DEA18" w:rsidR="000E47A2">
        <w:rPr>
          <w:b/>
          <w:bCs/>
          <w:sz w:val="28"/>
          <w:szCs w:val="28"/>
        </w:rPr>
        <w:t xml:space="preserve">then again join </w:t>
      </w:r>
      <w:r w:rsidRPr="293DEA18" w:rsidR="00926053">
        <w:rPr>
          <w:b/>
          <w:bCs/>
          <w:sz w:val="28"/>
          <w:szCs w:val="28"/>
        </w:rPr>
        <w:t xml:space="preserve">by dragging both id </w:t>
      </w:r>
    </w:p>
    <w:p w:rsidR="00926053" w:rsidP="00DF7042" w:rsidRDefault="00926053" w14:paraId="64028B5C" w14:textId="77777777">
      <w:pPr>
        <w:tabs>
          <w:tab w:val="left" w:pos="2640"/>
        </w:tabs>
        <w:rPr>
          <w:b/>
          <w:sz w:val="28"/>
          <w:szCs w:val="28"/>
        </w:rPr>
      </w:pPr>
    </w:p>
    <w:p w:rsidR="00926053" w:rsidP="00DF7042" w:rsidRDefault="00926053" w14:paraId="07C465C7" w14:textId="772EF497">
      <w:pPr>
        <w:tabs>
          <w:tab w:val="left" w:pos="2640"/>
        </w:tabs>
        <w:rPr>
          <w:b/>
          <w:sz w:val="28"/>
          <w:szCs w:val="28"/>
        </w:rPr>
      </w:pPr>
      <w:r>
        <w:rPr>
          <w:b/>
          <w:sz w:val="28"/>
          <w:szCs w:val="28"/>
        </w:rPr>
        <w:t>No</w:t>
      </w:r>
      <w:r w:rsidR="00F70792">
        <w:rPr>
          <w:b/>
          <w:sz w:val="28"/>
          <w:szCs w:val="28"/>
        </w:rPr>
        <w:t xml:space="preserve">w go to structure </w:t>
      </w:r>
      <w:r w:rsidR="00616A5D">
        <w:rPr>
          <w:b/>
          <w:sz w:val="28"/>
          <w:szCs w:val="28"/>
        </w:rPr>
        <w:t xml:space="preserve">change </w:t>
      </w:r>
      <w:r w:rsidR="003A1661">
        <w:rPr>
          <w:b/>
          <w:sz w:val="28"/>
          <w:szCs w:val="28"/>
        </w:rPr>
        <w:t>g1 to invoice site an</w:t>
      </w:r>
      <w:r w:rsidR="007C137A">
        <w:rPr>
          <w:b/>
          <w:sz w:val="28"/>
          <w:szCs w:val="28"/>
        </w:rPr>
        <w:t xml:space="preserve">d g2 </w:t>
      </w:r>
      <w:r w:rsidR="00932FAC">
        <w:rPr>
          <w:b/>
          <w:sz w:val="28"/>
          <w:szCs w:val="28"/>
        </w:rPr>
        <w:t xml:space="preserve">to </w:t>
      </w:r>
      <w:r w:rsidR="00AA4660">
        <w:rPr>
          <w:b/>
          <w:sz w:val="28"/>
          <w:szCs w:val="28"/>
        </w:rPr>
        <w:t>g2 invoice</w:t>
      </w:r>
    </w:p>
    <w:p w:rsidR="00DD7996" w:rsidP="00DF7042" w:rsidRDefault="00DD7996" w14:paraId="362A5356" w14:textId="2186EBF8">
      <w:pPr>
        <w:tabs>
          <w:tab w:val="left" w:pos="2640"/>
        </w:tabs>
        <w:rPr>
          <w:b/>
          <w:sz w:val="28"/>
          <w:szCs w:val="28"/>
        </w:rPr>
      </w:pPr>
      <w:r w:rsidRPr="00DD7996">
        <w:rPr>
          <w:b/>
          <w:noProof/>
          <w:sz w:val="28"/>
          <w:szCs w:val="28"/>
        </w:rPr>
        <w:drawing>
          <wp:inline distT="0" distB="0" distL="0" distR="0" wp14:anchorId="50175332" wp14:editId="2DB4BE4A">
            <wp:extent cx="4902591" cy="2396436"/>
            <wp:effectExtent l="0" t="0" r="0" b="4445"/>
            <wp:docPr id="1931323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23959" name="Picture 1" descr="A screenshot of a computer&#10;&#10;Description automatically generated"/>
                    <pic:cNvPicPr/>
                  </pic:nvPicPr>
                  <pic:blipFill>
                    <a:blip r:embed="rId365"/>
                    <a:stretch>
                      <a:fillRect/>
                    </a:stretch>
                  </pic:blipFill>
                  <pic:spPr>
                    <a:xfrm>
                      <a:off x="0" y="0"/>
                      <a:ext cx="4911580" cy="2400830"/>
                    </a:xfrm>
                    <a:prstGeom prst="rect">
                      <a:avLst/>
                    </a:prstGeom>
                  </pic:spPr>
                </pic:pic>
              </a:graphicData>
            </a:graphic>
          </wp:inline>
        </w:drawing>
      </w:r>
    </w:p>
    <w:p w:rsidR="007E0B05" w:rsidP="00DF7042" w:rsidRDefault="007E0B05" w14:paraId="10D8C05D" w14:textId="77777777">
      <w:pPr>
        <w:tabs>
          <w:tab w:val="left" w:pos="2640"/>
        </w:tabs>
        <w:rPr>
          <w:b/>
          <w:sz w:val="28"/>
          <w:szCs w:val="28"/>
        </w:rPr>
      </w:pPr>
    </w:p>
    <w:p w:rsidR="007E0B05" w:rsidP="00DF7042" w:rsidRDefault="007E0B05" w14:paraId="684F2E39" w14:textId="1D2EE060">
      <w:pPr>
        <w:tabs>
          <w:tab w:val="left" w:pos="2640"/>
        </w:tabs>
        <w:rPr>
          <w:b/>
          <w:sz w:val="28"/>
          <w:szCs w:val="28"/>
        </w:rPr>
      </w:pPr>
      <w:r>
        <w:rPr>
          <w:b/>
          <w:sz w:val="28"/>
          <w:szCs w:val="28"/>
        </w:rPr>
        <w:t xml:space="preserve">Create aggregate function </w:t>
      </w:r>
    </w:p>
    <w:p w:rsidR="007E0B05" w:rsidP="00DF7042" w:rsidRDefault="00FE2B2F" w14:paraId="203A9729" w14:textId="5D77581D">
      <w:pPr>
        <w:tabs>
          <w:tab w:val="left" w:pos="2640"/>
        </w:tabs>
        <w:rPr>
          <w:b/>
          <w:sz w:val="28"/>
          <w:szCs w:val="28"/>
        </w:rPr>
      </w:pPr>
      <w:r>
        <w:rPr>
          <w:b/>
          <w:sz w:val="28"/>
          <w:szCs w:val="28"/>
        </w:rPr>
        <w:t xml:space="preserve">Drag line number in </w:t>
      </w:r>
      <w:r w:rsidR="00110631">
        <w:rPr>
          <w:b/>
          <w:sz w:val="28"/>
          <w:szCs w:val="28"/>
        </w:rPr>
        <w:t xml:space="preserve">drop here aggregate </w:t>
      </w:r>
    </w:p>
    <w:p w:rsidR="00B1026F" w:rsidP="00DF7042" w:rsidRDefault="00B1026F" w14:paraId="1AAC3422" w14:textId="3C9671D1">
      <w:pPr>
        <w:tabs>
          <w:tab w:val="left" w:pos="2640"/>
        </w:tabs>
        <w:rPr>
          <w:noProof/>
        </w:rPr>
      </w:pPr>
      <w:r>
        <w:rPr>
          <w:b/>
          <w:sz w:val="28"/>
          <w:szCs w:val="28"/>
        </w:rPr>
        <w:t>Formula column sho</w:t>
      </w:r>
      <w:r w:rsidR="00E51BF4">
        <w:rPr>
          <w:b/>
          <w:sz w:val="28"/>
          <w:szCs w:val="28"/>
        </w:rPr>
        <w:t>uld be in same group</w:t>
      </w:r>
      <w:r w:rsidRPr="00D97CEF" w:rsidR="00D97CEF">
        <w:rPr>
          <w:noProof/>
        </w:rPr>
        <w:t xml:space="preserve"> </w:t>
      </w:r>
      <w:r w:rsidRPr="00D97CEF" w:rsidR="00D97CEF">
        <w:rPr>
          <w:b/>
          <w:noProof/>
          <w:sz w:val="28"/>
          <w:szCs w:val="28"/>
        </w:rPr>
        <w:drawing>
          <wp:inline distT="0" distB="0" distL="0" distR="0" wp14:anchorId="189F4770" wp14:editId="15F49FA0">
            <wp:extent cx="3249637" cy="2053615"/>
            <wp:effectExtent l="0" t="0" r="8255" b="3810"/>
            <wp:docPr id="761577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77313" name="Picture 1" descr="A screenshot of a computer&#10;&#10;Description automatically generated"/>
                    <pic:cNvPicPr/>
                  </pic:nvPicPr>
                  <pic:blipFill>
                    <a:blip r:embed="rId366"/>
                    <a:stretch>
                      <a:fillRect/>
                    </a:stretch>
                  </pic:blipFill>
                  <pic:spPr>
                    <a:xfrm>
                      <a:off x="0" y="0"/>
                      <a:ext cx="3259174" cy="2059642"/>
                    </a:xfrm>
                    <a:prstGeom prst="rect">
                      <a:avLst/>
                    </a:prstGeom>
                  </pic:spPr>
                </pic:pic>
              </a:graphicData>
            </a:graphic>
          </wp:inline>
        </w:drawing>
      </w:r>
    </w:p>
    <w:p w:rsidR="00D97CEF" w:rsidP="00DF7042" w:rsidRDefault="009861A6" w14:paraId="7BDB48B1" w14:textId="5B4C3C10">
      <w:pPr>
        <w:tabs>
          <w:tab w:val="left" w:pos="2640"/>
        </w:tabs>
        <w:rPr>
          <w:b/>
          <w:sz w:val="28"/>
          <w:szCs w:val="28"/>
        </w:rPr>
      </w:pPr>
      <w:r w:rsidRPr="009861A6">
        <w:rPr>
          <w:b/>
          <w:noProof/>
          <w:sz w:val="28"/>
          <w:szCs w:val="28"/>
        </w:rPr>
        <w:drawing>
          <wp:inline distT="0" distB="0" distL="0" distR="0" wp14:anchorId="16A90E0D" wp14:editId="6D1C4088">
            <wp:extent cx="3221502" cy="2281392"/>
            <wp:effectExtent l="0" t="0" r="0" b="5080"/>
            <wp:docPr id="1434074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74689" name="Picture 1" descr="A screenshot of a computer&#10;&#10;Description automatically generated"/>
                    <pic:cNvPicPr/>
                  </pic:nvPicPr>
                  <pic:blipFill>
                    <a:blip r:embed="rId367"/>
                    <a:stretch>
                      <a:fillRect/>
                    </a:stretch>
                  </pic:blipFill>
                  <pic:spPr>
                    <a:xfrm>
                      <a:off x="0" y="0"/>
                      <a:ext cx="3236797" cy="2292223"/>
                    </a:xfrm>
                    <a:prstGeom prst="rect">
                      <a:avLst/>
                    </a:prstGeom>
                  </pic:spPr>
                </pic:pic>
              </a:graphicData>
            </a:graphic>
          </wp:inline>
        </w:drawing>
      </w:r>
    </w:p>
    <w:p w:rsidR="00B0093F" w:rsidP="00DF7042" w:rsidRDefault="00B0093F" w14:paraId="58AA96F6" w14:textId="77777777">
      <w:pPr>
        <w:tabs>
          <w:tab w:val="left" w:pos="2640"/>
        </w:tabs>
        <w:rPr>
          <w:b/>
          <w:sz w:val="28"/>
          <w:szCs w:val="28"/>
        </w:rPr>
      </w:pPr>
    </w:p>
    <w:p w:rsidRPr="00BE0C5D" w:rsidR="00B0093F" w:rsidP="00DF7042" w:rsidRDefault="00B0093F" w14:paraId="595A5D20" w14:textId="376FE9F5">
      <w:pPr>
        <w:tabs>
          <w:tab w:val="left" w:pos="2640"/>
        </w:tabs>
        <w:rPr>
          <w:b/>
          <w:sz w:val="28"/>
          <w:szCs w:val="28"/>
        </w:rPr>
      </w:pPr>
      <w:r>
        <w:rPr>
          <w:b/>
          <w:sz w:val="28"/>
          <w:szCs w:val="28"/>
        </w:rPr>
        <w:t xml:space="preserve">DRAG </w:t>
      </w:r>
      <w:r w:rsidR="001E62D1">
        <w:rPr>
          <w:b/>
          <w:sz w:val="28"/>
          <w:szCs w:val="28"/>
        </w:rPr>
        <w:t xml:space="preserve">FUN TO </w:t>
      </w:r>
      <w:r w:rsidR="00263376">
        <w:rPr>
          <w:b/>
          <w:sz w:val="28"/>
          <w:szCs w:val="28"/>
        </w:rPr>
        <w:t xml:space="preserve">VENDOR SITE CODE THEN </w:t>
      </w:r>
      <w:r w:rsidR="00306B5F">
        <w:rPr>
          <w:b/>
          <w:sz w:val="28"/>
          <w:szCs w:val="28"/>
        </w:rPr>
        <w:t xml:space="preserve">CHANGE THE FUNCTION TYPE TO SUMMARY THEN GO TO STRUCTURE CHANGE CS1 TO </w:t>
      </w:r>
      <w:r w:rsidR="00A345CC">
        <w:rPr>
          <w:b/>
          <w:sz w:val="28"/>
          <w:szCs w:val="28"/>
        </w:rPr>
        <w:t>OTHER NAME</w:t>
      </w:r>
    </w:p>
    <w:p w:rsidR="00DF7042" w:rsidP="001A31E9" w:rsidRDefault="00DF7042" w14:paraId="336822BB" w14:textId="77777777">
      <w:pPr>
        <w:tabs>
          <w:tab w:val="left" w:pos="2640"/>
        </w:tabs>
        <w:rPr>
          <w:b/>
          <w:sz w:val="28"/>
          <w:szCs w:val="28"/>
          <w:lang w:val="en-US"/>
        </w:rPr>
      </w:pPr>
    </w:p>
    <w:p w:rsidR="00237175" w:rsidP="001A31E9" w:rsidRDefault="00F0590E" w14:paraId="0C021402" w14:textId="6A84D5B4">
      <w:pPr>
        <w:tabs>
          <w:tab w:val="left" w:pos="2640"/>
        </w:tabs>
        <w:rPr>
          <w:b/>
          <w:sz w:val="28"/>
          <w:szCs w:val="28"/>
          <w:lang w:val="en-US"/>
        </w:rPr>
      </w:pPr>
      <w:r w:rsidRPr="00F0590E">
        <w:rPr>
          <w:b/>
          <w:noProof/>
          <w:sz w:val="28"/>
          <w:szCs w:val="28"/>
          <w:lang w:val="en-US"/>
        </w:rPr>
        <w:drawing>
          <wp:inline distT="0" distB="0" distL="0" distR="0" wp14:anchorId="05074864" wp14:editId="475E363A">
            <wp:extent cx="5148775" cy="2409190"/>
            <wp:effectExtent l="0" t="0" r="0" b="0"/>
            <wp:docPr id="1231360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60355" name="Picture 1" descr="A screenshot of a computer&#10;&#10;Description automatically generated"/>
                    <pic:cNvPicPr/>
                  </pic:nvPicPr>
                  <pic:blipFill>
                    <a:blip r:embed="rId368"/>
                    <a:stretch>
                      <a:fillRect/>
                    </a:stretch>
                  </pic:blipFill>
                  <pic:spPr>
                    <a:xfrm flipV="1">
                      <a:off x="0" y="0"/>
                      <a:ext cx="5198312" cy="2432369"/>
                    </a:xfrm>
                    <a:prstGeom prst="rect">
                      <a:avLst/>
                    </a:prstGeom>
                  </pic:spPr>
                </pic:pic>
              </a:graphicData>
            </a:graphic>
          </wp:inline>
        </w:drawing>
      </w:r>
    </w:p>
    <w:p w:rsidR="0034354C" w:rsidP="001A31E9" w:rsidRDefault="0034354C" w14:paraId="44522916" w14:textId="77777777">
      <w:pPr>
        <w:tabs>
          <w:tab w:val="left" w:pos="2640"/>
        </w:tabs>
        <w:rPr>
          <w:b/>
          <w:sz w:val="28"/>
          <w:szCs w:val="28"/>
          <w:lang w:val="en-US"/>
        </w:rPr>
      </w:pPr>
    </w:p>
    <w:p w:rsidR="0034354C" w:rsidP="001A31E9" w:rsidRDefault="0034354C" w14:paraId="3BFB8046" w14:textId="4FAEDC11">
      <w:pPr>
        <w:tabs>
          <w:tab w:val="left" w:pos="2640"/>
        </w:tabs>
        <w:rPr>
          <w:b/>
          <w:sz w:val="28"/>
          <w:szCs w:val="28"/>
          <w:lang w:val="en-US"/>
        </w:rPr>
      </w:pPr>
      <w:r>
        <w:rPr>
          <w:b/>
          <w:sz w:val="28"/>
          <w:szCs w:val="28"/>
          <w:lang w:val="en-US"/>
        </w:rPr>
        <w:t>HOW TO BACKUP</w:t>
      </w:r>
    </w:p>
    <w:p w:rsidR="00402BB2" w:rsidP="001A31E9" w:rsidRDefault="00402BB2" w14:paraId="314A5FFD" w14:textId="77777777">
      <w:pPr>
        <w:tabs>
          <w:tab w:val="left" w:pos="2640"/>
        </w:tabs>
        <w:rPr>
          <w:b/>
          <w:sz w:val="28"/>
          <w:szCs w:val="28"/>
          <w:lang w:val="en-US"/>
        </w:rPr>
      </w:pPr>
    </w:p>
    <w:p w:rsidR="00402BB2" w:rsidP="35E1BEC3" w:rsidRDefault="00402BB2" w14:paraId="01E8E75E" w14:textId="7C9832F6">
      <w:pPr>
        <w:tabs>
          <w:tab w:val="left" w:pos="2640"/>
        </w:tabs>
        <w:rPr>
          <w:b/>
          <w:bCs/>
        </w:rPr>
      </w:pPr>
      <w:r w:rsidRPr="35E1BEC3">
        <w:rPr>
          <w:b/>
          <w:bCs/>
        </w:rPr>
        <w:t>GO TO CATALOG ….GO TO MY FOLDER……</w:t>
      </w:r>
      <w:r w:rsidRPr="35E1BEC3" w:rsidR="00FB40A2">
        <w:rPr>
          <w:b/>
          <w:bCs/>
        </w:rPr>
        <w:t>THEN GO TO PAYAL……...MORE……..ARCHIVE…..OK</w:t>
      </w:r>
    </w:p>
    <w:p w:rsidR="00FC1C85" w:rsidP="001A31E9" w:rsidRDefault="00FC1C85" w14:paraId="5373DF12" w14:textId="77777777">
      <w:pPr>
        <w:tabs>
          <w:tab w:val="left" w:pos="2640"/>
        </w:tabs>
        <w:rPr>
          <w:b/>
          <w:lang w:val="en-US"/>
        </w:rPr>
      </w:pPr>
    </w:p>
    <w:p w:rsidR="00FC1C85" w:rsidP="001A31E9" w:rsidRDefault="00FC1C85" w14:paraId="347927A1" w14:textId="77777777">
      <w:pPr>
        <w:tabs>
          <w:tab w:val="left" w:pos="2640"/>
        </w:tabs>
        <w:rPr>
          <w:b/>
          <w:lang w:val="en-US"/>
        </w:rPr>
      </w:pPr>
    </w:p>
    <w:p w:rsidR="00FC1C85" w:rsidP="001A31E9" w:rsidRDefault="00FC1C85" w14:paraId="33A88C84" w14:textId="77777777">
      <w:pPr>
        <w:tabs>
          <w:tab w:val="left" w:pos="2640"/>
        </w:tabs>
        <w:rPr>
          <w:b/>
          <w:lang w:val="en-US"/>
        </w:rPr>
      </w:pPr>
    </w:p>
    <w:p w:rsidR="00FC1C85" w:rsidP="001A31E9" w:rsidRDefault="00FC1C85" w14:paraId="3D844A1D" w14:textId="1179D2AB">
      <w:pPr>
        <w:tabs>
          <w:tab w:val="left" w:pos="2640"/>
        </w:tabs>
        <w:rPr>
          <w:b/>
          <w:lang w:val="en-US"/>
        </w:rPr>
      </w:pPr>
      <w:r>
        <w:rPr>
          <w:b/>
          <w:lang w:val="en-US"/>
        </w:rPr>
        <w:t>START WITH BI PUBLISHER</w:t>
      </w:r>
    </w:p>
    <w:p w:rsidR="00FC1C85" w:rsidP="001A31E9" w:rsidRDefault="00FC1C85" w14:paraId="00341B32" w14:textId="77777777">
      <w:pPr>
        <w:tabs>
          <w:tab w:val="left" w:pos="2640"/>
        </w:tabs>
        <w:rPr>
          <w:b/>
          <w:lang w:val="en-US"/>
        </w:rPr>
      </w:pPr>
    </w:p>
    <w:p w:rsidR="00FC1C85" w:rsidP="001A31E9" w:rsidRDefault="00104B6F" w14:paraId="37657C12" w14:textId="460130E5">
      <w:pPr>
        <w:tabs>
          <w:tab w:val="left" w:pos="2640"/>
        </w:tabs>
        <w:rPr>
          <w:b/>
          <w:lang w:val="en-US"/>
        </w:rPr>
      </w:pPr>
      <w:r>
        <w:rPr>
          <w:b/>
          <w:lang w:val="en-US"/>
        </w:rPr>
        <w:t xml:space="preserve">WORDS       </w:t>
      </w:r>
      <w:r w:rsidR="00836650">
        <w:rPr>
          <w:b/>
          <w:lang w:val="en-US"/>
        </w:rPr>
        <w:t xml:space="preserve">BI PUBLISHER       </w:t>
      </w:r>
      <w:r w:rsidR="000B400B">
        <w:rPr>
          <w:b/>
          <w:lang w:val="en-US"/>
        </w:rPr>
        <w:t xml:space="preserve">XPORT FILE          </w:t>
      </w:r>
      <w:r w:rsidR="004E7A70">
        <w:rPr>
          <w:b/>
          <w:lang w:val="en-US"/>
        </w:rPr>
        <w:t>REPEATING</w:t>
      </w:r>
      <w:r w:rsidR="00B161DA">
        <w:rPr>
          <w:b/>
          <w:lang w:val="en-US"/>
        </w:rPr>
        <w:t xml:space="preserve"> GROUP     FIRST CHOOSE G1 WITH NO BREAK               THEN CHOOSE </w:t>
      </w:r>
      <w:r w:rsidR="00163539">
        <w:rPr>
          <w:b/>
          <w:lang w:val="en-US"/>
        </w:rPr>
        <w:t xml:space="preserve">G1_INVOICE WITH </w:t>
      </w:r>
      <w:r w:rsidR="00AF0983">
        <w:rPr>
          <w:b/>
          <w:lang w:val="en-US"/>
        </w:rPr>
        <w:t xml:space="preserve">     GO TO INSERT , INSERT 4*4 TABLE</w:t>
      </w:r>
      <w:r w:rsidR="009C7504">
        <w:rPr>
          <w:b/>
          <w:lang w:val="en-US"/>
        </w:rPr>
        <w:t xml:space="preserve">           GO TO BI PUBLISHER  THEN </w:t>
      </w:r>
      <w:r w:rsidR="001409C3">
        <w:rPr>
          <w:b/>
          <w:lang w:val="en-US"/>
        </w:rPr>
        <w:t xml:space="preserve">FIELDS         </w:t>
      </w:r>
      <w:r w:rsidR="00425305">
        <w:rPr>
          <w:b/>
          <w:lang w:val="en-US"/>
        </w:rPr>
        <w:t xml:space="preserve">          </w:t>
      </w:r>
      <w:r w:rsidR="00D70F7B">
        <w:rPr>
          <w:b/>
          <w:lang w:val="en-US"/>
        </w:rPr>
        <w:t>THEN INSERT VALUES            DOUBLE CLICK VALUES AND CHANGE NAME AND VALUES</w:t>
      </w:r>
      <w:r w:rsidR="006B50B9">
        <w:rPr>
          <w:b/>
          <w:lang w:val="en-US"/>
        </w:rPr>
        <w:t xml:space="preserve">   THEN SAVE AS </w:t>
      </w:r>
      <w:r w:rsidR="00332C49">
        <w:rPr>
          <w:b/>
          <w:lang w:val="en-US"/>
        </w:rPr>
        <w:t>RICH TEXT FORMAT(VERY IMP)</w:t>
      </w:r>
    </w:p>
    <w:p w:rsidR="00BF525B" w:rsidP="001A31E9" w:rsidRDefault="00225414" w14:paraId="163A8065" w14:textId="120CFC55">
      <w:pPr>
        <w:tabs>
          <w:tab w:val="left" w:pos="2640"/>
        </w:tabs>
        <w:rPr>
          <w:b/>
          <w:lang w:val="en-US"/>
        </w:rPr>
      </w:pPr>
      <w:r w:rsidRPr="00BF525B">
        <w:rPr>
          <w:b/>
          <w:noProof/>
          <w:lang w:val="en-US"/>
        </w:rPr>
        <w:drawing>
          <wp:inline distT="0" distB="0" distL="0" distR="0" wp14:anchorId="34C8650D" wp14:editId="217E4C71">
            <wp:extent cx="5831586" cy="3418449"/>
            <wp:effectExtent l="0" t="0" r="0" b="0"/>
            <wp:docPr id="48989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9377" name="Picture 1" descr="A screenshot of a computer&#10;&#10;Description automatically generated"/>
                    <pic:cNvPicPr/>
                  </pic:nvPicPr>
                  <pic:blipFill>
                    <a:blip r:embed="rId369"/>
                    <a:stretch>
                      <a:fillRect/>
                    </a:stretch>
                  </pic:blipFill>
                  <pic:spPr>
                    <a:xfrm>
                      <a:off x="0" y="0"/>
                      <a:ext cx="5865801" cy="3438505"/>
                    </a:xfrm>
                    <a:prstGeom prst="rect">
                      <a:avLst/>
                    </a:prstGeom>
                  </pic:spPr>
                </pic:pic>
              </a:graphicData>
            </a:graphic>
          </wp:inline>
        </w:drawing>
      </w:r>
    </w:p>
    <w:p w:rsidR="004E7A70" w:rsidP="001A31E9" w:rsidRDefault="004E7A70" w14:paraId="666C8F73" w14:textId="7685F59A">
      <w:pPr>
        <w:tabs>
          <w:tab w:val="left" w:pos="2640"/>
        </w:tabs>
        <w:rPr>
          <w:b/>
          <w:lang w:val="en-US"/>
        </w:rPr>
      </w:pPr>
    </w:p>
    <w:p w:rsidR="00C20681" w:rsidP="001A31E9" w:rsidRDefault="00C20681" w14:paraId="394A284B" w14:textId="77777777">
      <w:pPr>
        <w:tabs>
          <w:tab w:val="left" w:pos="2640"/>
        </w:tabs>
        <w:rPr>
          <w:b/>
          <w:lang w:val="en-US"/>
        </w:rPr>
      </w:pPr>
    </w:p>
    <w:p w:rsidR="00C20681" w:rsidP="001A31E9" w:rsidRDefault="00C20681" w14:paraId="15612A2E" w14:textId="2DA8B7B0">
      <w:pPr>
        <w:tabs>
          <w:tab w:val="left" w:pos="2640"/>
        </w:tabs>
        <w:rPr>
          <w:b/>
          <w:lang w:val="en-US"/>
        </w:rPr>
      </w:pPr>
      <w:r w:rsidRPr="00C20681">
        <w:rPr>
          <w:b/>
          <w:noProof/>
          <w:lang w:val="en-US"/>
        </w:rPr>
        <w:drawing>
          <wp:inline distT="0" distB="0" distL="0" distR="0" wp14:anchorId="3C9BA92A" wp14:editId="6B8E1F5C">
            <wp:extent cx="4248443" cy="2421697"/>
            <wp:effectExtent l="0" t="0" r="0" b="0"/>
            <wp:docPr id="975018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18185" name="Picture 1" descr="A screenshot of a computer&#10;&#10;Description automatically generated"/>
                    <pic:cNvPicPr/>
                  </pic:nvPicPr>
                  <pic:blipFill>
                    <a:blip r:embed="rId370"/>
                    <a:stretch>
                      <a:fillRect/>
                    </a:stretch>
                  </pic:blipFill>
                  <pic:spPr>
                    <a:xfrm>
                      <a:off x="0" y="0"/>
                      <a:ext cx="4264788" cy="2431014"/>
                    </a:xfrm>
                    <a:prstGeom prst="rect">
                      <a:avLst/>
                    </a:prstGeom>
                  </pic:spPr>
                </pic:pic>
              </a:graphicData>
            </a:graphic>
          </wp:inline>
        </w:drawing>
      </w:r>
    </w:p>
    <w:p w:rsidR="009B1516" w:rsidP="001A31E9" w:rsidRDefault="009B1516" w14:paraId="17E5FE46" w14:textId="77777777">
      <w:pPr>
        <w:tabs>
          <w:tab w:val="left" w:pos="2640"/>
        </w:tabs>
        <w:rPr>
          <w:b/>
          <w:lang w:val="en-US"/>
        </w:rPr>
      </w:pPr>
    </w:p>
    <w:p w:rsidR="00B26186" w:rsidP="001A31E9" w:rsidRDefault="00B26186" w14:paraId="06918D01" w14:textId="77777777">
      <w:pPr>
        <w:tabs>
          <w:tab w:val="left" w:pos="2640"/>
        </w:tabs>
        <w:rPr>
          <w:b/>
          <w:lang w:val="en-US"/>
        </w:rPr>
      </w:pPr>
    </w:p>
    <w:p w:rsidR="00B26186" w:rsidP="001A31E9" w:rsidRDefault="00B26186" w14:paraId="287CC79F" w14:textId="77777777">
      <w:pPr>
        <w:tabs>
          <w:tab w:val="left" w:pos="2640"/>
        </w:tabs>
        <w:rPr>
          <w:b/>
          <w:lang w:val="en-US"/>
        </w:rPr>
      </w:pPr>
    </w:p>
    <w:p w:rsidR="00B26186" w:rsidP="001A31E9" w:rsidRDefault="00B26186" w14:paraId="4A6704DC" w14:textId="77777777">
      <w:pPr>
        <w:tabs>
          <w:tab w:val="left" w:pos="2640"/>
        </w:tabs>
        <w:rPr>
          <w:b/>
          <w:lang w:val="en-US"/>
        </w:rPr>
      </w:pPr>
    </w:p>
    <w:p w:rsidR="00B26186" w:rsidP="001A31E9" w:rsidRDefault="00B26186" w14:paraId="3CB0DB41" w14:textId="77777777">
      <w:pPr>
        <w:tabs>
          <w:tab w:val="left" w:pos="2640"/>
        </w:tabs>
        <w:rPr>
          <w:b/>
          <w:lang w:val="en-US"/>
        </w:rPr>
      </w:pPr>
    </w:p>
    <w:p w:rsidR="009B1516" w:rsidP="001A31E9" w:rsidRDefault="009B1516" w14:paraId="7712A5B9" w14:textId="77777777">
      <w:pPr>
        <w:tabs>
          <w:tab w:val="left" w:pos="2640"/>
        </w:tabs>
        <w:rPr>
          <w:b/>
          <w:lang w:val="en-US"/>
        </w:rPr>
      </w:pPr>
    </w:p>
    <w:p w:rsidR="009B1516" w:rsidP="001A31E9" w:rsidRDefault="009B1516" w14:paraId="61CF4482" w14:textId="063E5C4C">
      <w:pPr>
        <w:tabs>
          <w:tab w:val="left" w:pos="2640"/>
        </w:tabs>
        <w:rPr>
          <w:b/>
          <w:lang w:val="en-US"/>
        </w:rPr>
      </w:pPr>
      <w:r w:rsidRPr="009B1516">
        <w:rPr>
          <w:b/>
          <w:noProof/>
          <w:lang w:val="en-US"/>
        </w:rPr>
        <w:drawing>
          <wp:inline distT="0" distB="0" distL="0" distR="0" wp14:anchorId="2167778C" wp14:editId="5C5D08AA">
            <wp:extent cx="4009292" cy="1937129"/>
            <wp:effectExtent l="0" t="0" r="0" b="6350"/>
            <wp:docPr id="2091903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03457" name="Picture 1" descr="A screenshot of a computer&#10;&#10;Description automatically generated"/>
                    <pic:cNvPicPr/>
                  </pic:nvPicPr>
                  <pic:blipFill>
                    <a:blip r:embed="rId371"/>
                    <a:stretch>
                      <a:fillRect/>
                    </a:stretch>
                  </pic:blipFill>
                  <pic:spPr>
                    <a:xfrm>
                      <a:off x="0" y="0"/>
                      <a:ext cx="4016604" cy="1940662"/>
                    </a:xfrm>
                    <a:prstGeom prst="rect">
                      <a:avLst/>
                    </a:prstGeom>
                  </pic:spPr>
                </pic:pic>
              </a:graphicData>
            </a:graphic>
          </wp:inline>
        </w:drawing>
      </w:r>
    </w:p>
    <w:p w:rsidR="0052750D" w:rsidP="001A31E9" w:rsidRDefault="0052750D" w14:paraId="3F732298" w14:textId="77777777">
      <w:pPr>
        <w:tabs>
          <w:tab w:val="left" w:pos="2640"/>
        </w:tabs>
        <w:rPr>
          <w:b/>
          <w:lang w:val="en-US"/>
        </w:rPr>
      </w:pPr>
    </w:p>
    <w:p w:rsidR="6E9EC2B3" w:rsidP="661FFB66" w:rsidRDefault="6E9EC2B3" w14:paraId="5C61C3C0" w14:textId="01DD61FB">
      <w:pPr>
        <w:tabs>
          <w:tab w:val="left" w:pos="2640"/>
        </w:tabs>
        <w:rPr>
          <w:ins w:author="Sharma, Adhayan (Cognizant)" w:date="2025-02-15T10:15:00Z" w16du:dateUtc="2025-02-15T10:15:58Z" w:id="10"/>
          <w:b/>
          <w:bCs/>
        </w:rPr>
      </w:pPr>
      <w:ins w:author="Sharma, Adhayan (Cognizant)" w:date="2025-02-15T10:15:00Z" w:id="11">
        <w:r w:rsidRPr="661FFB66">
          <w:rPr>
            <w:b/>
            <w:bCs/>
          </w:rPr>
          <w:t xml:space="preserve">Before u upload  go to field browser and since vendor site code and name is from the parent node in the xml write it in the format “?../” </w:t>
        </w:r>
      </w:ins>
    </w:p>
    <w:p w:rsidR="6E9EC2B3" w:rsidP="661FFB66" w:rsidRDefault="6E9EC2B3" w14:paraId="530987E9" w14:textId="3F08B6FA">
      <w:pPr>
        <w:tabs>
          <w:tab w:val="left" w:pos="2640"/>
        </w:tabs>
        <w:rPr>
          <w:ins w:author="Sharma, Adhayan (Cognizant)" w:date="2025-02-15T10:15:00Z" w16du:dateUtc="2025-02-15T10:15:07Z" w:id="12"/>
          <w:b/>
          <w:bCs/>
        </w:rPr>
      </w:pPr>
      <w:ins w:author="Sharma, Adhayan (Cognizant)" w:date="2025-02-15T10:15:00Z" w:id="13">
        <w:r w:rsidRPr="661FFB66">
          <w:rPr>
            <w:b/>
            <w:bCs/>
          </w:rPr>
          <w:t>A</w:t>
        </w:r>
      </w:ins>
      <w:ins w:author="Sharma, Adhayan (Cognizant)" w:date="2025-02-15T10:16:00Z" w:id="14">
        <w:r w:rsidRPr="661FFB66">
          <w:rPr>
            <w:b/>
            <w:bCs/>
          </w:rPr>
          <w:t>n example can be found like this: &lt;?../VENDOR_NAME?&gt;</w:t>
        </w:r>
      </w:ins>
    </w:p>
    <w:p w:rsidR="661FFB66" w:rsidP="661FFB66" w:rsidRDefault="661FFB66" w14:paraId="07769C76" w14:textId="20A02B26">
      <w:pPr>
        <w:tabs>
          <w:tab w:val="left" w:pos="2640"/>
        </w:tabs>
        <w:rPr>
          <w:ins w:author="Sharma, Adhayan (Cognizant)" w:date="2025-02-15T10:15:00Z" w16du:dateUtc="2025-02-15T10:15:07Z" w:id="15"/>
          <w:b/>
          <w:bCs/>
        </w:rPr>
      </w:pPr>
    </w:p>
    <w:p w:rsidRPr="0052750D" w:rsidR="0052750D" w:rsidP="0052750D" w:rsidRDefault="0052750D" w14:paraId="71B40B04" w14:textId="77777777">
      <w:pPr>
        <w:tabs>
          <w:tab w:val="left" w:pos="2640"/>
        </w:tabs>
        <w:rPr>
          <w:b/>
        </w:rPr>
      </w:pPr>
      <w:r w:rsidRPr="0052750D">
        <w:rPr>
          <w:b/>
        </w:rPr>
        <w:t>GO BACK TO THE BROWSER</w:t>
      </w:r>
    </w:p>
    <w:p w:rsidRPr="0052750D" w:rsidR="0052750D" w:rsidP="0052750D" w:rsidRDefault="0052750D" w14:paraId="231792D0" w14:textId="56F36252">
      <w:pPr>
        <w:tabs>
          <w:tab w:val="left" w:pos="2640"/>
        </w:tabs>
        <w:rPr>
          <w:b/>
        </w:rPr>
      </w:pPr>
      <w:r w:rsidRPr="0052750D">
        <w:rPr>
          <w:b/>
        </w:rPr>
        <w:t>Browse Catalog then go to the chart symbol and click on Report</w:t>
      </w:r>
    </w:p>
    <w:p w:rsidRPr="0052750D" w:rsidR="0052750D" w:rsidP="0052750D" w:rsidRDefault="0052750D" w14:paraId="5A6800DD" w14:textId="77777777">
      <w:pPr>
        <w:tabs>
          <w:tab w:val="left" w:pos="2640"/>
        </w:tabs>
        <w:rPr>
          <w:b/>
        </w:rPr>
      </w:pPr>
      <w:r w:rsidRPr="0052750D">
        <w:rPr>
          <w:b/>
        </w:rPr>
        <w:t>Click on the search button and search for the saved file within the folder name and click on OK.</w:t>
      </w:r>
    </w:p>
    <w:p w:rsidRPr="0052750D" w:rsidR="0052750D" w:rsidP="0052750D" w:rsidRDefault="0052750D" w14:paraId="62F60D2D" w14:textId="3AE92F48">
      <w:pPr>
        <w:tabs>
          <w:tab w:val="left" w:pos="2640"/>
        </w:tabs>
        <w:rPr>
          <w:b/>
        </w:rPr>
      </w:pPr>
      <w:r w:rsidRPr="0052750D">
        <w:rPr>
          <w:b/>
          <w:noProof/>
        </w:rPr>
        <w:drawing>
          <wp:inline distT="0" distB="0" distL="0" distR="0" wp14:anchorId="3E952F2A" wp14:editId="1F51BFDE">
            <wp:extent cx="3657600" cy="2960200"/>
            <wp:effectExtent l="0" t="0" r="0" b="0"/>
            <wp:docPr id="2021063256"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screenshot of a computer&#10;&#10;Description automatically generated"/>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665507" cy="2966599"/>
                    </a:xfrm>
                    <a:prstGeom prst="rect">
                      <a:avLst/>
                    </a:prstGeom>
                    <a:noFill/>
                    <a:ln>
                      <a:noFill/>
                    </a:ln>
                  </pic:spPr>
                </pic:pic>
              </a:graphicData>
            </a:graphic>
          </wp:inline>
        </w:drawing>
      </w:r>
    </w:p>
    <w:p w:rsidRPr="0052750D" w:rsidR="0052750D" w:rsidP="0052750D" w:rsidRDefault="0052750D" w14:paraId="146470F6" w14:textId="77777777">
      <w:pPr>
        <w:tabs>
          <w:tab w:val="left" w:pos="2640"/>
        </w:tabs>
        <w:rPr>
          <w:b/>
        </w:rPr>
      </w:pPr>
      <w:r w:rsidRPr="0052750D">
        <w:rPr>
          <w:b/>
        </w:rPr>
        <w:t> </w:t>
      </w:r>
    </w:p>
    <w:p w:rsidRPr="0052750D" w:rsidR="0052750D" w:rsidP="0052750D" w:rsidRDefault="0052750D" w14:paraId="6C4E3946" w14:textId="3ED5AE6F">
      <w:pPr>
        <w:tabs>
          <w:tab w:val="left" w:pos="2640"/>
        </w:tabs>
        <w:rPr>
          <w:b/>
        </w:rPr>
      </w:pPr>
      <w:r w:rsidRPr="0052750D">
        <w:rPr>
          <w:b/>
        </w:rPr>
        <w:t>Then click on upload rtf,txt….. option and click on the saved world file and upload.</w:t>
      </w:r>
    </w:p>
    <w:p w:rsidRPr="0052750D" w:rsidR="0052750D" w:rsidP="0052750D" w:rsidRDefault="0052750D" w14:paraId="0FF81D35" w14:textId="4B0746A9">
      <w:pPr>
        <w:tabs>
          <w:tab w:val="left" w:pos="2640"/>
        </w:tabs>
        <w:rPr>
          <w:b/>
        </w:rPr>
      </w:pPr>
      <w:r w:rsidRPr="0052750D">
        <w:rPr>
          <w:b/>
          <w:noProof/>
        </w:rPr>
        <w:drawing>
          <wp:inline distT="0" distB="0" distL="0" distR="0" wp14:anchorId="7C3F25F6" wp14:editId="15B7E635">
            <wp:extent cx="5308600" cy="3289300"/>
            <wp:effectExtent l="0" t="0" r="6350" b="6350"/>
            <wp:docPr id="236232416"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screenshot of a computer&#10;&#10;Description automatically generated"/>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308600" cy="3289300"/>
                    </a:xfrm>
                    <a:prstGeom prst="rect">
                      <a:avLst/>
                    </a:prstGeom>
                    <a:noFill/>
                    <a:ln>
                      <a:noFill/>
                    </a:ln>
                  </pic:spPr>
                </pic:pic>
              </a:graphicData>
            </a:graphic>
          </wp:inline>
        </w:drawing>
      </w:r>
    </w:p>
    <w:p w:rsidRPr="0052750D" w:rsidR="0052750D" w:rsidP="0052750D" w:rsidRDefault="0052750D" w14:paraId="3C852796" w14:textId="77777777">
      <w:pPr>
        <w:tabs>
          <w:tab w:val="left" w:pos="2640"/>
        </w:tabs>
        <w:rPr>
          <w:b/>
        </w:rPr>
      </w:pPr>
      <w:r w:rsidRPr="0052750D">
        <w:rPr>
          <w:b/>
        </w:rPr>
        <w:t> </w:t>
      </w:r>
    </w:p>
    <w:p w:rsidRPr="0052750D" w:rsidR="0052750D" w:rsidP="0052750D" w:rsidRDefault="0052750D" w14:paraId="5B4C7B35" w14:textId="511A226F">
      <w:pPr>
        <w:tabs>
          <w:tab w:val="left" w:pos="2640"/>
        </w:tabs>
        <w:rPr>
          <w:b/>
        </w:rPr>
      </w:pPr>
      <w:r w:rsidRPr="0052750D">
        <w:rPr>
          <w:b/>
        </w:rPr>
        <w:t>Save it by giving a relevant name. Click on view Report. Select a Supplier.</w:t>
      </w:r>
    </w:p>
    <w:p w:rsidR="00E268CD" w:rsidP="0052750D" w:rsidRDefault="0052750D" w14:paraId="60E91F4E" w14:textId="77777777">
      <w:pPr>
        <w:tabs>
          <w:tab w:val="left" w:pos="2640"/>
        </w:tabs>
        <w:rPr>
          <w:b/>
        </w:rPr>
      </w:pPr>
      <w:r w:rsidRPr="0052750D">
        <w:rPr>
          <w:b/>
          <w:noProof/>
        </w:rPr>
        <w:drawing>
          <wp:anchor distT="0" distB="0" distL="114300" distR="114300" simplePos="0" relativeHeight="251658427" behindDoc="0" locked="0" layoutInCell="1" allowOverlap="1" wp14:anchorId="1DA0480E" wp14:editId="128B39E1">
            <wp:simplePos x="914400" y="914400"/>
            <wp:positionH relativeFrom="column">
              <wp:align>left</wp:align>
            </wp:positionH>
            <wp:positionV relativeFrom="paragraph">
              <wp:align>top</wp:align>
            </wp:positionV>
            <wp:extent cx="3826412" cy="3308791"/>
            <wp:effectExtent l="0" t="0" r="3175" b="6350"/>
            <wp:wrapSquare wrapText="bothSides"/>
            <wp:docPr id="1107870679"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screenshot of a computer&#10;&#10;Description automatically generated"/>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826412" cy="3308791"/>
                    </a:xfrm>
                    <a:prstGeom prst="rect">
                      <a:avLst/>
                    </a:prstGeom>
                    <a:noFill/>
                    <a:ln>
                      <a:noFill/>
                    </a:ln>
                  </pic:spPr>
                </pic:pic>
              </a:graphicData>
            </a:graphic>
          </wp:anchor>
        </w:drawing>
      </w:r>
    </w:p>
    <w:p w:rsidRPr="00E268CD" w:rsidR="00E268CD" w:rsidP="00E268CD" w:rsidRDefault="00E268CD" w14:paraId="6C90FB91" w14:textId="7371C47E"/>
    <w:p w:rsidRPr="00E268CD" w:rsidR="00E268CD" w:rsidP="00E268CD" w:rsidRDefault="00E268CD" w14:paraId="297DFAA5" w14:textId="482BCE3D"/>
    <w:p w:rsidRPr="00E268CD" w:rsidR="00E268CD" w:rsidP="00E268CD" w:rsidRDefault="00E268CD" w14:paraId="22E88BD4" w14:textId="122F5BCC"/>
    <w:p w:rsidR="00E268CD" w:rsidP="0052750D" w:rsidRDefault="00E268CD" w14:paraId="61DAFC78" w14:textId="46B836C1">
      <w:pPr>
        <w:tabs>
          <w:tab w:val="left" w:pos="2640"/>
        </w:tabs>
        <w:rPr>
          <w:b/>
        </w:rPr>
      </w:pPr>
    </w:p>
    <w:p w:rsidRPr="0052750D" w:rsidR="0052750D" w:rsidP="00E268CD" w:rsidRDefault="00E268CD" w14:paraId="201F98AA" w14:textId="2914639B">
      <w:pPr>
        <w:tabs>
          <w:tab w:val="left" w:pos="1969"/>
        </w:tabs>
        <w:rPr>
          <w:b/>
        </w:rPr>
      </w:pPr>
      <w:r>
        <w:rPr>
          <w:b/>
        </w:rPr>
        <w:tab/>
      </w:r>
      <w:r>
        <w:rPr>
          <w:b/>
        </w:rPr>
        <w:br w:type="textWrapping" w:clear="all"/>
      </w:r>
    </w:p>
    <w:p w:rsidRPr="0052750D" w:rsidR="0052750D" w:rsidP="0052750D" w:rsidRDefault="0052750D" w14:paraId="7730879F" w14:textId="6C4AC6F7">
      <w:pPr>
        <w:tabs>
          <w:tab w:val="left" w:pos="2640"/>
        </w:tabs>
        <w:rPr>
          <w:b/>
        </w:rPr>
      </w:pPr>
      <w:r w:rsidRPr="0052750D">
        <w:rPr>
          <w:b/>
        </w:rPr>
        <w:t>By changing it to pdf we can see the page break option being executed.</w:t>
      </w:r>
    </w:p>
    <w:p w:rsidRPr="0052750D" w:rsidR="0052750D" w:rsidP="0052750D" w:rsidRDefault="0052750D" w14:paraId="1BCFE51C" w14:textId="12A1FF05">
      <w:pPr>
        <w:tabs>
          <w:tab w:val="left" w:pos="2640"/>
        </w:tabs>
        <w:rPr>
          <w:b/>
        </w:rPr>
      </w:pPr>
      <w:r w:rsidRPr="0052750D">
        <w:rPr>
          <w:b/>
          <w:noProof/>
        </w:rPr>
        <w:drawing>
          <wp:inline distT="0" distB="0" distL="0" distR="0" wp14:anchorId="28F8F3F7" wp14:editId="060AE622">
            <wp:extent cx="4171071" cy="1398367"/>
            <wp:effectExtent l="0" t="0" r="1270" b="0"/>
            <wp:docPr id="1624521780" name="Picture 76"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close-up of a list&#10;&#10;Description automatically generated"/>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176717" cy="1400260"/>
                    </a:xfrm>
                    <a:prstGeom prst="rect">
                      <a:avLst/>
                    </a:prstGeom>
                    <a:noFill/>
                    <a:ln>
                      <a:noFill/>
                    </a:ln>
                  </pic:spPr>
                </pic:pic>
              </a:graphicData>
            </a:graphic>
          </wp:inline>
        </w:drawing>
      </w:r>
    </w:p>
    <w:p w:rsidR="0052750D" w:rsidP="0052750D" w:rsidRDefault="0052750D" w14:paraId="6F832A56" w14:textId="119530E0">
      <w:pPr>
        <w:tabs>
          <w:tab w:val="left" w:pos="2640"/>
        </w:tabs>
        <w:rPr>
          <w:b/>
          <w:lang w:val="en-US"/>
        </w:rPr>
      </w:pPr>
      <w:r w:rsidRPr="0052750D">
        <w:rPr>
          <w:b/>
        </w:rPr>
        <w:t> </w:t>
      </w:r>
    </w:p>
    <w:p w:rsidRPr="003272B5" w:rsidR="003272B5" w:rsidP="003272B5" w:rsidRDefault="003272B5" w14:paraId="738234FF" w14:textId="77777777">
      <w:pPr>
        <w:rPr>
          <w:b/>
          <w:bCs/>
          <w:color w:val="000000" w:themeColor="text1"/>
          <w:lang w:val="en-US"/>
        </w:rPr>
      </w:pPr>
      <w:r w:rsidRPr="003272B5">
        <w:rPr>
          <w:b/>
          <w:bCs/>
          <w:color w:val="000000" w:themeColor="text1"/>
          <w:lang w:val="en-US"/>
        </w:rPr>
        <w:t>EXCEL TEMPLATE</w:t>
      </w:r>
    </w:p>
    <w:p w:rsidR="003272B5" w:rsidP="003272B5" w:rsidRDefault="003272B5" w14:paraId="65381E6F" w14:textId="77777777">
      <w:pPr>
        <w:rPr>
          <w:color w:val="000000" w:themeColor="text1"/>
          <w:lang w:val="en-US"/>
        </w:rPr>
      </w:pPr>
    </w:p>
    <w:p w:rsidR="003272B5" w:rsidP="003272B5" w:rsidRDefault="003272B5" w14:paraId="34F475A5" w14:textId="77777777">
      <w:pPr>
        <w:rPr>
          <w:color w:val="000000" w:themeColor="text1"/>
          <w:lang w:val="en-US"/>
        </w:rPr>
      </w:pPr>
      <w:r>
        <w:rPr>
          <w:color w:val="000000" w:themeColor="text1"/>
          <w:lang w:val="en-US"/>
        </w:rPr>
        <w:t>OPEN EXCEL</w:t>
      </w:r>
    </w:p>
    <w:p w:rsidR="003272B5" w:rsidP="003272B5" w:rsidRDefault="003272B5" w14:paraId="2152154F" w14:textId="77777777">
      <w:pPr>
        <w:rPr>
          <w:color w:val="000000" w:themeColor="text1"/>
          <w:lang w:val="en-US"/>
        </w:rPr>
      </w:pPr>
      <w:r>
        <w:rPr>
          <w:color w:val="000000" w:themeColor="text1"/>
          <w:lang w:val="en-US"/>
        </w:rPr>
        <w:t>GO TO BI PUBLISHER</w:t>
      </w:r>
    </w:p>
    <w:p w:rsidR="003272B5" w:rsidP="003272B5" w:rsidRDefault="003272B5" w14:paraId="65082D6C" w14:textId="77777777">
      <w:pPr>
        <w:rPr>
          <w:color w:val="000000" w:themeColor="text1"/>
          <w:lang w:val="en-US"/>
        </w:rPr>
      </w:pPr>
      <w:r>
        <w:rPr>
          <w:color w:val="000000" w:themeColor="text1"/>
          <w:lang w:val="en-US"/>
        </w:rPr>
        <w:t>LOAD SAMPLE XML DATA</w:t>
      </w:r>
    </w:p>
    <w:p w:rsidR="003272B5" w:rsidP="003272B5" w:rsidRDefault="003272B5" w14:paraId="05C36B25" w14:textId="77777777">
      <w:pPr>
        <w:rPr>
          <w:color w:val="000000" w:themeColor="text1"/>
          <w:lang w:val="en-US"/>
        </w:rPr>
      </w:pPr>
      <w:r>
        <w:rPr>
          <w:color w:val="000000" w:themeColor="text1"/>
          <w:lang w:val="en-US"/>
        </w:rPr>
        <w:t xml:space="preserve">Click on field browser. A POP-UP MENU APPEARS. </w:t>
      </w:r>
    </w:p>
    <w:p w:rsidR="003272B5" w:rsidP="003272B5" w:rsidRDefault="003272B5" w14:paraId="34F214ED" w14:textId="77777777">
      <w:pPr>
        <w:rPr>
          <w:color w:val="000000" w:themeColor="text1"/>
          <w:lang w:val="en-US"/>
        </w:rPr>
      </w:pPr>
      <w:r>
        <w:rPr>
          <w:color w:val="000000" w:themeColor="text1"/>
          <w:lang w:val="en-US"/>
        </w:rPr>
        <w:t>SELECT INDIVIDUAL REQUIRED FIELDS (FROM G_INVOICE GROUP INTO EACH CELL,</w:t>
      </w:r>
    </w:p>
    <w:p w:rsidR="003272B5" w:rsidP="003272B5" w:rsidRDefault="003272B5" w14:paraId="4619A190" w14:textId="77777777">
      <w:pPr>
        <w:rPr>
          <w:color w:val="000000" w:themeColor="text1"/>
          <w:lang w:val="en-US"/>
        </w:rPr>
      </w:pPr>
      <w:r>
        <w:rPr>
          <w:color w:val="000000" w:themeColor="text1"/>
          <w:lang w:val="en-US"/>
        </w:rPr>
        <w:t>IN THE SAME ROW INSERT G_VENDOR_SITE) AND GIVE HEADINGS TO THOSE FIELDS.</w:t>
      </w:r>
    </w:p>
    <w:p w:rsidR="003272B5" w:rsidP="003272B5" w:rsidRDefault="003272B5" w14:paraId="6057E681" w14:textId="77777777">
      <w:pPr>
        <w:rPr>
          <w:color w:val="000000" w:themeColor="text1"/>
          <w:lang w:val="en-US"/>
        </w:rPr>
      </w:pPr>
      <w:r>
        <w:rPr>
          <w:color w:val="000000" w:themeColor="text1"/>
          <w:lang w:val="en-US"/>
        </w:rPr>
        <w:t>LEAVE ONE ROW BLANK THEN INSERT DATA FOR THE NEXT FIELDS(G_LINE)</w:t>
      </w:r>
    </w:p>
    <w:p w:rsidR="003272B5" w:rsidP="003272B5" w:rsidRDefault="003272B5" w14:paraId="2732D0DC" w14:textId="77777777">
      <w:pPr>
        <w:rPr>
          <w:color w:val="000000" w:themeColor="text1"/>
          <w:lang w:val="en-US"/>
        </w:rPr>
      </w:pPr>
    </w:p>
    <w:p w:rsidR="003272B5" w:rsidP="003272B5" w:rsidRDefault="003272B5" w14:paraId="63835446" w14:textId="77777777">
      <w:pPr>
        <w:rPr>
          <w:color w:val="000000" w:themeColor="text1"/>
          <w:lang w:val="en-US"/>
        </w:rPr>
      </w:pPr>
      <w:r>
        <w:rPr>
          <w:color w:val="000000" w:themeColor="text1"/>
          <w:lang w:val="en-US"/>
        </w:rPr>
        <w:t>INSERT THE SUMMARY(LINE COUNT) AS LINE TOTAL INSERT IT BELOW THAT COLUMN.</w:t>
      </w:r>
    </w:p>
    <w:p w:rsidR="003272B5" w:rsidP="003272B5" w:rsidRDefault="003272B5" w14:paraId="4044DECA" w14:textId="77777777">
      <w:pPr>
        <w:rPr>
          <w:color w:val="000000" w:themeColor="text1"/>
          <w:lang w:val="en-US"/>
        </w:rPr>
      </w:pPr>
      <w:r>
        <w:rPr>
          <w:color w:val="000000" w:themeColor="text1"/>
          <w:lang w:val="en-US"/>
        </w:rPr>
        <w:t>HIGHLIGHT THE SECOND SET OF ROWS AND GO TO PUBLISHER AND SELECT REPEATING GROUP.</w:t>
      </w:r>
    </w:p>
    <w:p w:rsidR="003272B5" w:rsidP="003272B5" w:rsidRDefault="003272B5" w14:paraId="2D23D1A9" w14:textId="77777777">
      <w:pPr>
        <w:rPr>
          <w:color w:val="000000" w:themeColor="text1"/>
          <w:lang w:val="en-US"/>
        </w:rPr>
      </w:pPr>
      <w:r>
        <w:rPr>
          <w:color w:val="000000" w:themeColor="text1"/>
          <w:lang w:val="en-US"/>
        </w:rPr>
        <w:t>NOW HIGHLIGHT WHOLE OF INVOICE PART AND CLICK ON REPEATING GROUP.</w:t>
      </w:r>
    </w:p>
    <w:p w:rsidR="003272B5" w:rsidP="003272B5" w:rsidRDefault="003272B5" w14:paraId="522F17E9" w14:textId="77777777">
      <w:pPr>
        <w:rPr>
          <w:color w:val="000000" w:themeColor="text1"/>
          <w:lang w:val="en-US"/>
        </w:rPr>
      </w:pPr>
      <w:r>
        <w:rPr>
          <w:color w:val="000000" w:themeColor="text1"/>
          <w:lang w:val="en-US"/>
        </w:rPr>
        <w:t>SAVE IT IN *.XLS FORMAT.</w:t>
      </w:r>
    </w:p>
    <w:p w:rsidR="003272B5" w:rsidP="003272B5" w:rsidRDefault="003272B5" w14:paraId="73B5257A" w14:textId="77777777">
      <w:pPr>
        <w:rPr>
          <w:color w:val="000000" w:themeColor="text1"/>
          <w:lang w:val="en-US"/>
        </w:rPr>
      </w:pPr>
      <w:r>
        <w:rPr>
          <w:color w:val="000000" w:themeColor="text1"/>
          <w:lang w:val="en-US"/>
        </w:rPr>
        <w:t>RIGHT CLICK AND GO TO UNHIDE METADAT. IT’LL  OPEN A SHEAT WITH ALL CODE HERE WE CAN CHANGE &lt;?VENDOR_SITE_CODE&gt; TO &lt;?../VENDOR_SITE_CODE&gt;</w:t>
      </w:r>
    </w:p>
    <w:p w:rsidR="003272B5" w:rsidP="003272B5" w:rsidRDefault="003272B5" w14:paraId="076B9F60" w14:textId="77777777">
      <w:pPr>
        <w:rPr>
          <w:color w:val="000000" w:themeColor="text1"/>
          <w:lang w:val="en-US"/>
        </w:rPr>
      </w:pPr>
      <w:r>
        <w:rPr>
          <w:color w:val="000000" w:themeColor="text1"/>
          <w:lang w:val="en-US"/>
        </w:rPr>
        <w:t>THEN SAVE AND HIDE THE SHEET AGAIN.</w:t>
      </w:r>
    </w:p>
    <w:p w:rsidR="003272B5" w:rsidP="003272B5" w:rsidRDefault="003272B5" w14:paraId="46CDE8A3" w14:textId="77777777">
      <w:pPr>
        <w:rPr>
          <w:color w:val="000000" w:themeColor="text1"/>
          <w:lang w:val="en-US"/>
        </w:rPr>
      </w:pPr>
      <w:r>
        <w:rPr>
          <w:color w:val="000000" w:themeColor="text1"/>
          <w:lang w:val="en-US"/>
        </w:rPr>
        <w:t>GO TO EXCEL OPTION AND CLICK ON PREVIEW.</w:t>
      </w:r>
    </w:p>
    <w:p w:rsidR="003272B5" w:rsidP="003272B5" w:rsidRDefault="003272B5" w14:paraId="646288FC" w14:textId="77777777">
      <w:pPr>
        <w:rPr>
          <w:color w:val="000000" w:themeColor="text1"/>
          <w:lang w:val="en-US"/>
        </w:rPr>
      </w:pPr>
    </w:p>
    <w:p w:rsidRPr="008E29A6" w:rsidR="003272B5" w:rsidP="003272B5" w:rsidRDefault="003272B5" w14:paraId="332E083C" w14:textId="77777777">
      <w:pPr>
        <w:rPr>
          <w:b/>
          <w:bCs/>
          <w:color w:val="000000" w:themeColor="text1"/>
          <w:lang w:val="en-US"/>
        </w:rPr>
      </w:pPr>
      <w:r w:rsidRPr="008E29A6">
        <w:rPr>
          <w:b/>
          <w:bCs/>
          <w:color w:val="000000" w:themeColor="text1"/>
          <w:lang w:val="en-US"/>
        </w:rPr>
        <w:t>TO MAKE THE HEADING REPEAT:</w:t>
      </w:r>
    </w:p>
    <w:p w:rsidR="003272B5" w:rsidP="003272B5" w:rsidRDefault="003272B5" w14:paraId="07FEB3BA" w14:textId="77777777">
      <w:pPr>
        <w:rPr>
          <w:color w:val="000000" w:themeColor="text1"/>
          <w:lang w:val="en-US"/>
        </w:rPr>
      </w:pPr>
      <w:r>
        <w:rPr>
          <w:color w:val="000000" w:themeColor="text1"/>
          <w:lang w:val="en-US"/>
        </w:rPr>
        <w:t>GO TO META DETA SHEET</w:t>
      </w:r>
    </w:p>
    <w:p w:rsidR="003272B5" w:rsidP="003272B5" w:rsidRDefault="003272B5" w14:paraId="51419673" w14:textId="77777777">
      <w:pPr>
        <w:rPr>
          <w:color w:val="000000" w:themeColor="text1"/>
          <w:lang w:val="en-US"/>
        </w:rPr>
      </w:pPr>
      <w:r>
        <w:rPr>
          <w:color w:val="000000" w:themeColor="text1"/>
          <w:lang w:val="en-US"/>
        </w:rPr>
        <w:t xml:space="preserve">GO TO THE CODE FOR THE REPEATING GROUP. CHECK WHERE IT IS GROUPED. </w:t>
      </w:r>
    </w:p>
    <w:p w:rsidR="003272B5" w:rsidP="003272B5" w:rsidRDefault="003272B5" w14:paraId="5C35963D" w14:textId="77777777">
      <w:pPr>
        <w:rPr>
          <w:color w:val="000000" w:themeColor="text1"/>
          <w:lang w:val="en-US"/>
        </w:rPr>
      </w:pPr>
      <w:r>
        <w:rPr>
          <w:color w:val="000000" w:themeColor="text1"/>
          <w:lang w:val="en-US"/>
        </w:rPr>
        <w:t>GO TO FORMULA AND NAME MANAGER LOOK FOR THAT DATA CONSTRAINS NAME.</w:t>
      </w:r>
    </w:p>
    <w:p w:rsidR="003272B5" w:rsidP="003272B5" w:rsidRDefault="003272B5" w14:paraId="0ED1818C" w14:textId="77777777">
      <w:pPr>
        <w:rPr>
          <w:color w:val="000000" w:themeColor="text1"/>
          <w:lang w:val="en-US"/>
        </w:rPr>
      </w:pPr>
      <w:r>
        <w:rPr>
          <w:color w:val="000000" w:themeColor="text1"/>
          <w:lang w:val="en-US"/>
        </w:rPr>
        <w:t>CHECK THE RANGE AND CHANGE FROM A2 TO A1. THEN CLOSE, SAVE THEN HIDE.</w:t>
      </w:r>
    </w:p>
    <w:p w:rsidR="003272B5" w:rsidP="003272B5" w:rsidRDefault="003272B5" w14:paraId="1663941B" w14:textId="77777777">
      <w:pPr>
        <w:rPr>
          <w:color w:val="000000" w:themeColor="text1"/>
          <w:lang w:val="en-US"/>
        </w:rPr>
      </w:pPr>
      <w:r>
        <w:rPr>
          <w:color w:val="000000" w:themeColor="text1"/>
          <w:lang w:val="en-US"/>
        </w:rPr>
        <w:t>GO TO PUBLISHER THEN EXCEL AND REVIEW.</w:t>
      </w:r>
    </w:p>
    <w:p w:rsidR="00B61414" w:rsidP="001A31E9" w:rsidRDefault="00B61414" w14:paraId="714B2119" w14:textId="77777777">
      <w:pPr>
        <w:tabs>
          <w:tab w:val="left" w:pos="2640"/>
        </w:tabs>
        <w:rPr>
          <w:b/>
          <w:lang w:val="en-US"/>
        </w:rPr>
      </w:pPr>
    </w:p>
    <w:p w:rsidRPr="00C90CDE" w:rsidR="00C90CDE" w:rsidP="00C90CDE" w:rsidRDefault="00C90CDE" w14:paraId="1B5B95D8" w14:textId="77777777">
      <w:pPr>
        <w:rPr>
          <w:b/>
          <w:bCs/>
          <w:color w:val="000000" w:themeColor="text1"/>
          <w:lang w:val="en-US"/>
        </w:rPr>
      </w:pPr>
      <w:r w:rsidRPr="00C90CDE">
        <w:rPr>
          <w:b/>
          <w:bCs/>
          <w:color w:val="000000" w:themeColor="text1"/>
          <w:lang w:val="en-US"/>
        </w:rPr>
        <w:t>TO FORMAT:</w:t>
      </w:r>
    </w:p>
    <w:p w:rsidRPr="00765E28" w:rsidR="00C90CDE" w:rsidP="00C90CDE" w:rsidRDefault="00C90CDE" w14:paraId="239033D8" w14:textId="77777777">
      <w:pPr>
        <w:rPr>
          <w:color w:val="000000" w:themeColor="text1"/>
          <w:lang w:val="en-US"/>
        </w:rPr>
      </w:pPr>
      <w:r>
        <w:rPr>
          <w:color w:val="000000" w:themeColor="text1"/>
          <w:lang w:val="en-US"/>
        </w:rPr>
        <w:t xml:space="preserve"> RIGHT CLICK THEN CLICK ON FORMAT CELL(CTRL+1), UNDER NUMBER CLICK ON NUMBER UNDER NAVIGATE NUMBERS CLICK 1</w:t>
      </w:r>
      <w:r w:rsidRPr="004D244A">
        <w:rPr>
          <w:color w:val="000000" w:themeColor="text1"/>
          <w:vertAlign w:val="superscript"/>
          <w:lang w:val="en-US"/>
        </w:rPr>
        <w:t>ST</w:t>
      </w:r>
      <w:r>
        <w:rPr>
          <w:color w:val="000000" w:themeColor="text1"/>
          <w:lang w:val="en-US"/>
        </w:rPr>
        <w:t xml:space="preserve"> OPTION FOR NEGATIVE NUMBER. THEN CLICK ON OKAY. THEN CLICK ON THE RESPECTIVE COLUMN, GO TO HOME THEN SELECT BRUSH ICON. DRAG IT TO THE COLUMN WE WANT.</w:t>
      </w:r>
    </w:p>
    <w:p w:rsidR="00B61414" w:rsidP="001A31E9" w:rsidRDefault="00B61414" w14:paraId="0579A66B" w14:textId="77777777">
      <w:pPr>
        <w:tabs>
          <w:tab w:val="left" w:pos="2640"/>
        </w:tabs>
        <w:rPr>
          <w:b/>
          <w:lang w:val="en-US"/>
        </w:rPr>
      </w:pPr>
    </w:p>
    <w:p w:rsidR="008004F0" w:rsidP="001A31E9" w:rsidRDefault="00F62BBC" w14:paraId="0F2FCFAD" w14:textId="0F33E7D2">
      <w:pPr>
        <w:tabs>
          <w:tab w:val="left" w:pos="2640"/>
        </w:tabs>
        <w:rPr>
          <w:b/>
          <w:lang w:val="en-US"/>
        </w:rPr>
      </w:pPr>
      <w:r>
        <w:rPr>
          <w:b/>
          <w:lang w:val="en-US"/>
        </w:rPr>
        <w:t xml:space="preserve">NOW </w:t>
      </w:r>
      <w:r w:rsidR="008004F0">
        <w:rPr>
          <w:b/>
          <w:lang w:val="en-US"/>
        </w:rPr>
        <w:t>WE HAVE TO MAKE REPORT OF THI</w:t>
      </w:r>
      <w:r w:rsidR="00F702F9">
        <w:rPr>
          <w:b/>
          <w:lang w:val="en-US"/>
        </w:rPr>
        <w:t>S</w:t>
      </w:r>
    </w:p>
    <w:p w:rsidR="00F702F9" w:rsidP="35E1BEC3" w:rsidRDefault="009A7C25" w14:paraId="24CBD8E4" w14:textId="153BD8DA">
      <w:pPr>
        <w:tabs>
          <w:tab w:val="left" w:pos="2640"/>
        </w:tabs>
      </w:pPr>
      <w:r w:rsidRPr="35E1BEC3">
        <w:t>Tools……report and analytics….payal folder……</w:t>
      </w:r>
      <w:r w:rsidRPr="35E1BEC3" w:rsidR="00BF365D">
        <w:t xml:space="preserve">go to right corner </w:t>
      </w:r>
      <w:r w:rsidRPr="35E1BEC3" w:rsidR="00AA44D6">
        <w:t>select report ……..</w:t>
      </w:r>
      <w:r w:rsidRPr="35E1BEC3" w:rsidR="001E4864">
        <w:t xml:space="preserve">select invoice search </w:t>
      </w:r>
      <w:r w:rsidRPr="35E1BEC3" w:rsidR="00180942">
        <w:t>your invoice q1 report ……..</w:t>
      </w:r>
      <w:r w:rsidRPr="35E1BEC3" w:rsidR="00671AA9">
        <w:t>save and view report ..select lee….</w:t>
      </w:r>
      <w:r w:rsidRPr="35E1BEC3" w:rsidR="00C7053F">
        <w:t xml:space="preserve">it will get download </w:t>
      </w:r>
      <w:r w:rsidRPr="35E1BEC3" w:rsidR="00C61529">
        <w:t>and open</w:t>
      </w:r>
    </w:p>
    <w:p w:rsidR="00A35B9C" w:rsidP="001A31E9" w:rsidRDefault="00A35B9C" w14:paraId="4F6C33B4" w14:textId="77777777">
      <w:pPr>
        <w:tabs>
          <w:tab w:val="left" w:pos="2640"/>
        </w:tabs>
        <w:rPr>
          <w:bCs/>
          <w:lang w:val="en-US"/>
        </w:rPr>
      </w:pPr>
    </w:p>
    <w:p w:rsidR="00A35B9C" w:rsidP="001A31E9" w:rsidRDefault="00A35B9C" w14:paraId="2DF5CA09" w14:textId="77777777">
      <w:pPr>
        <w:tabs>
          <w:tab w:val="left" w:pos="2640"/>
        </w:tabs>
        <w:rPr>
          <w:bCs/>
          <w:lang w:val="en-US"/>
        </w:rPr>
      </w:pPr>
    </w:p>
    <w:p w:rsidR="00A35B9C" w:rsidP="001A31E9" w:rsidRDefault="00A35B9C" w14:paraId="4BCF7184" w14:textId="77777777">
      <w:pPr>
        <w:tabs>
          <w:tab w:val="left" w:pos="2640"/>
        </w:tabs>
        <w:rPr>
          <w:bCs/>
          <w:lang w:val="en-US"/>
        </w:rPr>
      </w:pPr>
    </w:p>
    <w:p w:rsidRPr="00F50D27" w:rsidR="00A35B9C" w:rsidP="001A31E9" w:rsidRDefault="00F50D27" w14:paraId="4C2F5147" w14:textId="56AD3CBE">
      <w:pPr>
        <w:tabs>
          <w:tab w:val="left" w:pos="2640"/>
        </w:tabs>
        <w:rPr>
          <w:b/>
          <w:sz w:val="36"/>
          <w:szCs w:val="36"/>
          <w:lang w:val="en-US"/>
        </w:rPr>
      </w:pPr>
      <w:r w:rsidRPr="00F50D27">
        <w:rPr>
          <w:b/>
          <w:sz w:val="36"/>
          <w:szCs w:val="36"/>
          <w:lang w:val="en-US"/>
        </w:rPr>
        <w:t xml:space="preserve">                                          </w:t>
      </w:r>
      <w:r w:rsidRPr="00F50D27" w:rsidR="00A35B9C">
        <w:rPr>
          <w:b/>
          <w:sz w:val="36"/>
          <w:szCs w:val="36"/>
          <w:lang w:val="en-US"/>
        </w:rPr>
        <w:t xml:space="preserve">BURSTING </w:t>
      </w:r>
    </w:p>
    <w:p w:rsidR="00A35B9C" w:rsidP="001A31E9" w:rsidRDefault="00F50D27" w14:paraId="277DA94E" w14:textId="4C8845DD">
      <w:pPr>
        <w:tabs>
          <w:tab w:val="left" w:pos="2640"/>
        </w:tabs>
        <w:rPr>
          <w:bCs/>
          <w:lang w:val="en-US"/>
        </w:rPr>
      </w:pPr>
      <w:r>
        <w:rPr>
          <w:bCs/>
          <w:lang w:val="en-US"/>
        </w:rPr>
        <w:t>split</w:t>
      </w:r>
      <w:r w:rsidR="00FF08FC">
        <w:rPr>
          <w:bCs/>
          <w:lang w:val="en-US"/>
        </w:rPr>
        <w:t xml:space="preserve"> into multiple part</w:t>
      </w:r>
      <w:r>
        <w:rPr>
          <w:bCs/>
          <w:lang w:val="en-US"/>
        </w:rPr>
        <w:t xml:space="preserve"> </w:t>
      </w:r>
    </w:p>
    <w:p w:rsidR="00A35B9C" w:rsidP="001A31E9" w:rsidRDefault="00A35B9C" w14:paraId="1C12B2D7" w14:textId="77777777">
      <w:pPr>
        <w:tabs>
          <w:tab w:val="left" w:pos="2640"/>
        </w:tabs>
        <w:rPr>
          <w:bCs/>
          <w:lang w:val="en-US"/>
        </w:rPr>
      </w:pPr>
    </w:p>
    <w:p w:rsidR="00A35B9C" w:rsidP="001A31E9" w:rsidRDefault="00A35B9C" w14:paraId="4C7C7AA5" w14:textId="77777777">
      <w:pPr>
        <w:tabs>
          <w:tab w:val="left" w:pos="2640"/>
        </w:tabs>
        <w:rPr>
          <w:bCs/>
          <w:lang w:val="en-US"/>
        </w:rPr>
      </w:pPr>
    </w:p>
    <w:p w:rsidR="00D70797" w:rsidP="001A31E9" w:rsidRDefault="006962B8" w14:paraId="22B954D7" w14:textId="77777777">
      <w:pPr>
        <w:tabs>
          <w:tab w:val="left" w:pos="2640"/>
        </w:tabs>
        <w:rPr>
          <w:bCs/>
          <w:lang w:val="en-US"/>
        </w:rPr>
      </w:pPr>
      <w:r>
        <w:rPr>
          <w:bCs/>
          <w:lang w:val="en-US"/>
        </w:rPr>
        <w:t xml:space="preserve">                                            split</w:t>
      </w:r>
      <w:r w:rsidR="00D70797">
        <w:rPr>
          <w:bCs/>
          <w:lang w:val="en-US"/>
        </w:rPr>
        <w:t xml:space="preserve"> by                                                                   deliver by</w:t>
      </w:r>
    </w:p>
    <w:p w:rsidR="00FC068D" w:rsidP="001A31E9" w:rsidRDefault="00FC068D" w14:paraId="702E77EE" w14:textId="77777777">
      <w:pPr>
        <w:tabs>
          <w:tab w:val="left" w:pos="2640"/>
        </w:tabs>
        <w:rPr>
          <w:bCs/>
          <w:lang w:val="en-US"/>
        </w:rPr>
      </w:pPr>
    </w:p>
    <w:p w:rsidR="00FC068D" w:rsidP="001A31E9" w:rsidRDefault="00FC068D" w14:paraId="5F0D8C06" w14:textId="77777777">
      <w:pPr>
        <w:tabs>
          <w:tab w:val="left" w:pos="2640"/>
        </w:tabs>
        <w:rPr>
          <w:bCs/>
          <w:lang w:val="en-US"/>
        </w:rPr>
      </w:pPr>
    </w:p>
    <w:p w:rsidR="00FC068D" w:rsidP="001A31E9" w:rsidRDefault="00FC068D" w14:paraId="0FE4597B" w14:textId="77777777">
      <w:pPr>
        <w:tabs>
          <w:tab w:val="left" w:pos="2640"/>
        </w:tabs>
        <w:rPr>
          <w:bCs/>
          <w:lang w:val="en-US"/>
        </w:rPr>
      </w:pPr>
    </w:p>
    <w:p w:rsidR="00FC068D" w:rsidP="001A31E9" w:rsidRDefault="00FC068D" w14:paraId="0F35E5FD" w14:textId="77777777">
      <w:pPr>
        <w:tabs>
          <w:tab w:val="left" w:pos="2640"/>
        </w:tabs>
        <w:rPr>
          <w:bCs/>
          <w:lang w:val="en-US"/>
        </w:rPr>
      </w:pPr>
    </w:p>
    <w:p w:rsidR="007A2982" w:rsidP="3E1312E5" w:rsidRDefault="003D662C" w14:paraId="10AAC67E" w14:textId="45B3F3E9">
      <w:pPr>
        <w:tabs>
          <w:tab w:val="left" w:pos="2640"/>
        </w:tabs>
      </w:pPr>
      <w:r w:rsidRPr="04489B67">
        <w:t xml:space="preserve">split by and deliver by </w:t>
      </w:r>
      <w:r w:rsidRPr="04489B67" w:rsidR="005B62DC">
        <w:t>is the key from which we can derive attributes of email</w:t>
      </w:r>
      <w:r w:rsidRPr="04489B67" w:rsidR="00523F36">
        <w:t xml:space="preserve"> </w:t>
      </w:r>
      <w:r w:rsidRPr="04489B67" w:rsidR="007A2982">
        <w:t>such as to ..from ..cc..</w:t>
      </w:r>
    </w:p>
    <w:p w:rsidR="002C3AB6" w:rsidP="001A31E9" w:rsidRDefault="002C3AB6" w14:paraId="09406547" w14:textId="77777777">
      <w:pPr>
        <w:tabs>
          <w:tab w:val="left" w:pos="2640"/>
        </w:tabs>
        <w:rPr>
          <w:bCs/>
          <w:lang w:val="en-US"/>
        </w:rPr>
      </w:pPr>
    </w:p>
    <w:p w:rsidR="005211F6" w:rsidP="001A31E9" w:rsidRDefault="00495009" w14:paraId="61558254" w14:textId="1541BF40">
      <w:pPr>
        <w:tabs>
          <w:tab w:val="left" w:pos="2640"/>
        </w:tabs>
        <w:rPr>
          <w:bCs/>
          <w:lang w:val="en-US"/>
        </w:rPr>
      </w:pPr>
      <w:r>
        <w:rPr>
          <w:bCs/>
          <w:lang w:val="en-US"/>
        </w:rPr>
        <w:t xml:space="preserve"> </w:t>
      </w:r>
    </w:p>
    <w:p w:rsidR="00716362" w:rsidP="001A31E9" w:rsidRDefault="00140634" w14:paraId="1F8B1D31" w14:textId="77777777">
      <w:pPr>
        <w:tabs>
          <w:tab w:val="left" w:pos="2640"/>
        </w:tabs>
        <w:rPr>
          <w:b/>
          <w:lang w:val="en-US"/>
        </w:rPr>
      </w:pPr>
      <w:r w:rsidRPr="00716362">
        <w:rPr>
          <w:b/>
          <w:lang w:val="en-US"/>
        </w:rPr>
        <w:t xml:space="preserve">bursting of </w:t>
      </w:r>
      <w:r w:rsidRPr="00716362" w:rsidR="00716362">
        <w:rPr>
          <w:b/>
          <w:lang w:val="en-US"/>
        </w:rPr>
        <w:t xml:space="preserve">rtf file </w:t>
      </w:r>
    </w:p>
    <w:p w:rsidR="00716362" w:rsidP="001A31E9" w:rsidRDefault="005C59E7" w14:paraId="0B9AC04E" w14:textId="265BAA1A">
      <w:pPr>
        <w:tabs>
          <w:tab w:val="left" w:pos="2640"/>
        </w:tabs>
        <w:rPr>
          <w:bCs/>
          <w:lang w:val="en-US"/>
        </w:rPr>
      </w:pPr>
      <w:r>
        <w:rPr>
          <w:bCs/>
          <w:lang w:val="en-US"/>
        </w:rPr>
        <w:t>data mode</w:t>
      </w:r>
      <w:r w:rsidR="003804AA">
        <w:rPr>
          <w:bCs/>
          <w:lang w:val="en-US"/>
        </w:rPr>
        <w:t>…bursting…</w:t>
      </w:r>
      <w:r w:rsidR="00294697">
        <w:rPr>
          <w:bCs/>
          <w:lang w:val="en-US"/>
        </w:rPr>
        <w:t>create burst…</w:t>
      </w:r>
      <w:r w:rsidR="00243379">
        <w:rPr>
          <w:bCs/>
          <w:lang w:val="en-US"/>
        </w:rPr>
        <w:t>give split by and deliver by and add query</w:t>
      </w:r>
      <w:r w:rsidR="00734F87">
        <w:rPr>
          <w:bCs/>
          <w:lang w:val="en-US"/>
        </w:rPr>
        <w:t xml:space="preserve"> </w:t>
      </w:r>
      <w:r w:rsidR="008F3F3A">
        <w:rPr>
          <w:bCs/>
          <w:lang w:val="en-US"/>
        </w:rPr>
        <w:t xml:space="preserve"> youll get query from google </w:t>
      </w:r>
      <w:r w:rsidR="00D86BDA">
        <w:rPr>
          <w:bCs/>
          <w:lang w:val="en-US"/>
        </w:rPr>
        <w:t>by searching bu</w:t>
      </w:r>
      <w:r w:rsidR="000657E1">
        <w:rPr>
          <w:bCs/>
          <w:lang w:val="en-US"/>
        </w:rPr>
        <w:t xml:space="preserve">rsting query </w:t>
      </w:r>
      <w:r w:rsidR="00843C43">
        <w:rPr>
          <w:bCs/>
          <w:lang w:val="en-US"/>
        </w:rPr>
        <w:t>for oracle fusion</w:t>
      </w:r>
    </w:p>
    <w:p w:rsidR="00353EE8" w:rsidP="001A31E9" w:rsidRDefault="00CD7005" w14:paraId="4256630A" w14:textId="0E59D537">
      <w:pPr>
        <w:tabs>
          <w:tab w:val="left" w:pos="2640"/>
        </w:tabs>
        <w:rPr>
          <w:bCs/>
        </w:rPr>
      </w:pPr>
      <w:r w:rsidRPr="00CD7005">
        <w:rPr>
          <w:bCs/>
        </w:rPr>
        <w:t>select vendor_site_id key,</w:t>
      </w:r>
    </w:p>
    <w:p w:rsidR="00353EE8" w:rsidP="001A31E9" w:rsidRDefault="00CD7005" w14:paraId="4AA121B0" w14:textId="77777777">
      <w:pPr>
        <w:tabs>
          <w:tab w:val="left" w:pos="2640"/>
        </w:tabs>
        <w:rPr>
          <w:bCs/>
        </w:rPr>
      </w:pPr>
      <w:r w:rsidRPr="00CD7005">
        <w:rPr>
          <w:bCs/>
        </w:rPr>
        <w:t>'INV' TEMPLATE,</w:t>
      </w:r>
    </w:p>
    <w:p w:rsidR="001F166E" w:rsidP="001A31E9" w:rsidRDefault="00CD7005" w14:paraId="768C2D5D" w14:textId="49D89D0B">
      <w:pPr>
        <w:tabs>
          <w:tab w:val="left" w:pos="2640"/>
        </w:tabs>
        <w:rPr>
          <w:bCs/>
        </w:rPr>
      </w:pPr>
      <w:r w:rsidRPr="00CD7005">
        <w:rPr>
          <w:bCs/>
        </w:rPr>
        <w:t>'en_US' LOCALE,</w:t>
      </w:r>
      <w:r w:rsidRPr="00CD7005">
        <w:rPr>
          <w:bCs/>
        </w:rPr>
        <w:br/>
      </w:r>
      <w:r w:rsidRPr="00CD7005">
        <w:rPr>
          <w:bCs/>
        </w:rPr>
        <w:t>'PDF' OUTPUT_FORMAT,</w:t>
      </w:r>
    </w:p>
    <w:p w:rsidR="00CD7005" w:rsidP="001A31E9" w:rsidRDefault="00CD7005" w14:paraId="69221FD4" w14:textId="19C4774C">
      <w:pPr>
        <w:tabs>
          <w:tab w:val="left" w:pos="2640"/>
        </w:tabs>
        <w:rPr>
          <w:bCs/>
        </w:rPr>
      </w:pPr>
      <w:r w:rsidRPr="00CD7005">
        <w:rPr>
          <w:bCs/>
        </w:rPr>
        <w:t>'EMAIL' DEL_CHANNEL,</w:t>
      </w:r>
      <w:r w:rsidRPr="00CD7005">
        <w:rPr>
          <w:bCs/>
        </w:rPr>
        <w:br/>
      </w:r>
      <w:r w:rsidRPr="00CD7005">
        <w:rPr>
          <w:bCs/>
        </w:rPr>
        <w:t>'INVOICE_'||to_char(sysdate,'yyyymmddhh24miss')||'.pdf' OUTPUT_NAME,</w:t>
      </w:r>
      <w:r w:rsidRPr="00CD7005">
        <w:rPr>
          <w:bCs/>
        </w:rPr>
        <w:br/>
      </w:r>
      <w:r w:rsidRPr="00CD7005">
        <w:rPr>
          <w:bCs/>
        </w:rPr>
        <w:t>'true' SAVE_OUTPUT,</w:t>
      </w:r>
      <w:r w:rsidRPr="00CD7005">
        <w:rPr>
          <w:bCs/>
        </w:rPr>
        <w:br/>
      </w:r>
      <w:r w:rsidRPr="00CD7005">
        <w:rPr>
          <w:bCs/>
        </w:rPr>
        <w:t>'2382273@cognizant.com' PARAMETER1, </w:t>
      </w:r>
      <w:r w:rsidRPr="00CD7005">
        <w:rPr>
          <w:bCs/>
        </w:rPr>
        <w:br/>
      </w:r>
      <w:r w:rsidRPr="00CD7005">
        <w:rPr>
          <w:bCs/>
        </w:rPr>
        <w:t>'' PARAMETER2, </w:t>
      </w:r>
      <w:r w:rsidRPr="00CD7005">
        <w:rPr>
          <w:bCs/>
        </w:rPr>
        <w:br/>
      </w:r>
      <w:r w:rsidRPr="00CD7005">
        <w:rPr>
          <w:bCs/>
        </w:rPr>
        <w:t>'OracleServices@cognizant.com' PARAMETER3, </w:t>
      </w:r>
      <w:r w:rsidRPr="00CD7005">
        <w:rPr>
          <w:bCs/>
        </w:rPr>
        <w:br/>
      </w:r>
      <w:r w:rsidRPr="00CD7005">
        <w:rPr>
          <w:bCs/>
        </w:rPr>
        <w:t>'Invoice for '||vendor_site_code PARAMETER4,</w:t>
      </w:r>
      <w:r w:rsidRPr="00CD7005">
        <w:rPr>
          <w:bCs/>
        </w:rPr>
        <w:br/>
      </w:r>
      <w:r w:rsidRPr="00CD7005">
        <w:rPr>
          <w:bCs/>
        </w:rPr>
        <w:t>'Hi '||vendor_site_code||' ,Please find your invoices attached .Thanks OracleFusionTeam' PARAMETER5,</w:t>
      </w:r>
      <w:r w:rsidRPr="00CD7005">
        <w:rPr>
          <w:bCs/>
        </w:rPr>
        <w:br/>
      </w:r>
      <w:r w:rsidRPr="00CD7005">
        <w:rPr>
          <w:bCs/>
        </w:rPr>
        <w:t>'true' PARAMETER6,</w:t>
      </w:r>
      <w:r w:rsidRPr="00CD7005">
        <w:rPr>
          <w:bCs/>
        </w:rPr>
        <w:br/>
      </w:r>
      <w:r w:rsidRPr="00CD7005">
        <w:rPr>
          <w:bCs/>
        </w:rPr>
        <w:t>'OracleServices@cognizant.com' PARAMETER7,'' PARAMETER8 </w:t>
      </w:r>
      <w:r w:rsidRPr="00CD7005">
        <w:rPr>
          <w:bCs/>
        </w:rPr>
        <w:br/>
      </w:r>
      <w:r w:rsidRPr="00CD7005">
        <w:rPr>
          <w:bCs/>
        </w:rPr>
        <w:t>from poz_supplier_sites_v</w:t>
      </w:r>
    </w:p>
    <w:p w:rsidRPr="00716362" w:rsidR="00CD7005" w:rsidP="001A31E9" w:rsidRDefault="00AF728A" w14:paraId="113192F6" w14:textId="421EBB68">
      <w:pPr>
        <w:tabs>
          <w:tab w:val="left" w:pos="2640"/>
        </w:tabs>
      </w:pPr>
      <w:r>
        <w:rPr>
          <w:bCs/>
        </w:rPr>
        <w:t>then catalog………</w:t>
      </w:r>
      <w:r w:rsidR="00A03F57">
        <w:rPr>
          <w:bCs/>
        </w:rPr>
        <w:t>select report …edit.</w:t>
      </w:r>
      <w:r w:rsidR="00DB507B">
        <w:rPr>
          <w:bCs/>
        </w:rPr>
        <w:t>properties…enable bu</w:t>
      </w:r>
      <w:r w:rsidR="007B7620">
        <w:rPr>
          <w:bCs/>
        </w:rPr>
        <w:t xml:space="preserve">rsting </w:t>
      </w:r>
      <w:r w:rsidR="003B3DB1">
        <w:rPr>
          <w:bCs/>
        </w:rPr>
        <w:t>……click create……new report job ……..</w:t>
      </w:r>
      <w:r w:rsidR="00415691">
        <w:rPr>
          <w:bCs/>
        </w:rPr>
        <w:t>select report  and change parameters …..</w:t>
      </w:r>
      <w:r w:rsidR="004E253A">
        <w:rPr>
          <w:bCs/>
        </w:rPr>
        <w:t xml:space="preserve">in output parameter </w:t>
      </w:r>
      <w:r w:rsidR="00DB2928">
        <w:rPr>
          <w:bCs/>
        </w:rPr>
        <w:t>be sure bursting definition is check…..in schedule….</w:t>
      </w:r>
      <w:r w:rsidR="00C9455B">
        <w:rPr>
          <w:bCs/>
        </w:rPr>
        <w:t>in notification add email……</w:t>
      </w:r>
      <w:r w:rsidR="00BF5FA0">
        <w:rPr>
          <w:bCs/>
        </w:rPr>
        <w:t>in diagnostic select last option….submit….</w:t>
      </w:r>
      <w:r w:rsidR="00116EC4">
        <w:rPr>
          <w:bCs/>
        </w:rPr>
        <w:t>give report job name….</w:t>
      </w:r>
      <w:r w:rsidR="00430C49">
        <w:rPr>
          <w:bCs/>
        </w:rPr>
        <w:t xml:space="preserve">then home……in the bottom left </w:t>
      </w:r>
      <w:r w:rsidR="00A8509A">
        <w:rPr>
          <w:bCs/>
        </w:rPr>
        <w:t>click report job  history</w:t>
      </w:r>
      <w:r w:rsidR="00AD34B5">
        <w:rPr>
          <w:bCs/>
        </w:rPr>
        <w:t>….</w:t>
      </w:r>
    </w:p>
    <w:p w:rsidR="00AD34B5" w:rsidP="00AD34B5" w:rsidRDefault="001B7680" w14:paraId="10C6CF6E" w14:textId="6AC3EE48">
      <w:pPr>
        <w:tabs>
          <w:tab w:val="left" w:pos="2640"/>
        </w:tabs>
        <w:rPr>
          <w:b/>
          <w:lang w:val="en-US"/>
        </w:rPr>
      </w:pPr>
      <w:r>
        <w:rPr>
          <w:bCs/>
          <w:lang w:val="en-US"/>
        </w:rPr>
        <w:t xml:space="preserve"> </w:t>
      </w:r>
      <w:r w:rsidR="00D70797">
        <w:rPr>
          <w:bCs/>
          <w:lang w:val="en-US"/>
        </w:rPr>
        <w:t xml:space="preserve">                     </w:t>
      </w:r>
      <w:r w:rsidRPr="00716362" w:rsidR="00AD34B5">
        <w:rPr>
          <w:b/>
          <w:lang w:val="en-US"/>
        </w:rPr>
        <w:t xml:space="preserve">bursting of </w:t>
      </w:r>
      <w:r w:rsidR="00AD34B5">
        <w:rPr>
          <w:b/>
          <w:lang w:val="en-US"/>
        </w:rPr>
        <w:t>excel</w:t>
      </w:r>
      <w:r w:rsidRPr="00716362" w:rsidR="00AD34B5">
        <w:rPr>
          <w:b/>
          <w:lang w:val="en-US"/>
        </w:rPr>
        <w:t xml:space="preserve"> file </w:t>
      </w:r>
    </w:p>
    <w:p w:rsidR="00AD34B5" w:rsidP="00AD34B5" w:rsidRDefault="00347361" w14:paraId="2FC2D736" w14:textId="22DE2592">
      <w:pPr>
        <w:tabs>
          <w:tab w:val="left" w:pos="2640"/>
        </w:tabs>
        <w:rPr>
          <w:bCs/>
          <w:lang w:val="en-US"/>
        </w:rPr>
      </w:pPr>
      <w:r w:rsidRPr="00347361">
        <w:rPr>
          <w:bCs/>
          <w:lang w:val="en-US"/>
        </w:rPr>
        <w:t>in query make changes in</w:t>
      </w:r>
      <w:r>
        <w:rPr>
          <w:bCs/>
          <w:lang w:val="en-US"/>
        </w:rPr>
        <w:t xml:space="preserve"> </w:t>
      </w:r>
      <w:r w:rsidR="00B76890">
        <w:rPr>
          <w:bCs/>
          <w:lang w:val="en-US"/>
        </w:rPr>
        <w:t>1.  Template name 2. Output format</w:t>
      </w:r>
      <w:r w:rsidR="00E33858">
        <w:rPr>
          <w:bCs/>
          <w:lang w:val="en-US"/>
        </w:rPr>
        <w:t xml:space="preserve"> </w:t>
      </w:r>
      <w:r w:rsidR="00C024E3">
        <w:rPr>
          <w:bCs/>
          <w:lang w:val="en-US"/>
        </w:rPr>
        <w:t xml:space="preserve"> to </w:t>
      </w:r>
      <w:r w:rsidRPr="00C024E3" w:rsidR="00C024E3">
        <w:rPr>
          <w:b/>
          <w:lang w:val="en-US"/>
        </w:rPr>
        <w:t>‘EXCEL’</w:t>
      </w:r>
      <w:r w:rsidR="00C024E3">
        <w:rPr>
          <w:bCs/>
          <w:lang w:val="en-US"/>
        </w:rPr>
        <w:t xml:space="preserve"> </w:t>
      </w:r>
      <w:r w:rsidR="000C3B5E">
        <w:rPr>
          <w:bCs/>
          <w:lang w:val="en-US"/>
        </w:rPr>
        <w:t xml:space="preserve">3. Output name should end with </w:t>
      </w:r>
      <w:r w:rsidR="00F547A4">
        <w:rPr>
          <w:bCs/>
          <w:lang w:val="en-US"/>
        </w:rPr>
        <w:t>‘.</w:t>
      </w:r>
      <w:r w:rsidRPr="00FB6A38" w:rsidR="00F547A4">
        <w:rPr>
          <w:b/>
          <w:lang w:val="en-US"/>
        </w:rPr>
        <w:t>x</w:t>
      </w:r>
      <w:r w:rsidRPr="00FB6A38" w:rsidR="00FB6A38">
        <w:rPr>
          <w:b/>
          <w:lang w:val="en-US"/>
        </w:rPr>
        <w:t>ls</w:t>
      </w:r>
      <w:r w:rsidRPr="00FB6A38" w:rsidR="00F547A4">
        <w:rPr>
          <w:b/>
          <w:lang w:val="en-US"/>
        </w:rPr>
        <w:t>’</w:t>
      </w:r>
      <w:r w:rsidR="00FB6A38">
        <w:rPr>
          <w:bCs/>
          <w:lang w:val="en-US"/>
        </w:rPr>
        <w:t xml:space="preserve"> </w:t>
      </w:r>
    </w:p>
    <w:p w:rsidR="003732CC" w:rsidP="00AD34B5" w:rsidRDefault="003732CC" w14:paraId="1A238043" w14:textId="64E50032">
      <w:pPr>
        <w:tabs>
          <w:tab w:val="left" w:pos="2640"/>
        </w:tabs>
      </w:pPr>
      <w:r w:rsidRPr="003732CC">
        <w:rPr>
          <w:bCs/>
        </w:rPr>
        <w:t>select vendor_site_id key,'INV_XLS' TEMPLATE,'en_US' LOCALE,</w:t>
      </w:r>
      <w:r w:rsidRPr="003732CC">
        <w:rPr>
          <w:bCs/>
        </w:rPr>
        <w:br/>
      </w:r>
      <w:r w:rsidRPr="003732CC">
        <w:rPr>
          <w:bCs/>
        </w:rPr>
        <w:t>'EXCEL' OUTPUT_FORMAT,'EMAIL' DEL_CHANNEL,</w:t>
      </w:r>
      <w:r w:rsidRPr="003732CC">
        <w:rPr>
          <w:bCs/>
        </w:rPr>
        <w:br/>
      </w:r>
      <w:r w:rsidRPr="003732CC">
        <w:rPr>
          <w:bCs/>
        </w:rPr>
        <w:t>'INVOICE_'||to_char(sysdate,'yyyymmddhh24miss')||'.xls' OUTPUT_NAME,</w:t>
      </w:r>
      <w:r w:rsidRPr="003732CC">
        <w:rPr>
          <w:bCs/>
        </w:rPr>
        <w:br/>
      </w:r>
      <w:r w:rsidRPr="003732CC">
        <w:rPr>
          <w:bCs/>
        </w:rPr>
        <w:t>'true' SAVE_OUTPUT,</w:t>
      </w:r>
      <w:r w:rsidRPr="003732CC">
        <w:rPr>
          <w:bCs/>
        </w:rPr>
        <w:br/>
      </w:r>
      <w:r w:rsidRPr="003732CC">
        <w:rPr>
          <w:bCs/>
        </w:rPr>
        <w:t>'2382273@cognizant.com' PARAMETER1, </w:t>
      </w:r>
      <w:r w:rsidRPr="003732CC">
        <w:rPr>
          <w:bCs/>
        </w:rPr>
        <w:br/>
      </w:r>
      <w:r w:rsidRPr="003732CC">
        <w:rPr>
          <w:bCs/>
        </w:rPr>
        <w:t>'' PARAMETER2, </w:t>
      </w:r>
      <w:r w:rsidRPr="003732CC">
        <w:rPr>
          <w:bCs/>
        </w:rPr>
        <w:br/>
      </w:r>
      <w:r w:rsidRPr="003732CC">
        <w:rPr>
          <w:bCs/>
        </w:rPr>
        <w:t>'OracleServices@cognizant.com' PARAMETER3, </w:t>
      </w:r>
      <w:r w:rsidRPr="003732CC">
        <w:rPr>
          <w:bCs/>
        </w:rPr>
        <w:br/>
      </w:r>
      <w:r w:rsidRPr="003732CC">
        <w:rPr>
          <w:bCs/>
        </w:rPr>
        <w:t>'Invoice for '||vendor_site_code PARAMETER4,</w:t>
      </w:r>
      <w:r w:rsidRPr="003732CC">
        <w:rPr>
          <w:bCs/>
        </w:rPr>
        <w:br/>
      </w:r>
      <w:r w:rsidRPr="003732CC">
        <w:rPr>
          <w:bCs/>
        </w:rPr>
        <w:t>'Hi '||vendor_site_code||' ,Please find your invoices attached .</w:t>
      </w:r>
      <w:r w:rsidRPr="003732CC">
        <w:rPr>
          <w:bCs/>
        </w:rPr>
        <w:br/>
      </w:r>
      <w:r w:rsidRPr="003732CC">
        <w:rPr>
          <w:bCs/>
        </w:rPr>
        <w:t>Thanks Oracle Fusion Team' PARAMETER5,</w:t>
      </w:r>
      <w:r w:rsidRPr="003732CC">
        <w:rPr>
          <w:bCs/>
        </w:rPr>
        <w:br/>
      </w:r>
      <w:r w:rsidRPr="003732CC">
        <w:rPr>
          <w:bCs/>
        </w:rPr>
        <w:t>'true' PARAMETER6,</w:t>
      </w:r>
      <w:r w:rsidRPr="003732CC">
        <w:rPr>
          <w:bCs/>
        </w:rPr>
        <w:br/>
      </w:r>
      <w:r w:rsidRPr="003732CC">
        <w:rPr>
          <w:bCs/>
        </w:rPr>
        <w:t>'OracleServices@cognizant.com' PARAMETER7,'' PARAMETER8 </w:t>
      </w:r>
      <w:r w:rsidRPr="003732CC">
        <w:rPr>
          <w:bCs/>
        </w:rPr>
        <w:br/>
      </w:r>
      <w:r w:rsidRPr="003732CC">
        <w:rPr>
          <w:bCs/>
        </w:rPr>
        <w:t>from poz_supplier_sites_v</w:t>
      </w:r>
    </w:p>
    <w:p w:rsidR="00696578" w:rsidP="00AD34B5" w:rsidRDefault="005F0BB8" w14:paraId="01DE68CE" w14:textId="29C401CD">
      <w:pPr>
        <w:tabs>
          <w:tab w:val="left" w:pos="2640"/>
        </w:tabs>
        <w:rPr>
          <w:bCs/>
          <w:lang w:val="en-US"/>
        </w:rPr>
      </w:pPr>
      <w:r>
        <w:rPr>
          <w:bCs/>
          <w:lang w:val="en-US"/>
        </w:rPr>
        <w:t xml:space="preserve">next </w:t>
      </w:r>
      <w:r w:rsidR="008A734C">
        <w:rPr>
          <w:bCs/>
          <w:lang w:val="en-US"/>
        </w:rPr>
        <w:t xml:space="preserve">for the data model create a new bursting where you have to add the above modified query and save it </w:t>
      </w:r>
    </w:p>
    <w:p w:rsidRPr="00FB6A38" w:rsidR="00FB6A38" w:rsidP="00AD34B5" w:rsidRDefault="00FB6A38" w14:paraId="1639210F" w14:textId="46DCD249">
      <w:pPr>
        <w:tabs>
          <w:tab w:val="left" w:pos="2640"/>
        </w:tabs>
        <w:rPr>
          <w:bCs/>
          <w:lang w:val="en-US"/>
        </w:rPr>
      </w:pPr>
      <w:r>
        <w:rPr>
          <w:bCs/>
          <w:lang w:val="en-US"/>
        </w:rPr>
        <w:t xml:space="preserve">same steps should be followed for xls template </w:t>
      </w:r>
      <w:r w:rsidR="008A734C">
        <w:rPr>
          <w:bCs/>
          <w:lang w:val="en-US"/>
        </w:rPr>
        <w:t>and only in properties we have</w:t>
      </w:r>
      <w:r w:rsidR="00C4131F">
        <w:rPr>
          <w:bCs/>
          <w:lang w:val="en-US"/>
        </w:rPr>
        <w:t xml:space="preserve"> enable </w:t>
      </w:r>
      <w:r w:rsidR="00F30143">
        <w:rPr>
          <w:bCs/>
          <w:lang w:val="en-US"/>
        </w:rPr>
        <w:t xml:space="preserve">bursting and select </w:t>
      </w:r>
      <w:r w:rsidR="00761A07">
        <w:rPr>
          <w:bCs/>
          <w:lang w:val="en-US"/>
        </w:rPr>
        <w:t xml:space="preserve">excel </w:t>
      </w:r>
      <w:r w:rsidR="00BB349F">
        <w:rPr>
          <w:bCs/>
          <w:lang w:val="en-US"/>
        </w:rPr>
        <w:t xml:space="preserve">name </w:t>
      </w:r>
      <w:r w:rsidR="00986C94">
        <w:rPr>
          <w:bCs/>
          <w:lang w:val="en-US"/>
        </w:rPr>
        <w:t>…rest everything is same</w:t>
      </w:r>
    </w:p>
    <w:p w:rsidR="00A35B9C" w:rsidP="001A31E9" w:rsidRDefault="00A35B9C" w14:paraId="04D00293" w14:textId="36106955">
      <w:pPr>
        <w:tabs>
          <w:tab w:val="left" w:pos="2640"/>
        </w:tabs>
        <w:rPr>
          <w:bCs/>
          <w:lang w:val="en-US"/>
        </w:rPr>
      </w:pPr>
    </w:p>
    <w:p w:rsidRPr="00B106D9" w:rsidR="00A35B9C" w:rsidP="001A31E9" w:rsidRDefault="00A35B9C" w14:paraId="75396D26" w14:textId="77777777">
      <w:pPr>
        <w:tabs>
          <w:tab w:val="left" w:pos="2640"/>
        </w:tabs>
        <w:rPr>
          <w:bCs/>
          <w:color w:val="FF0000"/>
          <w:lang w:val="en-US"/>
        </w:rPr>
      </w:pPr>
    </w:p>
    <w:p w:rsidRPr="00A11005" w:rsidR="0056407B" w:rsidP="001A31E9" w:rsidRDefault="0056407B" w14:paraId="3EB20787" w14:textId="41FED12E">
      <w:pPr>
        <w:tabs>
          <w:tab w:val="left" w:pos="2640"/>
        </w:tabs>
        <w:rPr>
          <w:b/>
          <w:color w:val="FF0000"/>
          <w:lang w:val="en-US"/>
        </w:rPr>
      </w:pPr>
      <w:r w:rsidRPr="00A11005">
        <w:rPr>
          <w:b/>
          <w:color w:val="FF0000"/>
          <w:lang w:val="en-US"/>
        </w:rPr>
        <w:t xml:space="preserve">                           </w:t>
      </w:r>
      <w:r w:rsidRPr="00A11005">
        <w:rPr>
          <w:b/>
          <w:color w:val="FF0000"/>
          <w:highlight w:val="lightGray"/>
          <w:lang w:val="en-US"/>
        </w:rPr>
        <w:t>OTBI ORACLE TR</w:t>
      </w:r>
      <w:r w:rsidRPr="00A11005" w:rsidR="00B52031">
        <w:rPr>
          <w:b/>
          <w:color w:val="FF0000"/>
          <w:highlight w:val="lightGray"/>
          <w:lang w:val="en-US"/>
        </w:rPr>
        <w:t xml:space="preserve">ANSACTIONAL </w:t>
      </w:r>
      <w:r w:rsidRPr="00A11005" w:rsidR="00237BA1">
        <w:rPr>
          <w:b/>
          <w:color w:val="FF0000"/>
          <w:highlight w:val="lightGray"/>
          <w:lang w:val="en-US"/>
        </w:rPr>
        <w:t>BUSSINESS INTELLIGENCE</w:t>
      </w:r>
    </w:p>
    <w:p w:rsidRPr="003A66D0" w:rsidR="00FF1005" w:rsidP="001A31E9" w:rsidRDefault="00AE7767" w14:paraId="7FE91FE7" w14:textId="12590AFF">
      <w:pPr>
        <w:tabs>
          <w:tab w:val="left" w:pos="2640"/>
        </w:tabs>
        <w:rPr>
          <w:bCs/>
          <w:lang w:val="en-US"/>
        </w:rPr>
      </w:pPr>
      <w:r w:rsidRPr="003A66D0">
        <w:rPr>
          <w:bCs/>
          <w:lang w:val="en-US"/>
        </w:rPr>
        <w:t>query data that is not stored in table</w:t>
      </w:r>
      <w:r w:rsidR="00431046">
        <w:rPr>
          <w:bCs/>
          <w:lang w:val="en-US"/>
        </w:rPr>
        <w:t>, no need to write query</w:t>
      </w:r>
    </w:p>
    <w:p w:rsidR="00B106D9" w:rsidP="001A31E9" w:rsidRDefault="00B755F9" w14:paraId="40768B2B" w14:textId="70EDC11F">
      <w:pPr>
        <w:tabs>
          <w:tab w:val="left" w:pos="2640"/>
        </w:tabs>
        <w:rPr>
          <w:bCs/>
          <w:lang w:val="en-US"/>
        </w:rPr>
      </w:pPr>
      <w:r>
        <w:rPr>
          <w:bCs/>
          <w:lang w:val="en-US"/>
        </w:rPr>
        <w:t xml:space="preserve">Two kind of data </w:t>
      </w:r>
      <w:r w:rsidR="00551C12">
        <w:rPr>
          <w:bCs/>
          <w:lang w:val="en-US"/>
        </w:rPr>
        <w:t xml:space="preserve">                                           </w:t>
      </w:r>
    </w:p>
    <w:p w:rsidR="00551C12" w:rsidP="001A31E9" w:rsidRDefault="00551C12" w14:paraId="3C0D5092" w14:textId="29AD657A">
      <w:pPr>
        <w:tabs>
          <w:tab w:val="left" w:pos="2640"/>
        </w:tabs>
        <w:rPr>
          <w:bCs/>
          <w:lang w:val="en-US"/>
        </w:rPr>
      </w:pPr>
      <w:r>
        <w:rPr>
          <w:bCs/>
          <w:lang w:val="en-US"/>
        </w:rPr>
        <w:t>Fact : measurable</w:t>
      </w:r>
      <w:r w:rsidR="007F2F62">
        <w:rPr>
          <w:bCs/>
          <w:lang w:val="en-US"/>
        </w:rPr>
        <w:t xml:space="preserve">  ex. sales</w:t>
      </w:r>
      <w:ins w:author="B, Manjunath (Cognizant)" w:date="2025-02-21T06:07:00Z" w:id="16">
        <w:r w:rsidRPr="6A812911" w:rsidR="6A277C50">
          <w:rPr>
            <w:lang w:val="en-US"/>
          </w:rPr>
          <w:t xml:space="preserve"> </w:t>
        </w:r>
      </w:ins>
    </w:p>
    <w:p w:rsidR="00AE7767" w:rsidP="001A31E9" w:rsidRDefault="00DE5939" w14:paraId="315D0891" w14:textId="3933CC72">
      <w:pPr>
        <w:tabs>
          <w:tab w:val="left" w:pos="2640"/>
        </w:tabs>
        <w:rPr>
          <w:bCs/>
          <w:lang w:val="en-US"/>
        </w:rPr>
      </w:pPr>
      <w:r>
        <w:rPr>
          <w:bCs/>
          <w:lang w:val="en-US"/>
        </w:rPr>
        <w:t>D</w:t>
      </w:r>
      <w:r w:rsidR="00383D25">
        <w:rPr>
          <w:bCs/>
          <w:lang w:val="en-US"/>
        </w:rPr>
        <w:t>imens</w:t>
      </w:r>
      <w:r>
        <w:rPr>
          <w:bCs/>
          <w:lang w:val="en-US"/>
        </w:rPr>
        <w:t>ion : attribute of fact</w:t>
      </w:r>
      <w:r w:rsidR="007F2F62">
        <w:rPr>
          <w:bCs/>
          <w:lang w:val="en-US"/>
        </w:rPr>
        <w:t xml:space="preserve"> ex. Month wise sales, </w:t>
      </w:r>
      <w:r w:rsidR="00AE7767">
        <w:rPr>
          <w:bCs/>
          <w:lang w:val="en-US"/>
        </w:rPr>
        <w:t>area wise sales</w:t>
      </w:r>
    </w:p>
    <w:p w:rsidR="000E59D8" w:rsidP="001A31E9" w:rsidRDefault="00513CAC" w14:paraId="49C6DB96" w14:textId="54C569F7">
      <w:pPr>
        <w:tabs>
          <w:tab w:val="left" w:pos="2640"/>
        </w:tabs>
        <w:rPr>
          <w:bCs/>
          <w:lang w:val="en-US"/>
        </w:rPr>
      </w:pPr>
      <w:r>
        <w:rPr>
          <w:bCs/>
          <w:lang w:val="en-US"/>
        </w:rPr>
        <w:t>In any report th</w:t>
      </w:r>
      <w:r w:rsidR="00805D26">
        <w:rPr>
          <w:bCs/>
          <w:lang w:val="en-US"/>
        </w:rPr>
        <w:t>eir</w:t>
      </w:r>
      <w:r>
        <w:rPr>
          <w:bCs/>
          <w:lang w:val="en-US"/>
        </w:rPr>
        <w:t xml:space="preserve"> should be</w:t>
      </w:r>
      <w:r w:rsidR="00805D26">
        <w:rPr>
          <w:bCs/>
          <w:lang w:val="en-US"/>
        </w:rPr>
        <w:t xml:space="preserve"> </w:t>
      </w:r>
      <w:r>
        <w:rPr>
          <w:bCs/>
          <w:lang w:val="en-US"/>
        </w:rPr>
        <w:t>one fact and</w:t>
      </w:r>
      <w:r w:rsidR="00805D26">
        <w:rPr>
          <w:bCs/>
          <w:lang w:val="en-US"/>
        </w:rPr>
        <w:t xml:space="preserve"> o</w:t>
      </w:r>
      <w:r>
        <w:rPr>
          <w:bCs/>
          <w:lang w:val="en-US"/>
        </w:rPr>
        <w:t>ne dimension</w:t>
      </w:r>
    </w:p>
    <w:p w:rsidRPr="00B106D9" w:rsidR="00551C12" w:rsidP="001A31E9" w:rsidRDefault="00551C12" w14:paraId="5B3A5EBB" w14:textId="43956EEE">
      <w:pPr>
        <w:tabs>
          <w:tab w:val="left" w:pos="2640"/>
        </w:tabs>
        <w:rPr>
          <w:bCs/>
          <w:lang w:val="en-US"/>
        </w:rPr>
      </w:pPr>
    </w:p>
    <w:p w:rsidR="00237BA1" w:rsidP="001A31E9" w:rsidRDefault="008850CD" w14:paraId="691A8B5B" w14:textId="34A3EE15">
      <w:pPr>
        <w:tabs>
          <w:tab w:val="left" w:pos="2640"/>
        </w:tabs>
        <w:rPr>
          <w:bCs/>
          <w:lang w:val="en-US"/>
        </w:rPr>
      </w:pPr>
      <w:r>
        <w:rPr>
          <w:bCs/>
          <w:noProof/>
          <w:lang w:val="en-US"/>
        </w:rPr>
        <mc:AlternateContent>
          <mc:Choice Requires="aink">
            <w:drawing>
              <wp:anchor distT="0" distB="0" distL="114300" distR="114300" simplePos="0" relativeHeight="251658406" behindDoc="0" locked="0" layoutInCell="1" allowOverlap="1" wp14:anchorId="6083ADB3" wp14:editId="2393D028">
                <wp:simplePos x="0" y="0"/>
                <wp:positionH relativeFrom="column">
                  <wp:posOffset>-552450</wp:posOffset>
                </wp:positionH>
                <wp:positionV relativeFrom="paragraph">
                  <wp:posOffset>-236220</wp:posOffset>
                </wp:positionV>
                <wp:extent cx="494990" cy="1108785"/>
                <wp:effectExtent l="38100" t="38100" r="38735" b="34290"/>
                <wp:wrapNone/>
                <wp:docPr id="1167401569" name="Ink 87"/>
                <wp:cNvGraphicFramePr/>
                <a:graphic xmlns:a="http://schemas.openxmlformats.org/drawingml/2006/main">
                  <a:graphicData uri="http://schemas.microsoft.com/office/word/2010/wordprocessingInk">
                    <w14:contentPart bwMode="auto" r:id="rId376">
                      <w14:nvContentPartPr>
                        <w14:cNvContentPartPr/>
                      </w14:nvContentPartPr>
                      <w14:xfrm>
                        <a:off x="0" y="0"/>
                        <a:ext cx="494990" cy="1108785"/>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408" behindDoc="0" locked="0" layoutInCell="1" allowOverlap="1" wp14:anchorId="4C157170" wp14:editId="2393D028">
                <wp:simplePos x="0" y="0"/>
                <wp:positionH relativeFrom="column">
                  <wp:posOffset>-552450</wp:posOffset>
                </wp:positionH>
                <wp:positionV relativeFrom="paragraph">
                  <wp:posOffset>-236220</wp:posOffset>
                </wp:positionV>
                <wp:extent cx="494990" cy="1108785"/>
                <wp:effectExtent l="38100" t="38100" r="38735" b="34290"/>
                <wp:wrapNone/>
                <wp:docPr id="1090549002" name="Ink 87"/>
                <wp:cNvGraphicFramePr/>
                <a:graphic xmlns:a="http://schemas.openxmlformats.org/drawingml/2006/main">
                  <a:graphicData uri="http://schemas.openxmlformats.org/drawingml/2006/picture">
                    <pic:pic xmlns:pic="http://schemas.openxmlformats.org/drawingml/2006/picture">
                      <pic:nvPicPr>
                        <pic:cNvPr id="1167401569" name="Ink 87"/>
                        <pic:cNvPicPr/>
                      </pic:nvPicPr>
                      <pic:blipFill>
                        <a:blip r:embed="rId381"/>
                        <a:stretch>
                          <a:fillRect/>
                        </a:stretch>
                      </pic:blipFill>
                      <pic:spPr>
                        <a:xfrm>
                          <a:off x="0" y="0"/>
                          <a:ext cx="503630" cy="1117425"/>
                        </a:xfrm>
                        <a:prstGeom prst="rect">
                          <a:avLst/>
                        </a:prstGeom>
                      </pic:spPr>
                    </pic:pic>
                  </a:graphicData>
                </a:graphic>
              </wp:anchor>
            </w:drawing>
          </mc:Fallback>
        </mc:AlternateContent>
      </w:r>
      <w:r w:rsidR="00513CAC">
        <w:rPr>
          <w:bCs/>
          <w:lang w:val="en-US"/>
        </w:rPr>
        <w:t xml:space="preserve">Sometimes dimension is </w:t>
      </w:r>
      <w:r w:rsidR="00000058">
        <w:rPr>
          <w:bCs/>
          <w:lang w:val="en-US"/>
        </w:rPr>
        <w:t xml:space="preserve">arranged in </w:t>
      </w:r>
      <w:r w:rsidR="003C34F2">
        <w:rPr>
          <w:bCs/>
          <w:lang w:val="en-US"/>
        </w:rPr>
        <w:t>hierarchy</w:t>
      </w:r>
    </w:p>
    <w:p w:rsidR="00A35B9C" w:rsidP="001A31E9" w:rsidRDefault="008850CD" w14:paraId="7885EC79" w14:textId="7C0F3CC7">
      <w:pPr>
        <w:tabs>
          <w:tab w:val="left" w:pos="2640"/>
        </w:tabs>
        <w:rPr>
          <w:bCs/>
          <w:lang w:val="en-US"/>
        </w:rPr>
      </w:pPr>
      <w:r>
        <w:rPr>
          <w:bCs/>
          <w:noProof/>
          <w:lang w:val="en-US"/>
        </w:rPr>
        <mc:AlternateContent>
          <mc:Choice Requires="aink">
            <w:drawing>
              <wp:anchor distT="0" distB="0" distL="114300" distR="114300" simplePos="0" relativeHeight="251658407" behindDoc="0" locked="0" layoutInCell="1" allowOverlap="1" wp14:anchorId="6F9B8A1D" wp14:editId="3933B342">
                <wp:simplePos x="0" y="0"/>
                <wp:positionH relativeFrom="column">
                  <wp:posOffset>-196880</wp:posOffset>
                </wp:positionH>
                <wp:positionV relativeFrom="paragraph">
                  <wp:posOffset>119855</wp:posOffset>
                </wp:positionV>
                <wp:extent cx="25920" cy="204120"/>
                <wp:effectExtent l="38100" t="38100" r="31750" b="43815"/>
                <wp:wrapNone/>
                <wp:docPr id="2116988890" name="Ink 88"/>
                <wp:cNvGraphicFramePr/>
                <a:graphic xmlns:a="http://schemas.openxmlformats.org/drawingml/2006/main">
                  <a:graphicData uri="http://schemas.microsoft.com/office/word/2010/wordprocessingInk">
                    <w14:contentPart bwMode="auto" r:id="rId382">
                      <w14:nvContentPartPr>
                        <w14:cNvContentPartPr/>
                      </w14:nvContentPartPr>
                      <w14:xfrm>
                        <a:off x="0" y="0"/>
                        <a:ext cx="25920" cy="20412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409" behindDoc="0" locked="0" layoutInCell="1" allowOverlap="1" wp14:anchorId="4427C3D5" wp14:editId="3933B342">
                <wp:simplePos x="0" y="0"/>
                <wp:positionH relativeFrom="column">
                  <wp:posOffset>-196880</wp:posOffset>
                </wp:positionH>
                <wp:positionV relativeFrom="paragraph">
                  <wp:posOffset>119855</wp:posOffset>
                </wp:positionV>
                <wp:extent cx="25920" cy="204120"/>
                <wp:effectExtent l="38100" t="38100" r="31750" b="43815"/>
                <wp:wrapNone/>
                <wp:docPr id="1427645680" name="Ink 88"/>
                <wp:cNvGraphicFramePr/>
                <a:graphic xmlns:a="http://schemas.openxmlformats.org/drawingml/2006/main">
                  <a:graphicData uri="http://schemas.openxmlformats.org/drawingml/2006/picture">
                    <pic:pic xmlns:pic="http://schemas.openxmlformats.org/drawingml/2006/picture">
                      <pic:nvPicPr>
                        <pic:cNvPr id="2116988890" name="Ink 88"/>
                        <pic:cNvPicPr/>
                      </pic:nvPicPr>
                      <pic:blipFill>
                        <a:blip r:embed="rId383"/>
                        <a:stretch>
                          <a:fillRect/>
                        </a:stretch>
                      </pic:blipFill>
                      <pic:spPr>
                        <a:xfrm>
                          <a:off x="0" y="0"/>
                          <a:ext cx="34560" cy="212760"/>
                        </a:xfrm>
                        <a:prstGeom prst="rect">
                          <a:avLst/>
                        </a:prstGeom>
                      </pic:spPr>
                    </pic:pic>
                  </a:graphicData>
                </a:graphic>
              </wp:anchor>
            </w:drawing>
          </mc:Fallback>
        </mc:AlternateContent>
      </w:r>
      <w:r w:rsidR="00ED025C">
        <w:rPr>
          <w:bCs/>
          <w:noProof/>
          <w:lang w:val="en-US"/>
        </w:rPr>
        <mc:AlternateContent>
          <mc:Choice Requires="aink">
            <w:drawing>
              <wp:anchor distT="0" distB="0" distL="114300" distR="114300" simplePos="0" relativeHeight="251658404" behindDoc="0" locked="0" layoutInCell="1" allowOverlap="1" wp14:anchorId="66EF8039" wp14:editId="499A4144">
                <wp:simplePos x="0" y="0"/>
                <wp:positionH relativeFrom="column">
                  <wp:posOffset>4539615</wp:posOffset>
                </wp:positionH>
                <wp:positionV relativeFrom="paragraph">
                  <wp:posOffset>-330835</wp:posOffset>
                </wp:positionV>
                <wp:extent cx="661460" cy="725170"/>
                <wp:effectExtent l="38100" t="38100" r="24765" b="36830"/>
                <wp:wrapNone/>
                <wp:docPr id="946967717" name="Ink 73"/>
                <wp:cNvGraphicFramePr/>
                <a:graphic xmlns:a="http://schemas.openxmlformats.org/drawingml/2006/main">
                  <a:graphicData uri="http://schemas.microsoft.com/office/word/2010/wordprocessingInk">
                    <w14:contentPart bwMode="auto" r:id="rId384">
                      <w14:nvContentPartPr>
                        <w14:cNvContentPartPr/>
                      </w14:nvContentPartPr>
                      <w14:xfrm>
                        <a:off x="0" y="0"/>
                        <a:ext cx="661460" cy="72517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406" behindDoc="0" locked="0" layoutInCell="1" allowOverlap="1" wp14:anchorId="2C6DFD34" wp14:editId="499A4144">
                <wp:simplePos x="0" y="0"/>
                <wp:positionH relativeFrom="column">
                  <wp:posOffset>4539615</wp:posOffset>
                </wp:positionH>
                <wp:positionV relativeFrom="paragraph">
                  <wp:posOffset>-330835</wp:posOffset>
                </wp:positionV>
                <wp:extent cx="661460" cy="725170"/>
                <wp:effectExtent l="38100" t="38100" r="24765" b="36830"/>
                <wp:wrapNone/>
                <wp:docPr id="171554655" name="Ink 73"/>
                <wp:cNvGraphicFramePr/>
                <a:graphic xmlns:a="http://schemas.openxmlformats.org/drawingml/2006/main">
                  <a:graphicData uri="http://schemas.openxmlformats.org/drawingml/2006/picture">
                    <pic:pic xmlns:pic="http://schemas.openxmlformats.org/drawingml/2006/picture">
                      <pic:nvPicPr>
                        <pic:cNvPr id="946967717" name="Ink 73"/>
                        <pic:cNvPicPr/>
                      </pic:nvPicPr>
                      <pic:blipFill>
                        <a:blip r:embed="rId385"/>
                        <a:stretch>
                          <a:fillRect/>
                        </a:stretch>
                      </pic:blipFill>
                      <pic:spPr>
                        <a:xfrm>
                          <a:off x="0" y="0"/>
                          <a:ext cx="670102" cy="733803"/>
                        </a:xfrm>
                        <a:prstGeom prst="rect">
                          <a:avLst/>
                        </a:prstGeom>
                      </pic:spPr>
                    </pic:pic>
                  </a:graphicData>
                </a:graphic>
              </wp:anchor>
            </w:drawing>
          </mc:Fallback>
        </mc:AlternateContent>
      </w:r>
      <w:r w:rsidR="00ED025C">
        <w:rPr>
          <w:bCs/>
          <w:noProof/>
          <w:lang w:val="en-US"/>
        </w:rPr>
        <mc:AlternateContent>
          <mc:Choice Requires="aink">
            <w:drawing>
              <wp:anchor distT="0" distB="0" distL="114300" distR="114300" simplePos="0" relativeHeight="251658400" behindDoc="0" locked="0" layoutInCell="1" allowOverlap="1" wp14:anchorId="670CF3A3" wp14:editId="2BF8C599">
                <wp:simplePos x="0" y="0"/>
                <wp:positionH relativeFrom="column">
                  <wp:posOffset>3814600</wp:posOffset>
                </wp:positionH>
                <wp:positionV relativeFrom="paragraph">
                  <wp:posOffset>101095</wp:posOffset>
                </wp:positionV>
                <wp:extent cx="103680" cy="48960"/>
                <wp:effectExtent l="38100" t="38100" r="48895" b="46355"/>
                <wp:wrapNone/>
                <wp:docPr id="1844321634" name="Ink 47"/>
                <wp:cNvGraphicFramePr/>
                <a:graphic xmlns:a="http://schemas.openxmlformats.org/drawingml/2006/main">
                  <a:graphicData uri="http://schemas.microsoft.com/office/word/2010/wordprocessingInk">
                    <w14:contentPart bwMode="auto" r:id="rId386">
                      <w14:nvContentPartPr>
                        <w14:cNvContentPartPr/>
                      </w14:nvContentPartPr>
                      <w14:xfrm>
                        <a:off x="0" y="0"/>
                        <a:ext cx="103680" cy="4896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402" behindDoc="0" locked="0" layoutInCell="1" allowOverlap="1" wp14:anchorId="070BDF7C" wp14:editId="2BF8C599">
                <wp:simplePos x="0" y="0"/>
                <wp:positionH relativeFrom="column">
                  <wp:posOffset>3814600</wp:posOffset>
                </wp:positionH>
                <wp:positionV relativeFrom="paragraph">
                  <wp:posOffset>101095</wp:posOffset>
                </wp:positionV>
                <wp:extent cx="103680" cy="48960"/>
                <wp:effectExtent l="38100" t="38100" r="48895" b="46355"/>
                <wp:wrapNone/>
                <wp:docPr id="876531298" name="Ink 47"/>
                <wp:cNvGraphicFramePr/>
                <a:graphic xmlns:a="http://schemas.openxmlformats.org/drawingml/2006/main">
                  <a:graphicData uri="http://schemas.openxmlformats.org/drawingml/2006/picture">
                    <pic:pic xmlns:pic="http://schemas.openxmlformats.org/drawingml/2006/picture">
                      <pic:nvPicPr>
                        <pic:cNvPr id="1844321634" name="Ink 47"/>
                        <pic:cNvPicPr/>
                      </pic:nvPicPr>
                      <pic:blipFill>
                        <a:blip r:embed="rId387"/>
                        <a:stretch>
                          <a:fillRect/>
                        </a:stretch>
                      </pic:blipFill>
                      <pic:spPr>
                        <a:xfrm>
                          <a:off x="0" y="0"/>
                          <a:ext cx="112320" cy="57600"/>
                        </a:xfrm>
                        <a:prstGeom prst="rect">
                          <a:avLst/>
                        </a:prstGeom>
                      </pic:spPr>
                    </pic:pic>
                  </a:graphicData>
                </a:graphic>
              </wp:anchor>
            </w:drawing>
          </mc:Fallback>
        </mc:AlternateContent>
      </w:r>
      <w:r w:rsidR="00ED025C">
        <w:rPr>
          <w:bCs/>
          <w:noProof/>
          <w:lang w:val="en-US"/>
        </w:rPr>
        <mc:AlternateContent>
          <mc:Choice Requires="aink">
            <w:drawing>
              <wp:anchor distT="0" distB="0" distL="114300" distR="114300" simplePos="0" relativeHeight="251658399" behindDoc="0" locked="0" layoutInCell="1" allowOverlap="1" wp14:anchorId="3434C41D" wp14:editId="15E2DA46">
                <wp:simplePos x="0" y="0"/>
                <wp:positionH relativeFrom="column">
                  <wp:posOffset>3391535</wp:posOffset>
                </wp:positionH>
                <wp:positionV relativeFrom="paragraph">
                  <wp:posOffset>-43815</wp:posOffset>
                </wp:positionV>
                <wp:extent cx="748840" cy="566420"/>
                <wp:effectExtent l="38100" t="38100" r="0" b="43180"/>
                <wp:wrapNone/>
                <wp:docPr id="975238000" name="Ink 46"/>
                <wp:cNvGraphicFramePr/>
                <a:graphic xmlns:a="http://schemas.openxmlformats.org/drawingml/2006/main">
                  <a:graphicData uri="http://schemas.microsoft.com/office/word/2010/wordprocessingInk">
                    <w14:contentPart bwMode="auto" r:id="rId388">
                      <w14:nvContentPartPr>
                        <w14:cNvContentPartPr/>
                      </w14:nvContentPartPr>
                      <w14:xfrm>
                        <a:off x="0" y="0"/>
                        <a:ext cx="748840" cy="56642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401" behindDoc="0" locked="0" layoutInCell="1" allowOverlap="1" wp14:anchorId="5DDE5AF9" wp14:editId="15E2DA46">
                <wp:simplePos x="0" y="0"/>
                <wp:positionH relativeFrom="column">
                  <wp:posOffset>3391535</wp:posOffset>
                </wp:positionH>
                <wp:positionV relativeFrom="paragraph">
                  <wp:posOffset>-43815</wp:posOffset>
                </wp:positionV>
                <wp:extent cx="748840" cy="566420"/>
                <wp:effectExtent l="38100" t="38100" r="0" b="43180"/>
                <wp:wrapNone/>
                <wp:docPr id="1781029278" name="Ink 46"/>
                <wp:cNvGraphicFramePr/>
                <a:graphic xmlns:a="http://schemas.openxmlformats.org/drawingml/2006/main">
                  <a:graphicData uri="http://schemas.openxmlformats.org/drawingml/2006/picture">
                    <pic:pic xmlns:pic="http://schemas.openxmlformats.org/drawingml/2006/picture">
                      <pic:nvPicPr>
                        <pic:cNvPr id="975238000" name="Ink 46"/>
                        <pic:cNvPicPr/>
                      </pic:nvPicPr>
                      <pic:blipFill>
                        <a:blip r:embed="rId389"/>
                        <a:stretch>
                          <a:fillRect/>
                        </a:stretch>
                      </pic:blipFill>
                      <pic:spPr>
                        <a:xfrm>
                          <a:off x="0" y="0"/>
                          <a:ext cx="757476" cy="575057"/>
                        </a:xfrm>
                        <a:prstGeom prst="rect">
                          <a:avLst/>
                        </a:prstGeom>
                      </pic:spPr>
                    </pic:pic>
                  </a:graphicData>
                </a:graphic>
              </wp:anchor>
            </w:drawing>
          </mc:Fallback>
        </mc:AlternateContent>
      </w:r>
    </w:p>
    <w:p w:rsidR="00A35B9C" w:rsidP="001A31E9" w:rsidRDefault="00ED025C" w14:paraId="26B15529" w14:textId="46DB02D0">
      <w:pPr>
        <w:tabs>
          <w:tab w:val="left" w:pos="2640"/>
        </w:tabs>
        <w:rPr>
          <w:bCs/>
          <w:lang w:val="en-US"/>
        </w:rPr>
      </w:pPr>
      <w:r>
        <w:rPr>
          <w:bCs/>
          <w:noProof/>
          <w:lang w:val="en-US"/>
        </w:rPr>
        <mc:AlternateContent>
          <mc:Choice Requires="aink">
            <w:drawing>
              <wp:anchor distT="0" distB="0" distL="114300" distR="114300" simplePos="0" relativeHeight="251658403" behindDoc="0" locked="0" layoutInCell="1" allowOverlap="1" wp14:anchorId="60CEB896" wp14:editId="0BFBC5F2">
                <wp:simplePos x="0" y="0"/>
                <wp:positionH relativeFrom="column">
                  <wp:posOffset>4380880</wp:posOffset>
                </wp:positionH>
                <wp:positionV relativeFrom="paragraph">
                  <wp:posOffset>-850</wp:posOffset>
                </wp:positionV>
                <wp:extent cx="198720" cy="209520"/>
                <wp:effectExtent l="38100" t="38100" r="11430" b="38735"/>
                <wp:wrapNone/>
                <wp:docPr id="223696661" name="Ink 62"/>
                <wp:cNvGraphicFramePr/>
                <a:graphic xmlns:a="http://schemas.openxmlformats.org/drawingml/2006/main">
                  <a:graphicData uri="http://schemas.microsoft.com/office/word/2010/wordprocessingInk">
                    <w14:contentPart bwMode="auto" r:id="rId390">
                      <w14:nvContentPartPr>
                        <w14:cNvContentPartPr/>
                      </w14:nvContentPartPr>
                      <w14:xfrm>
                        <a:off x="0" y="0"/>
                        <a:ext cx="198720" cy="20952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405" behindDoc="0" locked="0" layoutInCell="1" allowOverlap="1" wp14:anchorId="5FB13E3C" wp14:editId="0BFBC5F2">
                <wp:simplePos x="0" y="0"/>
                <wp:positionH relativeFrom="column">
                  <wp:posOffset>4380880</wp:posOffset>
                </wp:positionH>
                <wp:positionV relativeFrom="paragraph">
                  <wp:posOffset>-850</wp:posOffset>
                </wp:positionV>
                <wp:extent cx="198720" cy="209520"/>
                <wp:effectExtent l="38100" t="38100" r="11430" b="38735"/>
                <wp:wrapNone/>
                <wp:docPr id="1656896839" name="Ink 62"/>
                <wp:cNvGraphicFramePr/>
                <a:graphic xmlns:a="http://schemas.openxmlformats.org/drawingml/2006/main">
                  <a:graphicData uri="http://schemas.openxmlformats.org/drawingml/2006/picture">
                    <pic:pic xmlns:pic="http://schemas.openxmlformats.org/drawingml/2006/picture">
                      <pic:nvPicPr>
                        <pic:cNvPr id="223696661" name="Ink 62"/>
                        <pic:cNvPicPr/>
                      </pic:nvPicPr>
                      <pic:blipFill>
                        <a:blip r:embed="rId391"/>
                        <a:stretch>
                          <a:fillRect/>
                        </a:stretch>
                      </pic:blipFill>
                      <pic:spPr>
                        <a:xfrm>
                          <a:off x="0" y="0"/>
                          <a:ext cx="207360" cy="218160"/>
                        </a:xfrm>
                        <a:prstGeom prst="rect">
                          <a:avLst/>
                        </a:prstGeom>
                      </pic:spPr>
                    </pic:pic>
                  </a:graphicData>
                </a:graphic>
              </wp:anchor>
            </w:drawing>
          </mc:Fallback>
        </mc:AlternateContent>
      </w:r>
    </w:p>
    <w:p w:rsidR="00A35B9C" w:rsidP="001A31E9" w:rsidRDefault="008850CD" w14:paraId="78C337DB" w14:textId="46209EDF">
      <w:pPr>
        <w:tabs>
          <w:tab w:val="left" w:pos="2640"/>
        </w:tabs>
        <w:rPr>
          <w:bCs/>
          <w:lang w:val="en-US"/>
        </w:rPr>
      </w:pPr>
      <w:r>
        <w:rPr>
          <w:bCs/>
          <w:noProof/>
          <w:lang w:val="en-US"/>
        </w:rPr>
        <mc:AlternateContent>
          <mc:Choice Requires="aink">
            <w:drawing>
              <wp:anchor distT="0" distB="0" distL="114300" distR="114300" simplePos="0" relativeHeight="251658408" behindDoc="0" locked="0" layoutInCell="1" allowOverlap="1" wp14:anchorId="488C1BAA" wp14:editId="7D282D60">
                <wp:simplePos x="0" y="0"/>
                <wp:positionH relativeFrom="column">
                  <wp:posOffset>-82550</wp:posOffset>
                </wp:positionH>
                <wp:positionV relativeFrom="paragraph">
                  <wp:posOffset>-228600</wp:posOffset>
                </wp:positionV>
                <wp:extent cx="509065" cy="838915"/>
                <wp:effectExtent l="38100" t="38100" r="24765" b="37465"/>
                <wp:wrapNone/>
                <wp:docPr id="1484512633" name="Ink 95"/>
                <wp:cNvGraphicFramePr/>
                <a:graphic xmlns:a="http://schemas.openxmlformats.org/drawingml/2006/main">
                  <a:graphicData uri="http://schemas.microsoft.com/office/word/2010/wordprocessingInk">
                    <w14:contentPart bwMode="auto" r:id="rId392">
                      <w14:nvContentPartPr>
                        <w14:cNvContentPartPr/>
                      </w14:nvContentPartPr>
                      <w14:xfrm>
                        <a:off x="0" y="0"/>
                        <a:ext cx="509065" cy="838915"/>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410" behindDoc="0" locked="0" layoutInCell="1" allowOverlap="1" wp14:anchorId="75D9E8B1" wp14:editId="7D282D60">
                <wp:simplePos x="0" y="0"/>
                <wp:positionH relativeFrom="column">
                  <wp:posOffset>-82550</wp:posOffset>
                </wp:positionH>
                <wp:positionV relativeFrom="paragraph">
                  <wp:posOffset>-228600</wp:posOffset>
                </wp:positionV>
                <wp:extent cx="509065" cy="838915"/>
                <wp:effectExtent l="38100" t="38100" r="24765" b="37465"/>
                <wp:wrapNone/>
                <wp:docPr id="1341736079" name="Ink 95"/>
                <wp:cNvGraphicFramePr/>
                <a:graphic xmlns:a="http://schemas.openxmlformats.org/drawingml/2006/main">
                  <a:graphicData uri="http://schemas.openxmlformats.org/drawingml/2006/picture">
                    <pic:pic xmlns:pic="http://schemas.openxmlformats.org/drawingml/2006/picture">
                      <pic:nvPicPr>
                        <pic:cNvPr id="1484512633" name="Ink 95"/>
                        <pic:cNvPicPr/>
                      </pic:nvPicPr>
                      <pic:blipFill>
                        <a:blip r:embed="rId393"/>
                        <a:stretch>
                          <a:fillRect/>
                        </a:stretch>
                      </pic:blipFill>
                      <pic:spPr>
                        <a:xfrm>
                          <a:off x="0" y="0"/>
                          <a:ext cx="517705" cy="847552"/>
                        </a:xfrm>
                        <a:prstGeom prst="rect">
                          <a:avLst/>
                        </a:prstGeom>
                      </pic:spPr>
                    </pic:pic>
                  </a:graphicData>
                </a:graphic>
              </wp:anchor>
            </w:drawing>
          </mc:Fallback>
        </mc:AlternateContent>
      </w:r>
      <w:r w:rsidR="00ED025C">
        <w:rPr>
          <w:bCs/>
          <w:noProof/>
          <w:lang w:val="en-US"/>
        </w:rPr>
        <mc:AlternateContent>
          <mc:Choice Requires="aink">
            <w:drawing>
              <wp:anchor distT="0" distB="0" distL="114300" distR="114300" simplePos="0" relativeHeight="251658402" behindDoc="0" locked="0" layoutInCell="1" allowOverlap="1" wp14:anchorId="0D891906" wp14:editId="2E21D8C0">
                <wp:simplePos x="0" y="0"/>
                <wp:positionH relativeFrom="column">
                  <wp:posOffset>4069715</wp:posOffset>
                </wp:positionH>
                <wp:positionV relativeFrom="paragraph">
                  <wp:posOffset>-158750</wp:posOffset>
                </wp:positionV>
                <wp:extent cx="358080" cy="387350"/>
                <wp:effectExtent l="38100" t="38100" r="4445" b="31750"/>
                <wp:wrapNone/>
                <wp:docPr id="175704931" name="Ink 61"/>
                <wp:cNvGraphicFramePr/>
                <a:graphic xmlns:a="http://schemas.openxmlformats.org/drawingml/2006/main">
                  <a:graphicData uri="http://schemas.microsoft.com/office/word/2010/wordprocessingInk">
                    <w14:contentPart bwMode="auto" r:id="rId394">
                      <w14:nvContentPartPr>
                        <w14:cNvContentPartPr/>
                      </w14:nvContentPartPr>
                      <w14:xfrm>
                        <a:off x="0" y="0"/>
                        <a:ext cx="358080" cy="38735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404" behindDoc="0" locked="0" layoutInCell="1" allowOverlap="1" wp14:anchorId="3DDA53FC" wp14:editId="2E21D8C0">
                <wp:simplePos x="0" y="0"/>
                <wp:positionH relativeFrom="column">
                  <wp:posOffset>4069715</wp:posOffset>
                </wp:positionH>
                <wp:positionV relativeFrom="paragraph">
                  <wp:posOffset>-158750</wp:posOffset>
                </wp:positionV>
                <wp:extent cx="358080" cy="387350"/>
                <wp:effectExtent l="38100" t="38100" r="4445" b="31750"/>
                <wp:wrapNone/>
                <wp:docPr id="706370595" name="Ink 61"/>
                <wp:cNvGraphicFramePr/>
                <a:graphic xmlns:a="http://schemas.openxmlformats.org/drawingml/2006/main">
                  <a:graphicData uri="http://schemas.openxmlformats.org/drawingml/2006/picture">
                    <pic:pic xmlns:pic="http://schemas.openxmlformats.org/drawingml/2006/picture">
                      <pic:nvPicPr>
                        <pic:cNvPr id="175704931" name="Ink 61"/>
                        <pic:cNvPicPr/>
                      </pic:nvPicPr>
                      <pic:blipFill>
                        <a:blip r:embed="rId395"/>
                        <a:stretch>
                          <a:fillRect/>
                        </a:stretch>
                      </pic:blipFill>
                      <pic:spPr>
                        <a:xfrm>
                          <a:off x="0" y="0"/>
                          <a:ext cx="366717" cy="395982"/>
                        </a:xfrm>
                        <a:prstGeom prst="rect">
                          <a:avLst/>
                        </a:prstGeom>
                      </pic:spPr>
                    </pic:pic>
                  </a:graphicData>
                </a:graphic>
              </wp:anchor>
            </w:drawing>
          </mc:Fallback>
        </mc:AlternateContent>
      </w:r>
      <w:r w:rsidR="00ED025C">
        <w:rPr>
          <w:bCs/>
          <w:noProof/>
          <w:lang w:val="en-US"/>
        </w:rPr>
        <mc:AlternateContent>
          <mc:Choice Requires="aink">
            <w:drawing>
              <wp:anchor distT="0" distB="0" distL="114300" distR="114300" simplePos="0" relativeHeight="251658401" behindDoc="0" locked="0" layoutInCell="1" allowOverlap="1" wp14:anchorId="3E846900" wp14:editId="20FF600D">
                <wp:simplePos x="0" y="0"/>
                <wp:positionH relativeFrom="column">
                  <wp:posOffset>3759160</wp:posOffset>
                </wp:positionH>
                <wp:positionV relativeFrom="paragraph">
                  <wp:posOffset>13485</wp:posOffset>
                </wp:positionV>
                <wp:extent cx="307440" cy="395640"/>
                <wp:effectExtent l="38100" t="38100" r="35560" b="42545"/>
                <wp:wrapNone/>
                <wp:docPr id="635868821" name="Ink 49"/>
                <wp:cNvGraphicFramePr/>
                <a:graphic xmlns:a="http://schemas.openxmlformats.org/drawingml/2006/main">
                  <a:graphicData uri="http://schemas.microsoft.com/office/word/2010/wordprocessingInk">
                    <w14:contentPart bwMode="auto" r:id="rId396">
                      <w14:nvContentPartPr>
                        <w14:cNvContentPartPr/>
                      </w14:nvContentPartPr>
                      <w14:xfrm>
                        <a:off x="0" y="0"/>
                        <a:ext cx="307440" cy="39564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403" behindDoc="0" locked="0" layoutInCell="1" allowOverlap="1" wp14:anchorId="51DFD5D3" wp14:editId="20FF600D">
                <wp:simplePos x="0" y="0"/>
                <wp:positionH relativeFrom="column">
                  <wp:posOffset>3759160</wp:posOffset>
                </wp:positionH>
                <wp:positionV relativeFrom="paragraph">
                  <wp:posOffset>13485</wp:posOffset>
                </wp:positionV>
                <wp:extent cx="307440" cy="395640"/>
                <wp:effectExtent l="38100" t="38100" r="35560" b="42545"/>
                <wp:wrapNone/>
                <wp:docPr id="647530257" name="Ink 49"/>
                <wp:cNvGraphicFramePr/>
                <a:graphic xmlns:a="http://schemas.openxmlformats.org/drawingml/2006/main">
                  <a:graphicData uri="http://schemas.openxmlformats.org/drawingml/2006/picture">
                    <pic:pic xmlns:pic="http://schemas.openxmlformats.org/drawingml/2006/picture">
                      <pic:nvPicPr>
                        <pic:cNvPr id="635868821" name="Ink 49"/>
                        <pic:cNvPicPr/>
                      </pic:nvPicPr>
                      <pic:blipFill>
                        <a:blip r:embed="rId397"/>
                        <a:stretch>
                          <a:fillRect/>
                        </a:stretch>
                      </pic:blipFill>
                      <pic:spPr>
                        <a:xfrm>
                          <a:off x="0" y="0"/>
                          <a:ext cx="316080" cy="404280"/>
                        </a:xfrm>
                        <a:prstGeom prst="rect">
                          <a:avLst/>
                        </a:prstGeom>
                      </pic:spPr>
                    </pic:pic>
                  </a:graphicData>
                </a:graphic>
              </wp:anchor>
            </w:drawing>
          </mc:Fallback>
        </mc:AlternateContent>
      </w:r>
      <w:r w:rsidR="00ED025C">
        <w:rPr>
          <w:bCs/>
          <w:noProof/>
          <w:lang w:val="en-US"/>
        </w:rPr>
        <mc:AlternateContent>
          <mc:Choice Requires="aink">
            <w:drawing>
              <wp:anchor distT="0" distB="0" distL="114300" distR="114300" simplePos="0" relativeHeight="251658398" behindDoc="0" locked="0" layoutInCell="1" allowOverlap="1" wp14:anchorId="3C6AD6E3" wp14:editId="0B5BF50E">
                <wp:simplePos x="0" y="0"/>
                <wp:positionH relativeFrom="column">
                  <wp:posOffset>1599565</wp:posOffset>
                </wp:positionH>
                <wp:positionV relativeFrom="paragraph">
                  <wp:posOffset>-610870</wp:posOffset>
                </wp:positionV>
                <wp:extent cx="1658880" cy="1425600"/>
                <wp:effectExtent l="38100" t="38100" r="36830" b="41275"/>
                <wp:wrapNone/>
                <wp:docPr id="1258662729" name="Ink 31"/>
                <wp:cNvGraphicFramePr/>
                <a:graphic xmlns:a="http://schemas.openxmlformats.org/drawingml/2006/main">
                  <a:graphicData uri="http://schemas.microsoft.com/office/word/2010/wordprocessingInk">
                    <w14:contentPart bwMode="auto" r:id="rId398">
                      <w14:nvContentPartPr>
                        <w14:cNvContentPartPr/>
                      </w14:nvContentPartPr>
                      <w14:xfrm>
                        <a:off x="0" y="0"/>
                        <a:ext cx="1658880" cy="142560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400" behindDoc="0" locked="0" layoutInCell="1" allowOverlap="1" wp14:anchorId="59900781" wp14:editId="0B5BF50E">
                <wp:simplePos x="0" y="0"/>
                <wp:positionH relativeFrom="column">
                  <wp:posOffset>1599565</wp:posOffset>
                </wp:positionH>
                <wp:positionV relativeFrom="paragraph">
                  <wp:posOffset>-610870</wp:posOffset>
                </wp:positionV>
                <wp:extent cx="1658880" cy="1425600"/>
                <wp:effectExtent l="38100" t="38100" r="36830" b="41275"/>
                <wp:wrapNone/>
                <wp:docPr id="1688256623" name="Ink 31"/>
                <wp:cNvGraphicFramePr/>
                <a:graphic xmlns:a="http://schemas.openxmlformats.org/drawingml/2006/main">
                  <a:graphicData uri="http://schemas.openxmlformats.org/drawingml/2006/picture">
                    <pic:pic xmlns:pic="http://schemas.openxmlformats.org/drawingml/2006/picture">
                      <pic:nvPicPr>
                        <pic:cNvPr id="1258662729" name="Ink 31"/>
                        <pic:cNvPicPr/>
                      </pic:nvPicPr>
                      <pic:blipFill>
                        <a:blip r:embed="rId399"/>
                        <a:stretch>
                          <a:fillRect/>
                        </a:stretch>
                      </pic:blipFill>
                      <pic:spPr>
                        <a:xfrm>
                          <a:off x="0" y="0"/>
                          <a:ext cx="1667520" cy="1434240"/>
                        </a:xfrm>
                        <a:prstGeom prst="rect">
                          <a:avLst/>
                        </a:prstGeom>
                      </pic:spPr>
                    </pic:pic>
                  </a:graphicData>
                </a:graphic>
              </wp:anchor>
            </w:drawing>
          </mc:Fallback>
        </mc:AlternateContent>
      </w:r>
    </w:p>
    <w:p w:rsidR="00A35B9C" w:rsidP="001A31E9" w:rsidRDefault="008850CD" w14:paraId="41BBE654" w14:textId="34811DF7">
      <w:pPr>
        <w:tabs>
          <w:tab w:val="left" w:pos="2640"/>
        </w:tabs>
        <w:rPr>
          <w:bCs/>
          <w:lang w:val="en-US"/>
        </w:rPr>
      </w:pPr>
      <w:r>
        <w:rPr>
          <w:bCs/>
          <w:lang w:val="en-US"/>
        </w:rPr>
        <w:t xml:space="preserve">SUBJECT AREAS : typically modules for example </w:t>
      </w:r>
      <w:r w:rsidR="0021370F">
        <w:rPr>
          <w:bCs/>
          <w:lang w:val="en-US"/>
        </w:rPr>
        <w:t xml:space="preserve">payables and financials </w:t>
      </w:r>
      <w:r w:rsidR="00CC6FBD">
        <w:rPr>
          <w:bCs/>
          <w:lang w:val="en-US"/>
        </w:rPr>
        <w:t>, all transaction are stored in subject area</w:t>
      </w:r>
    </w:p>
    <w:p w:rsidR="00B61414" w:rsidP="5424329D" w:rsidRDefault="6965F8A4" w14:paraId="30D363E9" w14:textId="618C57E9">
      <w:pPr>
        <w:tabs>
          <w:tab w:val="left" w:pos="2640"/>
        </w:tabs>
      </w:pPr>
      <w:r w:rsidRPr="78C35CD6">
        <w:t>STEPS : tools..report and ana……</w:t>
      </w:r>
      <w:r w:rsidRPr="78C35CD6" w:rsidR="1AD6AC34">
        <w:t>browse catalog………</w:t>
      </w:r>
      <w:r w:rsidRPr="78C35CD6" w:rsidR="668226A8">
        <w:t>otbi folder</w:t>
      </w:r>
      <w:r w:rsidRPr="78C35CD6" w:rsidR="5FF9BD2B">
        <w:t>…..</w:t>
      </w:r>
      <w:r w:rsidRPr="78C35CD6" w:rsidR="3B47A21D">
        <w:t>create</w:t>
      </w:r>
      <w:r w:rsidRPr="78C35CD6" w:rsidR="5FF9BD2B">
        <w:t>…..</w:t>
      </w:r>
      <w:r w:rsidRPr="78C35CD6" w:rsidR="3B47A21D">
        <w:t xml:space="preserve"> .analysis</w:t>
      </w:r>
      <w:r w:rsidRPr="78C35CD6" w:rsidR="2AADB1BF">
        <w:t>….Search for payable transaction</w:t>
      </w:r>
      <w:r w:rsidRPr="78C35CD6" w:rsidR="50D42991">
        <w:t xml:space="preserve"> real time</w:t>
      </w:r>
      <w:r w:rsidRPr="78C35CD6" w:rsidR="3E5AB141">
        <w:t xml:space="preserve">….drage details </w:t>
      </w:r>
      <w:r w:rsidRPr="78C35CD6" w:rsidR="4D162061">
        <w:t>…and click on result</w:t>
      </w:r>
    </w:p>
    <w:p w:rsidR="008E41DA" w:rsidP="001A31E9" w:rsidRDefault="008E41DA" w14:paraId="20894882" w14:textId="275171BE">
      <w:pPr>
        <w:tabs>
          <w:tab w:val="left" w:pos="2640"/>
        </w:tabs>
        <w:rPr>
          <w:b/>
          <w:lang w:val="en-US"/>
        </w:rPr>
      </w:pPr>
      <w:r w:rsidRPr="008E41DA">
        <w:rPr>
          <w:b/>
          <w:noProof/>
          <w:lang w:val="en-US"/>
        </w:rPr>
        <w:drawing>
          <wp:inline distT="0" distB="0" distL="0" distR="0" wp14:anchorId="7A855931" wp14:editId="72A13795">
            <wp:extent cx="3289300" cy="3214260"/>
            <wp:effectExtent l="0" t="0" r="6350" b="5715"/>
            <wp:docPr id="724746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46649" name="Picture 1" descr="A screenshot of a computer&#10;&#10;Description automatically generated"/>
                    <pic:cNvPicPr/>
                  </pic:nvPicPr>
                  <pic:blipFill>
                    <a:blip r:embed="rId400"/>
                    <a:stretch>
                      <a:fillRect/>
                    </a:stretch>
                  </pic:blipFill>
                  <pic:spPr>
                    <a:xfrm>
                      <a:off x="0" y="0"/>
                      <a:ext cx="3305702" cy="3230288"/>
                    </a:xfrm>
                    <a:prstGeom prst="rect">
                      <a:avLst/>
                    </a:prstGeom>
                  </pic:spPr>
                </pic:pic>
              </a:graphicData>
            </a:graphic>
          </wp:inline>
        </w:drawing>
      </w:r>
    </w:p>
    <w:p w:rsidR="00232D50" w:rsidP="001A31E9" w:rsidRDefault="00232D50" w14:paraId="52BCB033" w14:textId="77777777">
      <w:pPr>
        <w:tabs>
          <w:tab w:val="left" w:pos="2640"/>
        </w:tabs>
        <w:rPr>
          <w:b/>
          <w:lang w:val="en-US"/>
        </w:rPr>
      </w:pPr>
    </w:p>
    <w:p w:rsidR="00232D50" w:rsidP="001A31E9" w:rsidRDefault="00DD081E" w14:paraId="5A11CA88" w14:textId="274D585C">
      <w:pPr>
        <w:tabs>
          <w:tab w:val="left" w:pos="2640"/>
        </w:tabs>
        <w:rPr>
          <w:b/>
          <w:lang w:val="en-US"/>
        </w:rPr>
      </w:pPr>
      <w:r w:rsidRPr="00DD081E">
        <w:rPr>
          <w:b/>
          <w:noProof/>
          <w:lang w:val="en-US"/>
        </w:rPr>
        <w:drawing>
          <wp:inline distT="0" distB="0" distL="0" distR="0" wp14:anchorId="5D437FB0" wp14:editId="6C12839E">
            <wp:extent cx="4133850" cy="1346043"/>
            <wp:effectExtent l="0" t="0" r="0" b="6985"/>
            <wp:docPr id="823711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11518" name="Picture 1" descr="A screenshot of a computer&#10;&#10;Description automatically generated"/>
                    <pic:cNvPicPr/>
                  </pic:nvPicPr>
                  <pic:blipFill>
                    <a:blip r:embed="rId401"/>
                    <a:stretch>
                      <a:fillRect/>
                    </a:stretch>
                  </pic:blipFill>
                  <pic:spPr>
                    <a:xfrm>
                      <a:off x="0" y="0"/>
                      <a:ext cx="4170735" cy="1358053"/>
                    </a:xfrm>
                    <a:prstGeom prst="rect">
                      <a:avLst/>
                    </a:prstGeom>
                  </pic:spPr>
                </pic:pic>
              </a:graphicData>
            </a:graphic>
          </wp:inline>
        </w:drawing>
      </w:r>
    </w:p>
    <w:p w:rsidR="001C254F" w:rsidP="001A31E9" w:rsidRDefault="001C254F" w14:paraId="2A4526A0" w14:textId="77777777">
      <w:pPr>
        <w:tabs>
          <w:tab w:val="left" w:pos="2640"/>
        </w:tabs>
        <w:rPr>
          <w:b/>
          <w:lang w:val="en-US"/>
        </w:rPr>
      </w:pPr>
    </w:p>
    <w:p w:rsidR="00146F60" w:rsidP="001A31E9" w:rsidRDefault="00301861" w14:paraId="53B7C10F" w14:textId="0E169AAA">
      <w:pPr>
        <w:tabs>
          <w:tab w:val="left" w:pos="2640"/>
        </w:tabs>
        <w:rPr>
          <w:b/>
          <w:lang w:val="en-US"/>
        </w:rPr>
      </w:pPr>
      <w:r>
        <w:rPr>
          <w:b/>
          <w:lang w:val="en-US"/>
        </w:rPr>
        <w:t xml:space="preserve">How to do sorting </w:t>
      </w:r>
    </w:p>
    <w:p w:rsidR="00301861" w:rsidP="001A31E9" w:rsidRDefault="00224297" w14:paraId="47C29617" w14:textId="5748DAEB">
      <w:pPr>
        <w:tabs>
          <w:tab w:val="left" w:pos="2640"/>
        </w:tabs>
        <w:rPr>
          <w:b/>
        </w:rPr>
      </w:pPr>
      <w:r w:rsidRPr="0770F238">
        <w:rPr>
          <w:b/>
        </w:rPr>
        <w:t xml:space="preserve">Setting </w:t>
      </w:r>
      <w:r w:rsidRPr="0770F238" w:rsidR="00E81847">
        <w:rPr>
          <w:b/>
        </w:rPr>
        <w:t>..</w:t>
      </w:r>
    </w:p>
    <w:p w:rsidR="00D954A0" w:rsidP="001A31E9" w:rsidRDefault="00D954A0" w14:paraId="34ABA03B" w14:textId="0C00AB40">
      <w:pPr>
        <w:tabs>
          <w:tab w:val="left" w:pos="2640"/>
        </w:tabs>
        <w:rPr>
          <w:b/>
          <w:lang w:val="en-US"/>
        </w:rPr>
      </w:pPr>
      <w:r w:rsidRPr="00D954A0">
        <w:rPr>
          <w:b/>
          <w:noProof/>
          <w:lang w:val="en-US"/>
        </w:rPr>
        <w:drawing>
          <wp:inline distT="0" distB="0" distL="0" distR="0" wp14:anchorId="10B67C76" wp14:editId="6A8EC5E5">
            <wp:extent cx="2673350" cy="1766815"/>
            <wp:effectExtent l="0" t="0" r="0" b="5080"/>
            <wp:docPr id="1036543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43157" name="Picture 1" descr="A screenshot of a computer&#10;&#10;Description automatically generated"/>
                    <pic:cNvPicPr/>
                  </pic:nvPicPr>
                  <pic:blipFill>
                    <a:blip r:embed="rId402"/>
                    <a:stretch>
                      <a:fillRect/>
                    </a:stretch>
                  </pic:blipFill>
                  <pic:spPr>
                    <a:xfrm>
                      <a:off x="0" y="0"/>
                      <a:ext cx="2689747" cy="1777652"/>
                    </a:xfrm>
                    <a:prstGeom prst="rect">
                      <a:avLst/>
                    </a:prstGeom>
                  </pic:spPr>
                </pic:pic>
              </a:graphicData>
            </a:graphic>
          </wp:inline>
        </w:drawing>
      </w:r>
    </w:p>
    <w:p w:rsidR="0051162E" w:rsidP="001A31E9" w:rsidRDefault="0051162E" w14:paraId="41CB07AC" w14:textId="0CD12E17">
      <w:pPr>
        <w:tabs>
          <w:tab w:val="left" w:pos="2640"/>
        </w:tabs>
        <w:rPr>
          <w:b/>
          <w:lang w:val="en-US"/>
        </w:rPr>
      </w:pPr>
      <w:r>
        <w:rPr>
          <w:b/>
          <w:lang w:val="en-US"/>
        </w:rPr>
        <w:t xml:space="preserve">To increase width </w:t>
      </w:r>
      <w:r w:rsidR="0089581F">
        <w:rPr>
          <w:b/>
          <w:lang w:val="en-US"/>
        </w:rPr>
        <w:t>go to properties</w:t>
      </w:r>
    </w:p>
    <w:p w:rsidR="003B437F" w:rsidP="001A31E9" w:rsidRDefault="00F41E3D" w14:paraId="7D7E4955" w14:textId="30F81B84">
      <w:pPr>
        <w:tabs>
          <w:tab w:val="left" w:pos="2640"/>
        </w:tabs>
        <w:rPr>
          <w:b/>
          <w:lang w:val="en-US"/>
        </w:rPr>
      </w:pPr>
      <w:r>
        <w:rPr>
          <w:b/>
          <w:lang w:val="en-US"/>
        </w:rPr>
        <w:t xml:space="preserve">To arrange column go to </w:t>
      </w:r>
      <w:r w:rsidR="006A1ED2">
        <w:rPr>
          <w:b/>
          <w:lang w:val="en-US"/>
        </w:rPr>
        <w:t>edit</w:t>
      </w:r>
    </w:p>
    <w:p w:rsidR="006A1ED2" w:rsidP="001A31E9" w:rsidRDefault="002C1773" w14:paraId="0DF917D7" w14:textId="02A53BAB">
      <w:pPr>
        <w:tabs>
          <w:tab w:val="left" w:pos="2640"/>
        </w:tabs>
        <w:rPr>
          <w:b/>
          <w:lang w:val="en-US"/>
        </w:rPr>
      </w:pPr>
      <w:r>
        <w:rPr>
          <w:b/>
          <w:lang w:val="en-US"/>
        </w:rPr>
        <w:t>How to create group</w:t>
      </w:r>
    </w:p>
    <w:p w:rsidR="009D51FD" w:rsidP="001A31E9" w:rsidRDefault="009D51FD" w14:paraId="3D13DC56" w14:textId="14A54721">
      <w:pPr>
        <w:tabs>
          <w:tab w:val="left" w:pos="2640"/>
        </w:tabs>
        <w:rPr>
          <w:bCs/>
          <w:lang w:val="en-US"/>
        </w:rPr>
      </w:pPr>
      <w:r w:rsidRPr="009D51FD">
        <w:rPr>
          <w:bCs/>
          <w:noProof/>
          <w:lang w:val="en-US"/>
        </w:rPr>
        <w:drawing>
          <wp:inline distT="0" distB="0" distL="0" distR="0" wp14:anchorId="23A677A9" wp14:editId="50F4EFE1">
            <wp:extent cx="1602570" cy="1701800"/>
            <wp:effectExtent l="0" t="0" r="0" b="0"/>
            <wp:docPr id="659538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38458" name="Picture 1" descr="A screenshot of a computer&#10;&#10;Description automatically generated"/>
                    <pic:cNvPicPr/>
                  </pic:nvPicPr>
                  <pic:blipFill>
                    <a:blip r:embed="rId403"/>
                    <a:stretch>
                      <a:fillRect/>
                    </a:stretch>
                  </pic:blipFill>
                  <pic:spPr>
                    <a:xfrm>
                      <a:off x="0" y="0"/>
                      <a:ext cx="1606203" cy="1705658"/>
                    </a:xfrm>
                    <a:prstGeom prst="rect">
                      <a:avLst/>
                    </a:prstGeom>
                  </pic:spPr>
                </pic:pic>
              </a:graphicData>
            </a:graphic>
          </wp:inline>
        </w:drawing>
      </w:r>
    </w:p>
    <w:p w:rsidR="009D51FD" w:rsidP="001A31E9" w:rsidRDefault="00D4556C" w14:paraId="189E873A" w14:textId="62D76D83">
      <w:pPr>
        <w:tabs>
          <w:tab w:val="left" w:pos="2640"/>
        </w:tabs>
        <w:rPr>
          <w:bCs/>
          <w:lang w:val="en-US"/>
        </w:rPr>
      </w:pPr>
      <w:r w:rsidRPr="00D4556C">
        <w:rPr>
          <w:bCs/>
          <w:noProof/>
          <w:lang w:val="en-US"/>
        </w:rPr>
        <w:drawing>
          <wp:inline distT="0" distB="0" distL="0" distR="0" wp14:anchorId="7D9124E9" wp14:editId="6D9AE454">
            <wp:extent cx="2258528" cy="2794000"/>
            <wp:effectExtent l="0" t="0" r="8890" b="6350"/>
            <wp:docPr id="1768093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93420" name="Picture 1" descr="A screenshot of a computer&#10;&#10;Description automatically generated"/>
                    <pic:cNvPicPr/>
                  </pic:nvPicPr>
                  <pic:blipFill>
                    <a:blip r:embed="rId404"/>
                    <a:stretch>
                      <a:fillRect/>
                    </a:stretch>
                  </pic:blipFill>
                  <pic:spPr>
                    <a:xfrm>
                      <a:off x="0" y="0"/>
                      <a:ext cx="2262188" cy="2798527"/>
                    </a:xfrm>
                    <a:prstGeom prst="rect">
                      <a:avLst/>
                    </a:prstGeom>
                  </pic:spPr>
                </pic:pic>
              </a:graphicData>
            </a:graphic>
          </wp:inline>
        </w:drawing>
      </w:r>
    </w:p>
    <w:p w:rsidR="00AC68C4" w:rsidP="001A31E9" w:rsidRDefault="00AC68C4" w14:paraId="7EAC9C26" w14:textId="48188614">
      <w:pPr>
        <w:tabs>
          <w:tab w:val="left" w:pos="2640"/>
        </w:tabs>
        <w:rPr>
          <w:bCs/>
          <w:lang w:val="en-US"/>
        </w:rPr>
      </w:pPr>
      <w:r w:rsidRPr="00AC68C4">
        <w:rPr>
          <w:bCs/>
          <w:noProof/>
          <w:lang w:val="en-US"/>
        </w:rPr>
        <w:drawing>
          <wp:inline distT="0" distB="0" distL="0" distR="0" wp14:anchorId="6FDC92F1" wp14:editId="6DB938A1">
            <wp:extent cx="4235450" cy="2191504"/>
            <wp:effectExtent l="0" t="0" r="0" b="0"/>
            <wp:docPr id="770469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69955" name="Picture 1" descr="A screenshot of a computer&#10;&#10;Description automatically generated"/>
                    <pic:cNvPicPr/>
                  </pic:nvPicPr>
                  <pic:blipFill>
                    <a:blip r:embed="rId405"/>
                    <a:stretch>
                      <a:fillRect/>
                    </a:stretch>
                  </pic:blipFill>
                  <pic:spPr>
                    <a:xfrm>
                      <a:off x="0" y="0"/>
                      <a:ext cx="4248106" cy="2198052"/>
                    </a:xfrm>
                    <a:prstGeom prst="rect">
                      <a:avLst/>
                    </a:prstGeom>
                  </pic:spPr>
                </pic:pic>
              </a:graphicData>
            </a:graphic>
          </wp:inline>
        </w:drawing>
      </w:r>
    </w:p>
    <w:p w:rsidR="002A6464" w:rsidP="001A31E9" w:rsidRDefault="002A6464" w14:paraId="1177B135" w14:textId="77777777">
      <w:pPr>
        <w:tabs>
          <w:tab w:val="left" w:pos="2640"/>
        </w:tabs>
        <w:rPr>
          <w:bCs/>
          <w:lang w:val="en-US"/>
        </w:rPr>
      </w:pPr>
    </w:p>
    <w:p w:rsidR="002A6464" w:rsidP="001A31E9" w:rsidRDefault="002A6464" w14:paraId="265C7C76" w14:textId="77777777">
      <w:pPr>
        <w:tabs>
          <w:tab w:val="left" w:pos="2640"/>
        </w:tabs>
        <w:rPr>
          <w:bCs/>
          <w:lang w:val="en-US"/>
        </w:rPr>
      </w:pPr>
    </w:p>
    <w:p w:rsidR="002A6464" w:rsidP="001A31E9" w:rsidRDefault="002A6464" w14:paraId="631DC906" w14:textId="2DA3540B">
      <w:pPr>
        <w:tabs>
          <w:tab w:val="left" w:pos="2640"/>
        </w:tabs>
        <w:rPr>
          <w:b/>
          <w:lang w:val="en-US"/>
        </w:rPr>
      </w:pPr>
      <w:r w:rsidRPr="006458F2">
        <w:rPr>
          <w:b/>
          <w:lang w:val="en-US"/>
        </w:rPr>
        <w:t>NOW DO CONDITIONAL FORMATTING</w:t>
      </w:r>
    </w:p>
    <w:p w:rsidR="006458F2" w:rsidP="35E1BEC3" w:rsidRDefault="00F724FC" w14:paraId="1A82E57A" w14:textId="4BB06EB3">
      <w:pPr>
        <w:tabs>
          <w:tab w:val="left" w:pos="2640"/>
        </w:tabs>
        <w:rPr>
          <w:b/>
          <w:bCs/>
        </w:rPr>
      </w:pPr>
      <w:r w:rsidRPr="35E1BEC3">
        <w:rPr>
          <w:b/>
          <w:bCs/>
        </w:rPr>
        <w:t>Invoice details..generalinfo…..invoice type name….</w:t>
      </w:r>
      <w:r w:rsidRPr="35E1BEC3" w:rsidR="001F3AFE">
        <w:rPr>
          <w:b/>
          <w:bCs/>
        </w:rPr>
        <w:t>setting…...properties….conditional format</w:t>
      </w:r>
      <w:r w:rsidRPr="35E1BEC3" w:rsidR="00CB16EA">
        <w:rPr>
          <w:b/>
          <w:bCs/>
        </w:rPr>
        <w:t>……..add format…..invoice type name…….</w:t>
      </w:r>
      <w:r w:rsidRPr="35E1BEC3" w:rsidR="007A5445">
        <w:rPr>
          <w:b/>
          <w:bCs/>
        </w:rPr>
        <w:t>standard</w:t>
      </w:r>
      <w:r w:rsidRPr="35E1BEC3" w:rsidR="0097747A">
        <w:rPr>
          <w:b/>
          <w:bCs/>
        </w:rPr>
        <w:t>…click ok …</w:t>
      </w:r>
    </w:p>
    <w:p w:rsidR="00EF0BE2" w:rsidP="001A31E9" w:rsidRDefault="002B0DE6" w14:paraId="0470C6F0" w14:textId="52DD9474">
      <w:pPr>
        <w:tabs>
          <w:tab w:val="left" w:pos="2640"/>
        </w:tabs>
        <w:rPr>
          <w:b/>
          <w:lang w:val="en-US"/>
        </w:rPr>
      </w:pPr>
      <w:r w:rsidRPr="002B0DE6">
        <w:rPr>
          <w:b/>
          <w:noProof/>
          <w:lang w:val="en-US"/>
        </w:rPr>
        <w:drawing>
          <wp:inline distT="0" distB="0" distL="0" distR="0" wp14:anchorId="1994F677" wp14:editId="1B244FD6">
            <wp:extent cx="5200917" cy="2127359"/>
            <wp:effectExtent l="0" t="0" r="0" b="6350"/>
            <wp:docPr id="1991344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344403" name="Picture 1" descr="A screenshot of a computer&#10;&#10;Description automatically generated"/>
                    <pic:cNvPicPr/>
                  </pic:nvPicPr>
                  <pic:blipFill>
                    <a:blip r:embed="rId406"/>
                    <a:stretch>
                      <a:fillRect/>
                    </a:stretch>
                  </pic:blipFill>
                  <pic:spPr>
                    <a:xfrm>
                      <a:off x="0" y="0"/>
                      <a:ext cx="5200917" cy="2127359"/>
                    </a:xfrm>
                    <a:prstGeom prst="rect">
                      <a:avLst/>
                    </a:prstGeom>
                  </pic:spPr>
                </pic:pic>
              </a:graphicData>
            </a:graphic>
          </wp:inline>
        </w:drawing>
      </w:r>
    </w:p>
    <w:p w:rsidR="002B0DE6" w:rsidP="001A31E9" w:rsidRDefault="002B0DE6" w14:paraId="310C86C2" w14:textId="3CD8A480">
      <w:pPr>
        <w:tabs>
          <w:tab w:val="left" w:pos="2640"/>
        </w:tabs>
        <w:rPr>
          <w:b/>
          <w:lang w:val="en-US"/>
        </w:rPr>
      </w:pPr>
      <w:r>
        <w:rPr>
          <w:b/>
          <w:lang w:val="en-US"/>
        </w:rPr>
        <w:t>IF you want data of particular year only</w:t>
      </w:r>
    </w:p>
    <w:p w:rsidR="002B0DE6" w:rsidP="001A31E9" w:rsidRDefault="00040695" w14:paraId="474AE79C" w14:textId="6D2199AD">
      <w:pPr>
        <w:tabs>
          <w:tab w:val="left" w:pos="2640"/>
        </w:tabs>
        <w:rPr>
          <w:b/>
          <w:lang w:val="en-US"/>
        </w:rPr>
      </w:pPr>
      <w:r>
        <w:rPr>
          <w:b/>
          <w:lang w:val="en-US"/>
        </w:rPr>
        <w:t xml:space="preserve">Select invoice date…….filter </w:t>
      </w:r>
    </w:p>
    <w:p w:rsidR="00040695" w:rsidP="001A31E9" w:rsidRDefault="00040695" w14:paraId="638BE055" w14:textId="505091E4">
      <w:pPr>
        <w:tabs>
          <w:tab w:val="left" w:pos="2640"/>
        </w:tabs>
        <w:rPr>
          <w:b/>
          <w:lang w:val="en-US"/>
        </w:rPr>
      </w:pPr>
      <w:r w:rsidRPr="00040695">
        <w:rPr>
          <w:b/>
          <w:noProof/>
          <w:lang w:val="en-US"/>
        </w:rPr>
        <w:drawing>
          <wp:inline distT="0" distB="0" distL="0" distR="0" wp14:anchorId="3DF9C227" wp14:editId="23452AF7">
            <wp:extent cx="3032911" cy="3294662"/>
            <wp:effectExtent l="0" t="0" r="0" b="1270"/>
            <wp:docPr id="366554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54732" name="Picture 1" descr="A screenshot of a computer&#10;&#10;Description automatically generated"/>
                    <pic:cNvPicPr/>
                  </pic:nvPicPr>
                  <pic:blipFill>
                    <a:blip r:embed="rId407"/>
                    <a:stretch>
                      <a:fillRect/>
                    </a:stretch>
                  </pic:blipFill>
                  <pic:spPr>
                    <a:xfrm>
                      <a:off x="0" y="0"/>
                      <a:ext cx="3055806" cy="3319533"/>
                    </a:xfrm>
                    <a:prstGeom prst="rect">
                      <a:avLst/>
                    </a:prstGeom>
                  </pic:spPr>
                </pic:pic>
              </a:graphicData>
            </a:graphic>
          </wp:inline>
        </w:drawing>
      </w:r>
    </w:p>
    <w:p w:rsidR="00B478AA" w:rsidP="001A31E9" w:rsidRDefault="00B478AA" w14:paraId="09C657AE" w14:textId="7DB917AB">
      <w:pPr>
        <w:tabs>
          <w:tab w:val="left" w:pos="2640"/>
        </w:tabs>
        <w:rPr>
          <w:b/>
          <w:lang w:val="en-US"/>
        </w:rPr>
      </w:pPr>
      <w:r>
        <w:rPr>
          <w:b/>
          <w:lang w:val="en-US"/>
        </w:rPr>
        <w:t xml:space="preserve">Now to use drill down for that </w:t>
      </w:r>
      <w:r w:rsidR="00097395">
        <w:rPr>
          <w:b/>
          <w:lang w:val="en-US"/>
        </w:rPr>
        <w:t xml:space="preserve">will select particular thing for which </w:t>
      </w:r>
      <w:r w:rsidR="00772EA7">
        <w:rPr>
          <w:b/>
          <w:lang w:val="en-US"/>
        </w:rPr>
        <w:t xml:space="preserve"> </w:t>
      </w:r>
    </w:p>
    <w:p w:rsidR="00772EA7" w:rsidP="001A31E9" w:rsidRDefault="00772EA7" w14:paraId="39B0CB01" w14:textId="5D7B90F2">
      <w:pPr>
        <w:tabs>
          <w:tab w:val="left" w:pos="2640"/>
        </w:tabs>
        <w:rPr>
          <w:b/>
          <w:lang w:val="en-US"/>
        </w:rPr>
      </w:pPr>
      <w:r>
        <w:rPr>
          <w:b/>
          <w:lang w:val="en-US"/>
        </w:rPr>
        <w:t>Firstly we have to make one column as primary id</w:t>
      </w:r>
    </w:p>
    <w:p w:rsidR="00772EA7" w:rsidP="35E1BEC3" w:rsidRDefault="006942CC" w14:paraId="55BD359F" w14:textId="25861D91">
      <w:pPr>
        <w:tabs>
          <w:tab w:val="left" w:pos="2640"/>
        </w:tabs>
        <w:rPr>
          <w:b/>
          <w:bCs/>
        </w:rPr>
      </w:pPr>
      <w:r w:rsidRPr="35E1BEC3">
        <w:rPr>
          <w:b/>
          <w:bCs/>
        </w:rPr>
        <w:t xml:space="preserve">So </w:t>
      </w:r>
      <w:r w:rsidRPr="35E1BEC3" w:rsidR="00121F63">
        <w:rPr>
          <w:b/>
          <w:bCs/>
        </w:rPr>
        <w:t>invoice details….general invoice….</w:t>
      </w:r>
      <w:r w:rsidRPr="35E1BEC3" w:rsidR="002572B1">
        <w:rPr>
          <w:b/>
          <w:bCs/>
        </w:rPr>
        <w:t>invoice id .setting …..</w:t>
      </w:r>
      <w:r w:rsidRPr="35E1BEC3" w:rsidR="00781ED2">
        <w:rPr>
          <w:b/>
          <w:bCs/>
        </w:rPr>
        <w:t>hide…create another report.catalog</w:t>
      </w:r>
      <w:r w:rsidRPr="35E1BEC3" w:rsidR="002B1432">
        <w:rPr>
          <w:b/>
          <w:bCs/>
        </w:rPr>
        <w:t>……..create analysis……</w:t>
      </w:r>
      <w:r w:rsidRPr="35E1BEC3" w:rsidR="00A52B1F">
        <w:rPr>
          <w:b/>
          <w:bCs/>
        </w:rPr>
        <w:t>select folders from invoice line</w:t>
      </w:r>
    </w:p>
    <w:p w:rsidR="00A52B1F" w:rsidP="001A31E9" w:rsidRDefault="00A52B1F" w14:paraId="19388597" w14:textId="41B773F8">
      <w:pPr>
        <w:tabs>
          <w:tab w:val="left" w:pos="2640"/>
        </w:tabs>
        <w:rPr>
          <w:b/>
          <w:lang w:val="en-US"/>
        </w:rPr>
      </w:pPr>
      <w:r w:rsidRPr="00A52B1F">
        <w:rPr>
          <w:b/>
          <w:noProof/>
          <w:lang w:val="en-US"/>
        </w:rPr>
        <w:drawing>
          <wp:inline distT="0" distB="0" distL="0" distR="0" wp14:anchorId="35E8B774" wp14:editId="507D6497">
            <wp:extent cx="5731510" cy="1278890"/>
            <wp:effectExtent l="0" t="0" r="2540" b="0"/>
            <wp:docPr id="1342064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64732" name="Picture 1" descr="A screenshot of a computer&#10;&#10;Description automatically generated"/>
                    <pic:cNvPicPr/>
                  </pic:nvPicPr>
                  <pic:blipFill>
                    <a:blip r:embed="rId408"/>
                    <a:stretch>
                      <a:fillRect/>
                    </a:stretch>
                  </pic:blipFill>
                  <pic:spPr>
                    <a:xfrm>
                      <a:off x="0" y="0"/>
                      <a:ext cx="5731510" cy="1278890"/>
                    </a:xfrm>
                    <a:prstGeom prst="rect">
                      <a:avLst/>
                    </a:prstGeom>
                  </pic:spPr>
                </pic:pic>
              </a:graphicData>
            </a:graphic>
          </wp:inline>
        </w:drawing>
      </w:r>
    </w:p>
    <w:p w:rsidR="00781ED2" w:rsidP="001A31E9" w:rsidRDefault="00781ED2" w14:paraId="27233637" w14:textId="77777777">
      <w:pPr>
        <w:tabs>
          <w:tab w:val="left" w:pos="2640"/>
        </w:tabs>
        <w:rPr>
          <w:b/>
          <w:lang w:val="en-US"/>
        </w:rPr>
      </w:pPr>
    </w:p>
    <w:p w:rsidR="00781ED2" w:rsidP="001A31E9" w:rsidRDefault="00A84580" w14:paraId="1353728A" w14:textId="534AF18D">
      <w:pPr>
        <w:tabs>
          <w:tab w:val="left" w:pos="2640"/>
        </w:tabs>
        <w:rPr>
          <w:b/>
          <w:lang w:val="en-US"/>
        </w:rPr>
      </w:pPr>
      <w:r>
        <w:rPr>
          <w:b/>
          <w:lang w:val="en-US"/>
        </w:rPr>
        <w:t xml:space="preserve">Make changes in </w:t>
      </w:r>
      <w:r w:rsidR="00FB6357">
        <w:rPr>
          <w:b/>
          <w:lang w:val="en-US"/>
        </w:rPr>
        <w:t>invoice line amount</w:t>
      </w:r>
    </w:p>
    <w:p w:rsidR="00FB6357" w:rsidP="001A31E9" w:rsidRDefault="00FB6357" w14:paraId="08E6B114" w14:textId="1DCA1C5D">
      <w:pPr>
        <w:tabs>
          <w:tab w:val="left" w:pos="2640"/>
        </w:tabs>
        <w:rPr>
          <w:b/>
          <w:lang w:val="en-US"/>
        </w:rPr>
      </w:pPr>
      <w:r w:rsidRPr="00FB6357">
        <w:rPr>
          <w:b/>
          <w:noProof/>
          <w:lang w:val="en-US"/>
        </w:rPr>
        <w:drawing>
          <wp:inline distT="0" distB="0" distL="0" distR="0" wp14:anchorId="6DAEEAD5" wp14:editId="4049B885">
            <wp:extent cx="4300396" cy="2993983"/>
            <wp:effectExtent l="0" t="0" r="5080" b="0"/>
            <wp:docPr id="405752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52552" name=""/>
                    <pic:cNvPicPr/>
                  </pic:nvPicPr>
                  <pic:blipFill>
                    <a:blip r:embed="rId409"/>
                    <a:stretch>
                      <a:fillRect/>
                    </a:stretch>
                  </pic:blipFill>
                  <pic:spPr>
                    <a:xfrm>
                      <a:off x="0" y="0"/>
                      <a:ext cx="4306765" cy="2998417"/>
                    </a:xfrm>
                    <a:prstGeom prst="rect">
                      <a:avLst/>
                    </a:prstGeom>
                  </pic:spPr>
                </pic:pic>
              </a:graphicData>
            </a:graphic>
          </wp:inline>
        </w:drawing>
      </w:r>
    </w:p>
    <w:p w:rsidR="00D05F74" w:rsidP="3E1312E5" w:rsidRDefault="004512D6" w14:paraId="5E1B2083" w14:textId="760C8D0C">
      <w:pPr>
        <w:tabs>
          <w:tab w:val="left" w:pos="2640"/>
        </w:tabs>
        <w:rPr>
          <w:b/>
        </w:rPr>
      </w:pPr>
      <w:r w:rsidRPr="3C076EDD">
        <w:rPr>
          <w:b/>
        </w:rPr>
        <w:t>Now we have to link this invoice line detail into in</w:t>
      </w:r>
      <w:r w:rsidRPr="3C076EDD" w:rsidR="006265A2">
        <w:rPr>
          <w:b/>
        </w:rPr>
        <w:t>to invoice details for that you have to go to catalog invoice</w:t>
      </w:r>
      <w:r w:rsidRPr="3C076EDD" w:rsidR="001203AA">
        <w:rPr>
          <w:b/>
        </w:rPr>
        <w:t xml:space="preserve"> details there invoice id is hidden therefore </w:t>
      </w:r>
      <w:r w:rsidRPr="3C076EDD" w:rsidR="00175210">
        <w:rPr>
          <w:b/>
        </w:rPr>
        <w:t xml:space="preserve">another primary key type of column is </w:t>
      </w:r>
      <w:r w:rsidRPr="3C076EDD" w:rsidR="009E1984">
        <w:rPr>
          <w:b/>
        </w:rPr>
        <w:t>invoice number ..then click on properties ..go to interactions</w:t>
      </w:r>
    </w:p>
    <w:p w:rsidR="00D05F74" w:rsidP="001A31E9" w:rsidRDefault="00D05F74" w14:paraId="12BBF544" w14:textId="2B38E9DE">
      <w:pPr>
        <w:tabs>
          <w:tab w:val="left" w:pos="2640"/>
        </w:tabs>
        <w:rPr>
          <w:noProof/>
        </w:rPr>
      </w:pPr>
      <w:r w:rsidRPr="00D05F74">
        <w:rPr>
          <w:b/>
          <w:noProof/>
          <w:lang w:val="en-US"/>
        </w:rPr>
        <w:drawing>
          <wp:inline distT="0" distB="0" distL="0" distR="0" wp14:anchorId="17F5BF8A" wp14:editId="3952D1AA">
            <wp:extent cx="4680642" cy="2873933"/>
            <wp:effectExtent l="0" t="0" r="5715" b="3175"/>
            <wp:docPr id="1505465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65421" name=""/>
                    <pic:cNvPicPr/>
                  </pic:nvPicPr>
                  <pic:blipFill>
                    <a:blip r:embed="rId410"/>
                    <a:stretch>
                      <a:fillRect/>
                    </a:stretch>
                  </pic:blipFill>
                  <pic:spPr>
                    <a:xfrm>
                      <a:off x="0" y="0"/>
                      <a:ext cx="4687331" cy="2878040"/>
                    </a:xfrm>
                    <a:prstGeom prst="rect">
                      <a:avLst/>
                    </a:prstGeom>
                  </pic:spPr>
                </pic:pic>
              </a:graphicData>
            </a:graphic>
          </wp:inline>
        </w:drawing>
      </w:r>
      <w:r w:rsidRPr="00B13FA6" w:rsidR="00B13FA6">
        <w:rPr>
          <w:noProof/>
        </w:rPr>
        <w:t xml:space="preserve"> </w:t>
      </w:r>
      <w:r w:rsidRPr="00B13FA6" w:rsidR="00B13FA6">
        <w:rPr>
          <w:b/>
          <w:noProof/>
          <w:lang w:val="en-US"/>
        </w:rPr>
        <w:drawing>
          <wp:inline distT="0" distB="0" distL="0" distR="0" wp14:anchorId="1A3D9DA1" wp14:editId="2AC7CAA2">
            <wp:extent cx="4055952" cy="3298326"/>
            <wp:effectExtent l="0" t="0" r="1905" b="0"/>
            <wp:docPr id="1746873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73606" name="Picture 1" descr="A screenshot of a computer&#10;&#10;Description automatically generated"/>
                    <pic:cNvPicPr/>
                  </pic:nvPicPr>
                  <pic:blipFill>
                    <a:blip r:embed="rId411"/>
                    <a:stretch>
                      <a:fillRect/>
                    </a:stretch>
                  </pic:blipFill>
                  <pic:spPr>
                    <a:xfrm>
                      <a:off x="0" y="0"/>
                      <a:ext cx="4061908" cy="3303170"/>
                    </a:xfrm>
                    <a:prstGeom prst="rect">
                      <a:avLst/>
                    </a:prstGeom>
                  </pic:spPr>
                </pic:pic>
              </a:graphicData>
            </a:graphic>
          </wp:inline>
        </w:drawing>
      </w:r>
    </w:p>
    <w:p w:rsidR="00D56B68" w:rsidP="001A31E9" w:rsidRDefault="00D56B68" w14:paraId="3F2B351E" w14:textId="168946A9">
      <w:pPr>
        <w:tabs>
          <w:tab w:val="left" w:pos="2640"/>
        </w:tabs>
        <w:rPr>
          <w:b/>
          <w:lang w:val="en-US"/>
        </w:rPr>
      </w:pPr>
      <w:r w:rsidRPr="00D56B68">
        <w:rPr>
          <w:b/>
          <w:noProof/>
          <w:lang w:val="en-US"/>
        </w:rPr>
        <w:drawing>
          <wp:inline distT="0" distB="0" distL="0" distR="0" wp14:anchorId="2B689038" wp14:editId="30301483">
            <wp:extent cx="4381877" cy="3493316"/>
            <wp:effectExtent l="0" t="0" r="0" b="0"/>
            <wp:docPr id="324654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54068" name="Picture 1" descr="A screenshot of a computer&#10;&#10;Description automatically generated"/>
                    <pic:cNvPicPr/>
                  </pic:nvPicPr>
                  <pic:blipFill>
                    <a:blip r:embed="rId412"/>
                    <a:stretch>
                      <a:fillRect/>
                    </a:stretch>
                  </pic:blipFill>
                  <pic:spPr>
                    <a:xfrm>
                      <a:off x="0" y="0"/>
                      <a:ext cx="4388777" cy="3498816"/>
                    </a:xfrm>
                    <a:prstGeom prst="rect">
                      <a:avLst/>
                    </a:prstGeom>
                  </pic:spPr>
                </pic:pic>
              </a:graphicData>
            </a:graphic>
          </wp:inline>
        </w:drawing>
      </w:r>
    </w:p>
    <w:p w:rsidR="00544D3F" w:rsidP="001A31E9" w:rsidRDefault="00544D3F" w14:paraId="52352A31" w14:textId="77777777">
      <w:pPr>
        <w:tabs>
          <w:tab w:val="left" w:pos="2640"/>
        </w:tabs>
        <w:rPr>
          <w:b/>
          <w:lang w:val="en-US"/>
        </w:rPr>
      </w:pPr>
    </w:p>
    <w:p w:rsidR="00544D3F" w:rsidP="001A31E9" w:rsidRDefault="00544D3F" w14:paraId="12A68A92" w14:textId="77777777">
      <w:pPr>
        <w:tabs>
          <w:tab w:val="left" w:pos="2640"/>
        </w:tabs>
        <w:rPr>
          <w:b/>
          <w:lang w:val="en-US"/>
        </w:rPr>
      </w:pPr>
    </w:p>
    <w:p w:rsidR="00544D3F" w:rsidP="001A31E9" w:rsidRDefault="00544D3F" w14:paraId="2AB3B071" w14:textId="1107261F">
      <w:pPr>
        <w:tabs>
          <w:tab w:val="left" w:pos="2640"/>
        </w:tabs>
        <w:rPr>
          <w:b/>
          <w:lang w:val="en-US"/>
        </w:rPr>
      </w:pPr>
      <w:r>
        <w:rPr>
          <w:b/>
          <w:lang w:val="en-US"/>
        </w:rPr>
        <w:t xml:space="preserve">For example for every invoice number you want to see payment details also then create another analysis </w:t>
      </w:r>
      <w:r w:rsidR="00AF651D">
        <w:rPr>
          <w:b/>
          <w:lang w:val="en-US"/>
        </w:rPr>
        <w:t xml:space="preserve">add both two </w:t>
      </w:r>
      <w:r w:rsidR="0022235B">
        <w:rPr>
          <w:b/>
          <w:lang w:val="en-US"/>
        </w:rPr>
        <w:t>subject area</w:t>
      </w:r>
      <w:r w:rsidR="00B3489C">
        <w:rPr>
          <w:b/>
          <w:lang w:val="en-US"/>
        </w:rPr>
        <w:t>s</w:t>
      </w:r>
      <w:r w:rsidR="00011F1F">
        <w:rPr>
          <w:b/>
          <w:lang w:val="en-US"/>
        </w:rPr>
        <w:t xml:space="preserve">..hide the invoice id and make it </w:t>
      </w:r>
      <w:r w:rsidR="00984EE8">
        <w:rPr>
          <w:b/>
          <w:lang w:val="en-US"/>
        </w:rPr>
        <w:t xml:space="preserve">prompted and also in </w:t>
      </w:r>
      <w:r w:rsidR="006667D3">
        <w:rPr>
          <w:b/>
          <w:lang w:val="en-US"/>
        </w:rPr>
        <w:t xml:space="preserve">payment </w:t>
      </w:r>
      <w:r w:rsidR="00E41E7E">
        <w:rPr>
          <w:b/>
          <w:lang w:val="en-US"/>
        </w:rPr>
        <w:t xml:space="preserve">amount make it </w:t>
      </w:r>
      <w:r w:rsidR="006779BC">
        <w:rPr>
          <w:b/>
          <w:lang w:val="en-US"/>
        </w:rPr>
        <w:t>change</w:t>
      </w:r>
    </w:p>
    <w:p w:rsidR="004F7571" w:rsidP="001A31E9" w:rsidRDefault="004F7571" w14:paraId="627E0E3B" w14:textId="4738F91B">
      <w:pPr>
        <w:tabs>
          <w:tab w:val="left" w:pos="2640"/>
        </w:tabs>
        <w:rPr>
          <w:b/>
          <w:lang w:val="en-US"/>
        </w:rPr>
      </w:pPr>
      <w:r w:rsidRPr="004F7571">
        <w:rPr>
          <w:b/>
          <w:noProof/>
          <w:lang w:val="en-US"/>
        </w:rPr>
        <w:drawing>
          <wp:inline distT="0" distB="0" distL="0" distR="0" wp14:anchorId="6FB96223" wp14:editId="7BE58BBB">
            <wp:extent cx="5731510" cy="1417955"/>
            <wp:effectExtent l="0" t="0" r="2540" b="0"/>
            <wp:docPr id="831154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54285" name="Picture 1" descr="A screenshot of a computer&#10;&#10;Description automatically generated"/>
                    <pic:cNvPicPr/>
                  </pic:nvPicPr>
                  <pic:blipFill>
                    <a:blip r:embed="rId413"/>
                    <a:stretch>
                      <a:fillRect/>
                    </a:stretch>
                  </pic:blipFill>
                  <pic:spPr>
                    <a:xfrm>
                      <a:off x="0" y="0"/>
                      <a:ext cx="5731510" cy="1417955"/>
                    </a:xfrm>
                    <a:prstGeom prst="rect">
                      <a:avLst/>
                    </a:prstGeom>
                  </pic:spPr>
                </pic:pic>
              </a:graphicData>
            </a:graphic>
          </wp:inline>
        </w:drawing>
      </w:r>
    </w:p>
    <w:p w:rsidR="003C003F" w:rsidP="001A31E9" w:rsidRDefault="003C003F" w14:paraId="01E2B31C" w14:textId="77777777">
      <w:pPr>
        <w:tabs>
          <w:tab w:val="left" w:pos="2640"/>
        </w:tabs>
        <w:rPr>
          <w:b/>
          <w:lang w:val="en-US"/>
        </w:rPr>
      </w:pPr>
    </w:p>
    <w:p w:rsidR="003C003F" w:rsidP="001A31E9" w:rsidRDefault="003C003F" w14:paraId="590A86DD" w14:textId="0541C2CA">
      <w:pPr>
        <w:tabs>
          <w:tab w:val="left" w:pos="2640"/>
        </w:tabs>
        <w:rPr>
          <w:b/>
          <w:lang w:val="en-US"/>
        </w:rPr>
      </w:pPr>
      <w:r w:rsidRPr="003C003F">
        <w:rPr>
          <w:b/>
          <w:noProof/>
          <w:lang w:val="en-US"/>
        </w:rPr>
        <w:drawing>
          <wp:inline distT="0" distB="0" distL="0" distR="0" wp14:anchorId="46DA6047" wp14:editId="5215B600">
            <wp:extent cx="4229774" cy="3458424"/>
            <wp:effectExtent l="0" t="0" r="0" b="8890"/>
            <wp:docPr id="1746884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84815" name="Picture 1" descr="A screenshot of a computer&#10;&#10;Description automatically generated"/>
                    <pic:cNvPicPr/>
                  </pic:nvPicPr>
                  <pic:blipFill>
                    <a:blip r:embed="rId414"/>
                    <a:stretch>
                      <a:fillRect/>
                    </a:stretch>
                  </pic:blipFill>
                  <pic:spPr>
                    <a:xfrm>
                      <a:off x="0" y="0"/>
                      <a:ext cx="4234394" cy="3462201"/>
                    </a:xfrm>
                    <a:prstGeom prst="rect">
                      <a:avLst/>
                    </a:prstGeom>
                  </pic:spPr>
                </pic:pic>
              </a:graphicData>
            </a:graphic>
          </wp:inline>
        </w:drawing>
      </w:r>
    </w:p>
    <w:p w:rsidR="006779BC" w:rsidP="001A31E9" w:rsidRDefault="006779BC" w14:paraId="0613B119" w14:textId="77777777">
      <w:pPr>
        <w:tabs>
          <w:tab w:val="left" w:pos="2640"/>
        </w:tabs>
        <w:rPr>
          <w:b/>
          <w:lang w:val="en-US"/>
        </w:rPr>
      </w:pPr>
    </w:p>
    <w:p w:rsidR="006779BC" w:rsidP="001A31E9" w:rsidRDefault="006779BC" w14:paraId="415B2967" w14:textId="003CF46E">
      <w:pPr>
        <w:tabs>
          <w:tab w:val="left" w:pos="2640"/>
        </w:tabs>
        <w:rPr>
          <w:b/>
          <w:lang w:val="en-US"/>
        </w:rPr>
      </w:pPr>
      <w:r>
        <w:rPr>
          <w:b/>
          <w:lang w:val="en-US"/>
        </w:rPr>
        <w:t>Now will create repor</w:t>
      </w:r>
      <w:r w:rsidR="00720424">
        <w:rPr>
          <w:b/>
          <w:lang w:val="en-US"/>
        </w:rPr>
        <w:t>t ad show it to dash</w:t>
      </w:r>
      <w:r w:rsidR="004E3C60">
        <w:rPr>
          <w:b/>
          <w:lang w:val="en-US"/>
        </w:rPr>
        <w:t xml:space="preserve">board and </w:t>
      </w:r>
      <w:r w:rsidR="00D90BFB">
        <w:rPr>
          <w:b/>
          <w:lang w:val="en-US"/>
        </w:rPr>
        <w:t xml:space="preserve">will make supplier </w:t>
      </w:r>
      <w:r w:rsidR="008E756D">
        <w:rPr>
          <w:b/>
          <w:lang w:val="en-US"/>
        </w:rPr>
        <w:t xml:space="preserve"> a parameter </w:t>
      </w:r>
    </w:p>
    <w:p w:rsidR="008E756D" w:rsidP="001A31E9" w:rsidRDefault="00AE60C2" w14:paraId="050D7FBB" w14:textId="14EB5C5B">
      <w:pPr>
        <w:tabs>
          <w:tab w:val="left" w:pos="2640"/>
        </w:tabs>
        <w:rPr>
          <w:b/>
          <w:lang w:val="en-US"/>
        </w:rPr>
      </w:pPr>
      <w:r>
        <w:rPr>
          <w:b/>
          <w:lang w:val="en-US"/>
        </w:rPr>
        <w:t>And also create graph</w:t>
      </w:r>
      <w:r w:rsidR="00780193">
        <w:rPr>
          <w:b/>
          <w:lang w:val="en-US"/>
        </w:rPr>
        <w:t xml:space="preserve"> </w:t>
      </w:r>
    </w:p>
    <w:p w:rsidR="00780193" w:rsidP="001A31E9" w:rsidRDefault="000329F4" w14:paraId="27398B69" w14:textId="303A5B16">
      <w:pPr>
        <w:tabs>
          <w:tab w:val="left" w:pos="2640"/>
        </w:tabs>
        <w:rPr>
          <w:b/>
          <w:lang w:val="en-US"/>
        </w:rPr>
      </w:pPr>
      <w:r>
        <w:rPr>
          <w:b/>
          <w:lang w:val="en-US"/>
        </w:rPr>
        <w:t>Steps</w:t>
      </w:r>
    </w:p>
    <w:p w:rsidR="000329F4" w:rsidP="001A31E9" w:rsidRDefault="00755E0F" w14:paraId="34B4F173" w14:textId="604813F6">
      <w:pPr>
        <w:tabs>
          <w:tab w:val="left" w:pos="2640"/>
        </w:tabs>
        <w:rPr>
          <w:b/>
          <w:lang w:val="en-US"/>
        </w:rPr>
      </w:pPr>
      <w:r>
        <w:rPr>
          <w:b/>
          <w:lang w:val="en-US"/>
        </w:rPr>
        <w:t>Go to</w:t>
      </w:r>
      <w:r w:rsidR="00047F0E">
        <w:rPr>
          <w:b/>
          <w:lang w:val="en-US"/>
        </w:rPr>
        <w:t xml:space="preserve"> catalog ….</w:t>
      </w:r>
      <w:r>
        <w:rPr>
          <w:b/>
          <w:lang w:val="en-US"/>
        </w:rPr>
        <w:t xml:space="preserve"> invoice details</w:t>
      </w:r>
      <w:r w:rsidR="00047F0E">
        <w:rPr>
          <w:b/>
          <w:lang w:val="en-US"/>
        </w:rPr>
        <w:t>….</w:t>
      </w:r>
      <w:r w:rsidR="00EE6F77">
        <w:rPr>
          <w:b/>
          <w:lang w:val="en-US"/>
        </w:rPr>
        <w:t xml:space="preserve">their make </w:t>
      </w:r>
      <w:r w:rsidR="001F7F7A">
        <w:rPr>
          <w:b/>
          <w:lang w:val="en-US"/>
        </w:rPr>
        <w:t>supplier as prompted …go to catalog….create new analysis</w:t>
      </w:r>
      <w:r w:rsidR="002130BC">
        <w:rPr>
          <w:b/>
          <w:lang w:val="en-US"/>
        </w:rPr>
        <w:t xml:space="preserve"> as invoice amount by currency</w:t>
      </w:r>
      <w:r w:rsidR="001F7F7A">
        <w:rPr>
          <w:b/>
          <w:lang w:val="en-US"/>
        </w:rPr>
        <w:t xml:space="preserve"> </w:t>
      </w:r>
      <w:r w:rsidR="003B6066">
        <w:rPr>
          <w:b/>
          <w:lang w:val="en-US"/>
        </w:rPr>
        <w:t>….</w:t>
      </w:r>
      <w:r>
        <w:rPr>
          <w:b/>
          <w:lang w:val="en-US"/>
        </w:rPr>
        <w:t xml:space="preserve"> </w:t>
      </w:r>
      <w:r w:rsidR="005F60F8">
        <w:rPr>
          <w:b/>
          <w:lang w:val="en-US"/>
        </w:rPr>
        <w:t xml:space="preserve">Make supplier as prompted .then go to result </w:t>
      </w:r>
    </w:p>
    <w:p w:rsidR="00330857" w:rsidP="001A31E9" w:rsidRDefault="00330857" w14:paraId="31ECDF83" w14:textId="77777777">
      <w:pPr>
        <w:tabs>
          <w:tab w:val="left" w:pos="2640"/>
        </w:tabs>
        <w:rPr>
          <w:b/>
          <w:lang w:val="en-US"/>
        </w:rPr>
      </w:pPr>
    </w:p>
    <w:p w:rsidR="00330857" w:rsidP="001A31E9" w:rsidRDefault="00330857" w14:paraId="3CC17405" w14:textId="5D9BAC81">
      <w:pPr>
        <w:tabs>
          <w:tab w:val="left" w:pos="2640"/>
        </w:tabs>
        <w:rPr>
          <w:b/>
          <w:lang w:val="en-US"/>
        </w:rPr>
      </w:pPr>
      <w:r w:rsidRPr="00330857">
        <w:rPr>
          <w:b/>
          <w:noProof/>
          <w:lang w:val="en-US"/>
        </w:rPr>
        <w:drawing>
          <wp:inline distT="0" distB="0" distL="0" distR="0" wp14:anchorId="3835C993" wp14:editId="475E6E1E">
            <wp:extent cx="4157003" cy="1812759"/>
            <wp:effectExtent l="0" t="0" r="0" b="0"/>
            <wp:docPr id="1078041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41271" name="Picture 1" descr="A screenshot of a computer&#10;&#10;Description automatically generated"/>
                    <pic:cNvPicPr/>
                  </pic:nvPicPr>
                  <pic:blipFill>
                    <a:blip r:embed="rId415"/>
                    <a:stretch>
                      <a:fillRect/>
                    </a:stretch>
                  </pic:blipFill>
                  <pic:spPr>
                    <a:xfrm>
                      <a:off x="0" y="0"/>
                      <a:ext cx="4167481" cy="1817328"/>
                    </a:xfrm>
                    <a:prstGeom prst="rect">
                      <a:avLst/>
                    </a:prstGeom>
                  </pic:spPr>
                </pic:pic>
              </a:graphicData>
            </a:graphic>
          </wp:inline>
        </w:drawing>
      </w:r>
    </w:p>
    <w:p w:rsidR="009C40D6" w:rsidP="001A31E9" w:rsidRDefault="009C40D6" w14:paraId="0209F143" w14:textId="77777777">
      <w:pPr>
        <w:tabs>
          <w:tab w:val="left" w:pos="2640"/>
        </w:tabs>
        <w:rPr>
          <w:b/>
          <w:lang w:val="en-US"/>
        </w:rPr>
      </w:pPr>
    </w:p>
    <w:p w:rsidR="009C40D6" w:rsidP="001A31E9" w:rsidRDefault="009C40D6" w14:paraId="1091789D" w14:textId="5A6AD597">
      <w:pPr>
        <w:tabs>
          <w:tab w:val="left" w:pos="2640"/>
        </w:tabs>
        <w:rPr>
          <w:b/>
          <w:lang w:val="en-US"/>
        </w:rPr>
      </w:pPr>
      <w:r w:rsidRPr="009C40D6">
        <w:rPr>
          <w:b/>
          <w:noProof/>
          <w:lang w:val="en-US"/>
        </w:rPr>
        <w:drawing>
          <wp:inline distT="0" distB="0" distL="0" distR="0" wp14:anchorId="4F90DADF" wp14:editId="27BE670B">
            <wp:extent cx="3305908" cy="2219200"/>
            <wp:effectExtent l="0" t="0" r="0" b="0"/>
            <wp:docPr id="487603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3484" name="Picture 1" descr="A screenshot of a computer&#10;&#10;Description automatically generated"/>
                    <pic:cNvPicPr/>
                  </pic:nvPicPr>
                  <pic:blipFill>
                    <a:blip r:embed="rId416"/>
                    <a:stretch>
                      <a:fillRect/>
                    </a:stretch>
                  </pic:blipFill>
                  <pic:spPr>
                    <a:xfrm>
                      <a:off x="0" y="0"/>
                      <a:ext cx="3311673" cy="2223070"/>
                    </a:xfrm>
                    <a:prstGeom prst="rect">
                      <a:avLst/>
                    </a:prstGeom>
                  </pic:spPr>
                </pic:pic>
              </a:graphicData>
            </a:graphic>
          </wp:inline>
        </w:drawing>
      </w:r>
    </w:p>
    <w:p w:rsidR="00780193" w:rsidP="001A31E9" w:rsidRDefault="00780193" w14:paraId="2AD5759C" w14:textId="0A051C23">
      <w:pPr>
        <w:tabs>
          <w:tab w:val="left" w:pos="2640"/>
        </w:tabs>
        <w:rPr>
          <w:b/>
          <w:lang w:val="en-US"/>
        </w:rPr>
      </w:pPr>
      <w:r w:rsidRPr="00780193">
        <w:rPr>
          <w:b/>
          <w:noProof/>
          <w:lang w:val="en-US"/>
        </w:rPr>
        <w:drawing>
          <wp:inline distT="0" distB="0" distL="0" distR="0" wp14:anchorId="01153114" wp14:editId="4F2D9B70">
            <wp:extent cx="3368911" cy="2588455"/>
            <wp:effectExtent l="0" t="0" r="3175" b="2540"/>
            <wp:docPr id="1066650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50206" name="Picture 1" descr="A screenshot of a computer&#10;&#10;Description automatically generated"/>
                    <pic:cNvPicPr/>
                  </pic:nvPicPr>
                  <pic:blipFill>
                    <a:blip r:embed="rId417"/>
                    <a:stretch>
                      <a:fillRect/>
                    </a:stretch>
                  </pic:blipFill>
                  <pic:spPr>
                    <a:xfrm>
                      <a:off x="0" y="0"/>
                      <a:ext cx="3372809" cy="2591450"/>
                    </a:xfrm>
                    <a:prstGeom prst="rect">
                      <a:avLst/>
                    </a:prstGeom>
                  </pic:spPr>
                </pic:pic>
              </a:graphicData>
            </a:graphic>
          </wp:inline>
        </w:drawing>
      </w:r>
    </w:p>
    <w:p w:rsidR="004F0BE3" w:rsidP="004F0BE3" w:rsidRDefault="004F0BE3" w14:paraId="0B32335C" w14:textId="77777777">
      <w:pPr>
        <w:tabs>
          <w:tab w:val="left" w:pos="2640"/>
        </w:tabs>
        <w:rPr>
          <w:b/>
          <w:lang w:val="en-US"/>
        </w:rPr>
      </w:pPr>
      <w:r>
        <w:rPr>
          <w:b/>
          <w:lang w:val="en-US"/>
        </w:rPr>
        <w:t xml:space="preserve">NOW MAKE DASHBOARD </w:t>
      </w:r>
    </w:p>
    <w:p w:rsidR="00313DCB" w:rsidP="001A31E9" w:rsidRDefault="00313DCB" w14:paraId="2366C900" w14:textId="77777777">
      <w:pPr>
        <w:tabs>
          <w:tab w:val="left" w:pos="2640"/>
        </w:tabs>
        <w:rPr>
          <w:b/>
          <w:lang w:val="en-US"/>
        </w:rPr>
      </w:pPr>
    </w:p>
    <w:p w:rsidR="00313DCB" w:rsidP="35E1BEC3" w:rsidRDefault="00B47AEC" w14:paraId="7A356626" w14:textId="51ACFAE8">
      <w:pPr>
        <w:tabs>
          <w:tab w:val="left" w:pos="2640"/>
        </w:tabs>
        <w:rPr>
          <w:b/>
          <w:bCs/>
        </w:rPr>
      </w:pPr>
      <w:r w:rsidRPr="35E1BEC3">
        <w:rPr>
          <w:b/>
          <w:bCs/>
        </w:rPr>
        <w:t xml:space="preserve">NOW </w:t>
      </w:r>
      <w:r w:rsidRPr="35E1BEC3" w:rsidR="00036E4F">
        <w:rPr>
          <w:b/>
          <w:bCs/>
        </w:rPr>
        <w:t xml:space="preserve">THE THING YOU HAVE TO DO IS </w:t>
      </w:r>
      <w:r w:rsidRPr="35E1BEC3" w:rsidR="00FE1C50">
        <w:rPr>
          <w:b/>
          <w:bCs/>
        </w:rPr>
        <w:t xml:space="preserve">SELECT PAYAL ..OTBI…COPY IT AND PAST IT INTO </w:t>
      </w:r>
      <w:r w:rsidRPr="35E1BEC3" w:rsidR="00110D89">
        <w:rPr>
          <w:b/>
          <w:bCs/>
        </w:rPr>
        <w:t>SHARED FOLDER ……..CUSTOM………</w:t>
      </w:r>
      <w:r w:rsidRPr="35E1BEC3" w:rsidR="00597851">
        <w:rPr>
          <w:b/>
          <w:bCs/>
        </w:rPr>
        <w:t>CREATE FORLDER WITH PAYAL …PAST</w:t>
      </w:r>
    </w:p>
    <w:p w:rsidR="004F0BE3" w:rsidP="001A31E9" w:rsidRDefault="000B15B1" w14:paraId="5E67717C" w14:textId="22D1C2E2">
      <w:pPr>
        <w:tabs>
          <w:tab w:val="left" w:pos="2640"/>
        </w:tabs>
        <w:rPr>
          <w:b/>
        </w:rPr>
      </w:pPr>
      <w:r>
        <w:rPr>
          <w:b/>
          <w:lang w:val="en-US"/>
        </w:rPr>
        <w:t>CLICK ON CREATE AND SELECT DASHBOARD PROMPT …..</w:t>
      </w:r>
      <w:r w:rsidR="00104876">
        <w:rPr>
          <w:b/>
          <w:lang w:val="en-US"/>
        </w:rPr>
        <w:t>THEN CLICK ON PLUS ICON IN DASHBOARD PROMT ……AND SELECT THE APPROPRIAT COLUMN(SUPPLIER)…</w:t>
      </w:r>
      <w:r w:rsidR="00D85CFF">
        <w:rPr>
          <w:b/>
          <w:lang w:val="en-US"/>
        </w:rPr>
        <w:t xml:space="preserve">SELECT SAVE </w:t>
      </w:r>
    </w:p>
    <w:p w:rsidR="00D85CFF" w:rsidP="001A31E9" w:rsidRDefault="00D85CFF" w14:paraId="56A7111E" w14:textId="0D3A1F12">
      <w:pPr>
        <w:tabs>
          <w:tab w:val="left" w:pos="2640"/>
        </w:tabs>
        <w:rPr>
          <w:b/>
          <w:lang w:val="en-US"/>
        </w:rPr>
      </w:pPr>
      <w:r>
        <w:rPr>
          <w:b/>
          <w:lang w:val="en-US"/>
        </w:rPr>
        <w:t>NEXT CLICK ON CREATE DASHBOARD …</w:t>
      </w:r>
      <w:r w:rsidR="00431CA5">
        <w:rPr>
          <w:b/>
          <w:lang w:val="en-US"/>
        </w:rPr>
        <w:t>LOCATION(</w:t>
      </w:r>
      <w:r w:rsidR="00311F8C">
        <w:rPr>
          <w:b/>
          <w:lang w:val="en-US"/>
        </w:rPr>
        <w:t>SHARED FOLDER/CUSTOM/DASHBO</w:t>
      </w:r>
      <w:r w:rsidR="00851970">
        <w:rPr>
          <w:b/>
          <w:lang w:val="en-US"/>
        </w:rPr>
        <w:t>ARD</w:t>
      </w:r>
      <w:r w:rsidR="00431CA5">
        <w:rPr>
          <w:b/>
          <w:lang w:val="en-US"/>
        </w:rPr>
        <w:t>)</w:t>
      </w:r>
      <w:r w:rsidR="00462D2E">
        <w:rPr>
          <w:b/>
          <w:lang w:val="en-US"/>
        </w:rPr>
        <w:t xml:space="preserve">…OPEN </w:t>
      </w:r>
      <w:r w:rsidR="008B4647">
        <w:rPr>
          <w:b/>
          <w:lang w:val="en-US"/>
        </w:rPr>
        <w:t>DASHBOARD ADD COLUMN AND SECTIONS NECESSARARY</w:t>
      </w:r>
    </w:p>
    <w:p w:rsidR="00597851" w:rsidP="001A31E9" w:rsidRDefault="00597851" w14:paraId="0155AB73" w14:textId="77777777">
      <w:pPr>
        <w:tabs>
          <w:tab w:val="left" w:pos="2640"/>
        </w:tabs>
        <w:rPr>
          <w:b/>
          <w:lang w:val="en-US"/>
        </w:rPr>
      </w:pPr>
    </w:p>
    <w:p w:rsidR="00313DCB" w:rsidP="001A31E9" w:rsidRDefault="00313DCB" w14:paraId="2F095AB9" w14:textId="77777777">
      <w:pPr>
        <w:tabs>
          <w:tab w:val="left" w:pos="2640"/>
        </w:tabs>
        <w:rPr>
          <w:b/>
          <w:lang w:val="en-US"/>
        </w:rPr>
      </w:pPr>
    </w:p>
    <w:p w:rsidR="00313DCB" w:rsidP="001A31E9" w:rsidRDefault="00313DCB" w14:paraId="779ECF1A" w14:textId="77777777">
      <w:pPr>
        <w:tabs>
          <w:tab w:val="left" w:pos="2640"/>
        </w:tabs>
        <w:rPr>
          <w:b/>
          <w:lang w:val="en-US"/>
        </w:rPr>
      </w:pPr>
    </w:p>
    <w:p w:rsidR="00313DCB" w:rsidP="001A31E9" w:rsidRDefault="00313DCB" w14:paraId="0BA842A0" w14:textId="77777777">
      <w:pPr>
        <w:tabs>
          <w:tab w:val="left" w:pos="2640"/>
        </w:tabs>
        <w:rPr>
          <w:b/>
          <w:lang w:val="en-US"/>
        </w:rPr>
      </w:pPr>
    </w:p>
    <w:p w:rsidR="00313DCB" w:rsidP="001A31E9" w:rsidRDefault="00313DCB" w14:paraId="0A504A36" w14:textId="77777777">
      <w:pPr>
        <w:tabs>
          <w:tab w:val="left" w:pos="2640"/>
        </w:tabs>
        <w:rPr>
          <w:b/>
          <w:lang w:val="en-US"/>
        </w:rPr>
      </w:pPr>
    </w:p>
    <w:p w:rsidR="00313DCB" w:rsidP="001A31E9" w:rsidRDefault="00313DCB" w14:paraId="1DE7DDD5" w14:textId="77777777">
      <w:pPr>
        <w:tabs>
          <w:tab w:val="left" w:pos="2640"/>
        </w:tabs>
        <w:rPr>
          <w:b/>
          <w:lang w:val="en-US"/>
        </w:rPr>
      </w:pPr>
    </w:p>
    <w:p w:rsidR="00313DCB" w:rsidP="001A31E9" w:rsidRDefault="00313DCB" w14:paraId="282BD5CA" w14:textId="77777777">
      <w:pPr>
        <w:tabs>
          <w:tab w:val="left" w:pos="2640"/>
        </w:tabs>
        <w:rPr>
          <w:b/>
          <w:lang w:val="en-US"/>
        </w:rPr>
      </w:pPr>
    </w:p>
    <w:p w:rsidR="00313DCB" w:rsidP="001A31E9" w:rsidRDefault="00313DCB" w14:paraId="30361134" w14:textId="77777777">
      <w:pPr>
        <w:tabs>
          <w:tab w:val="left" w:pos="2640"/>
        </w:tabs>
        <w:rPr>
          <w:b/>
          <w:lang w:val="en-US"/>
        </w:rPr>
      </w:pPr>
    </w:p>
    <w:p w:rsidR="00313DCB" w:rsidP="001A31E9" w:rsidRDefault="00313DCB" w14:paraId="71E1D411" w14:textId="77777777">
      <w:pPr>
        <w:tabs>
          <w:tab w:val="left" w:pos="2640"/>
        </w:tabs>
        <w:rPr>
          <w:b/>
          <w:lang w:val="en-US"/>
        </w:rPr>
      </w:pPr>
    </w:p>
    <w:p w:rsidR="00313DCB" w:rsidP="001A31E9" w:rsidRDefault="00313DCB" w14:paraId="0AFB71FE" w14:textId="77777777">
      <w:pPr>
        <w:tabs>
          <w:tab w:val="left" w:pos="2640"/>
        </w:tabs>
        <w:rPr>
          <w:b/>
          <w:lang w:val="en-US"/>
        </w:rPr>
      </w:pPr>
    </w:p>
    <w:p w:rsidR="00313DCB" w:rsidP="001A31E9" w:rsidRDefault="00313DCB" w14:paraId="14993C1E" w14:textId="77777777">
      <w:pPr>
        <w:tabs>
          <w:tab w:val="left" w:pos="2640"/>
        </w:tabs>
        <w:rPr>
          <w:b/>
          <w:lang w:val="en-US"/>
        </w:rPr>
      </w:pPr>
    </w:p>
    <w:p w:rsidR="00313DCB" w:rsidP="001A31E9" w:rsidRDefault="00313DCB" w14:paraId="106AEEA7" w14:textId="77777777">
      <w:pPr>
        <w:tabs>
          <w:tab w:val="left" w:pos="2640"/>
        </w:tabs>
        <w:rPr>
          <w:b/>
          <w:lang w:val="en-US"/>
        </w:rPr>
      </w:pPr>
    </w:p>
    <w:p w:rsidR="00313DCB" w:rsidP="001A31E9" w:rsidRDefault="00313DCB" w14:paraId="79A90620" w14:textId="77777777">
      <w:pPr>
        <w:tabs>
          <w:tab w:val="left" w:pos="2640"/>
        </w:tabs>
        <w:rPr>
          <w:b/>
          <w:lang w:val="en-US"/>
        </w:rPr>
      </w:pPr>
    </w:p>
    <w:p w:rsidR="00313DCB" w:rsidP="001A31E9" w:rsidRDefault="00313DCB" w14:paraId="5EFCFF58" w14:textId="0788033A">
      <w:pPr>
        <w:tabs>
          <w:tab w:val="left" w:pos="2640"/>
        </w:tabs>
        <w:rPr>
          <w:b/>
          <w:lang w:val="en-US"/>
        </w:rPr>
      </w:pPr>
      <w:r w:rsidRPr="00313DCB">
        <w:rPr>
          <w:b/>
          <w:noProof/>
          <w:lang w:val="en-US"/>
        </w:rPr>
        <w:drawing>
          <wp:inline distT="0" distB="0" distL="0" distR="0" wp14:anchorId="07F0855E" wp14:editId="6338424D">
            <wp:extent cx="5731510" cy="2360295"/>
            <wp:effectExtent l="0" t="0" r="2540" b="1905"/>
            <wp:docPr id="116168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8496" name="Picture 1" descr="A screenshot of a computer&#10;&#10;Description automatically generated"/>
                    <pic:cNvPicPr/>
                  </pic:nvPicPr>
                  <pic:blipFill>
                    <a:blip r:embed="rId418"/>
                    <a:stretch>
                      <a:fillRect/>
                    </a:stretch>
                  </pic:blipFill>
                  <pic:spPr>
                    <a:xfrm>
                      <a:off x="0" y="0"/>
                      <a:ext cx="5731510" cy="2360295"/>
                    </a:xfrm>
                    <a:prstGeom prst="rect">
                      <a:avLst/>
                    </a:prstGeom>
                  </pic:spPr>
                </pic:pic>
              </a:graphicData>
            </a:graphic>
          </wp:inline>
        </w:drawing>
      </w:r>
    </w:p>
    <w:p w:rsidR="00901D31" w:rsidP="001A31E9" w:rsidRDefault="00901D31" w14:paraId="3FB1B6FC" w14:textId="77777777">
      <w:pPr>
        <w:tabs>
          <w:tab w:val="left" w:pos="2640"/>
        </w:tabs>
        <w:rPr>
          <w:b/>
          <w:lang w:val="en-US"/>
        </w:rPr>
      </w:pPr>
    </w:p>
    <w:p w:rsidR="00901D31" w:rsidP="001A31E9" w:rsidRDefault="00901D31" w14:paraId="7FFA7366" w14:textId="07872A72">
      <w:pPr>
        <w:tabs>
          <w:tab w:val="left" w:pos="2640"/>
        </w:tabs>
        <w:rPr>
          <w:b/>
          <w:lang w:val="en-US"/>
        </w:rPr>
      </w:pPr>
      <w:r w:rsidRPr="00901D31">
        <w:rPr>
          <w:b/>
          <w:noProof/>
          <w:lang w:val="en-US"/>
        </w:rPr>
        <w:drawing>
          <wp:inline distT="0" distB="0" distL="0" distR="0" wp14:anchorId="67740E2F" wp14:editId="1854F9F8">
            <wp:extent cx="5731510" cy="2729865"/>
            <wp:effectExtent l="0" t="0" r="2540" b="0"/>
            <wp:docPr id="2042597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97141" name="Picture 1" descr="A screenshot of a computer&#10;&#10;Description automatically generated"/>
                    <pic:cNvPicPr/>
                  </pic:nvPicPr>
                  <pic:blipFill>
                    <a:blip r:embed="rId419"/>
                    <a:stretch>
                      <a:fillRect/>
                    </a:stretch>
                  </pic:blipFill>
                  <pic:spPr>
                    <a:xfrm>
                      <a:off x="0" y="0"/>
                      <a:ext cx="5731510" cy="2729865"/>
                    </a:xfrm>
                    <a:prstGeom prst="rect">
                      <a:avLst/>
                    </a:prstGeom>
                  </pic:spPr>
                </pic:pic>
              </a:graphicData>
            </a:graphic>
          </wp:inline>
        </w:drawing>
      </w:r>
    </w:p>
    <w:p w:rsidR="00224B1F" w:rsidP="001A31E9" w:rsidRDefault="00224B1F" w14:paraId="4AA90EE8" w14:textId="77777777">
      <w:pPr>
        <w:tabs>
          <w:tab w:val="left" w:pos="2640"/>
        </w:tabs>
        <w:rPr>
          <w:b/>
          <w:lang w:val="en-US"/>
        </w:rPr>
      </w:pPr>
    </w:p>
    <w:p w:rsidR="00224B1F" w:rsidP="001A31E9" w:rsidRDefault="00224B1F" w14:paraId="6D6DD4B9" w14:textId="67F3F5C4">
      <w:pPr>
        <w:tabs>
          <w:tab w:val="left" w:pos="2640"/>
        </w:tabs>
        <w:rPr>
          <w:b/>
          <w:lang w:val="en-US"/>
        </w:rPr>
      </w:pPr>
      <w:r w:rsidRPr="00224B1F">
        <w:rPr>
          <w:b/>
          <w:noProof/>
          <w:lang w:val="en-US"/>
        </w:rPr>
        <w:drawing>
          <wp:inline distT="0" distB="0" distL="0" distR="0" wp14:anchorId="15285DDC" wp14:editId="6BA4B277">
            <wp:extent cx="5731510" cy="2722880"/>
            <wp:effectExtent l="0" t="0" r="2540" b="1270"/>
            <wp:docPr id="1126422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22887" name="Picture 1" descr="A screenshot of a computer&#10;&#10;Description automatically generated"/>
                    <pic:cNvPicPr/>
                  </pic:nvPicPr>
                  <pic:blipFill>
                    <a:blip r:embed="rId420"/>
                    <a:stretch>
                      <a:fillRect/>
                    </a:stretch>
                  </pic:blipFill>
                  <pic:spPr>
                    <a:xfrm>
                      <a:off x="0" y="0"/>
                      <a:ext cx="5731510" cy="2722880"/>
                    </a:xfrm>
                    <a:prstGeom prst="rect">
                      <a:avLst/>
                    </a:prstGeom>
                  </pic:spPr>
                </pic:pic>
              </a:graphicData>
            </a:graphic>
          </wp:inline>
        </w:drawing>
      </w:r>
    </w:p>
    <w:p w:rsidR="003E4A0F" w:rsidP="001A31E9" w:rsidRDefault="003E4A0F" w14:paraId="5132086E" w14:textId="7DB357C2">
      <w:pPr>
        <w:tabs>
          <w:tab w:val="left" w:pos="2640"/>
        </w:tabs>
        <w:rPr>
          <w:b/>
          <w:lang w:val="en-US"/>
        </w:rPr>
      </w:pPr>
      <w:r w:rsidRPr="003E4A0F">
        <w:rPr>
          <w:b/>
          <w:noProof/>
          <w:lang w:val="en-US"/>
        </w:rPr>
        <w:drawing>
          <wp:inline distT="0" distB="0" distL="0" distR="0" wp14:anchorId="643AA882" wp14:editId="1BFD95C7">
            <wp:extent cx="2470277" cy="4584936"/>
            <wp:effectExtent l="0" t="0" r="6350" b="6350"/>
            <wp:docPr id="1926539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39446" name="Picture 1" descr="A screenshot of a computer&#10;&#10;Description automatically generated"/>
                    <pic:cNvPicPr/>
                  </pic:nvPicPr>
                  <pic:blipFill>
                    <a:blip r:embed="rId421"/>
                    <a:stretch>
                      <a:fillRect/>
                    </a:stretch>
                  </pic:blipFill>
                  <pic:spPr>
                    <a:xfrm>
                      <a:off x="0" y="0"/>
                      <a:ext cx="2470277" cy="4584936"/>
                    </a:xfrm>
                    <a:prstGeom prst="rect">
                      <a:avLst/>
                    </a:prstGeom>
                  </pic:spPr>
                </pic:pic>
              </a:graphicData>
            </a:graphic>
          </wp:inline>
        </w:drawing>
      </w:r>
    </w:p>
    <w:p w:rsidR="006A21C5" w:rsidP="001A31E9" w:rsidRDefault="006A21C5" w14:paraId="14801116" w14:textId="529ED5B9">
      <w:pPr>
        <w:tabs>
          <w:tab w:val="left" w:pos="2640"/>
        </w:tabs>
        <w:rPr>
          <w:b/>
          <w:lang w:val="en-US"/>
        </w:rPr>
      </w:pPr>
      <w:r w:rsidRPr="006A21C5">
        <w:rPr>
          <w:b/>
          <w:noProof/>
          <w:lang w:val="en-US"/>
        </w:rPr>
        <w:drawing>
          <wp:inline distT="0" distB="0" distL="0" distR="0" wp14:anchorId="3279F133" wp14:editId="547B8569">
            <wp:extent cx="5731510" cy="2996565"/>
            <wp:effectExtent l="0" t="0" r="2540" b="0"/>
            <wp:docPr id="874556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56082" name="Picture 1" descr="A screenshot of a computer&#10;&#10;Description automatically generated"/>
                    <pic:cNvPicPr/>
                  </pic:nvPicPr>
                  <pic:blipFill>
                    <a:blip r:embed="rId422"/>
                    <a:stretch>
                      <a:fillRect/>
                    </a:stretch>
                  </pic:blipFill>
                  <pic:spPr>
                    <a:xfrm>
                      <a:off x="0" y="0"/>
                      <a:ext cx="5731510" cy="2996565"/>
                    </a:xfrm>
                    <a:prstGeom prst="rect">
                      <a:avLst/>
                    </a:prstGeom>
                  </pic:spPr>
                </pic:pic>
              </a:graphicData>
            </a:graphic>
          </wp:inline>
        </w:drawing>
      </w:r>
    </w:p>
    <w:p w:rsidR="00E61E50" w:rsidP="001A31E9" w:rsidRDefault="00E61E50" w14:paraId="5109B5C3" w14:textId="77777777">
      <w:pPr>
        <w:tabs>
          <w:tab w:val="left" w:pos="2640"/>
        </w:tabs>
        <w:rPr>
          <w:b/>
          <w:lang w:val="en-US"/>
        </w:rPr>
      </w:pPr>
    </w:p>
    <w:p w:rsidR="00E61E50" w:rsidP="001A31E9" w:rsidRDefault="00E61E50" w14:paraId="0E97E92C" w14:textId="5D32FA96">
      <w:pPr>
        <w:tabs>
          <w:tab w:val="left" w:pos="2640"/>
        </w:tabs>
        <w:rPr>
          <w:b/>
          <w:lang w:val="en-US"/>
        </w:rPr>
      </w:pPr>
      <w:r w:rsidRPr="00E61E50">
        <w:rPr>
          <w:b/>
          <w:noProof/>
          <w:lang w:val="en-US"/>
        </w:rPr>
        <w:drawing>
          <wp:inline distT="0" distB="0" distL="0" distR="0" wp14:anchorId="07C4473A" wp14:editId="643C99C6">
            <wp:extent cx="5731510" cy="3295650"/>
            <wp:effectExtent l="0" t="0" r="2540" b="0"/>
            <wp:docPr id="94609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9715" name="Picture 1" descr="A screenshot of a computer&#10;&#10;Description automatically generated"/>
                    <pic:cNvPicPr/>
                  </pic:nvPicPr>
                  <pic:blipFill>
                    <a:blip r:embed="rId423"/>
                    <a:stretch>
                      <a:fillRect/>
                    </a:stretch>
                  </pic:blipFill>
                  <pic:spPr>
                    <a:xfrm>
                      <a:off x="0" y="0"/>
                      <a:ext cx="5731510" cy="3295650"/>
                    </a:xfrm>
                    <a:prstGeom prst="rect">
                      <a:avLst/>
                    </a:prstGeom>
                  </pic:spPr>
                </pic:pic>
              </a:graphicData>
            </a:graphic>
          </wp:inline>
        </w:drawing>
      </w:r>
    </w:p>
    <w:p w:rsidR="007B0BF6" w:rsidP="001A31E9" w:rsidRDefault="007B0BF6" w14:paraId="2CA14F7E" w14:textId="77777777">
      <w:pPr>
        <w:tabs>
          <w:tab w:val="left" w:pos="2640"/>
        </w:tabs>
        <w:rPr>
          <w:b/>
          <w:lang w:val="en-US"/>
        </w:rPr>
      </w:pPr>
    </w:p>
    <w:p w:rsidR="007B0BF6" w:rsidP="001A31E9" w:rsidRDefault="007B0BF6" w14:paraId="3E2DD14B" w14:textId="77777777">
      <w:pPr>
        <w:tabs>
          <w:tab w:val="left" w:pos="2640"/>
        </w:tabs>
        <w:rPr>
          <w:b/>
          <w:lang w:val="en-US"/>
        </w:rPr>
      </w:pPr>
    </w:p>
    <w:p w:rsidR="007B0BF6" w:rsidP="001A31E9" w:rsidRDefault="007B0BF6" w14:paraId="1B49C89D" w14:textId="68FFC26F">
      <w:pPr>
        <w:tabs>
          <w:tab w:val="left" w:pos="2640"/>
        </w:tabs>
        <w:rPr>
          <w:b/>
          <w:lang w:val="en-US"/>
        </w:rPr>
      </w:pPr>
      <w:r>
        <w:rPr>
          <w:b/>
          <w:lang w:val="en-US"/>
        </w:rPr>
        <w:t>LETS CREATE ANOTHER REPORT</w:t>
      </w:r>
      <w:r w:rsidR="008759FF">
        <w:rPr>
          <w:b/>
          <w:lang w:val="en-US"/>
        </w:rPr>
        <w:t xml:space="preserve"> FOR HEIRARCHY</w:t>
      </w:r>
      <w:r w:rsidR="004B1584">
        <w:rPr>
          <w:b/>
          <w:lang w:val="en-US"/>
        </w:rPr>
        <w:t xml:space="preserve"> </w:t>
      </w:r>
    </w:p>
    <w:p w:rsidR="00AA1A37" w:rsidP="001A31E9" w:rsidRDefault="00AA1A37" w14:paraId="4434B372" w14:textId="77777777">
      <w:pPr>
        <w:tabs>
          <w:tab w:val="left" w:pos="2640"/>
        </w:tabs>
        <w:rPr>
          <w:b/>
          <w:lang w:val="en-US"/>
        </w:rPr>
      </w:pPr>
    </w:p>
    <w:p w:rsidR="00AA1A37" w:rsidP="001A31E9" w:rsidRDefault="00F40070" w14:paraId="687972F9" w14:textId="5BA93DBC">
      <w:pPr>
        <w:tabs>
          <w:tab w:val="left" w:pos="2640"/>
        </w:tabs>
        <w:rPr>
          <w:b/>
        </w:rPr>
      </w:pPr>
      <w:r w:rsidRPr="69DB3143">
        <w:rPr>
          <w:b/>
        </w:rPr>
        <w:t>CATALOG……CREATE ANALYSIS</w:t>
      </w:r>
      <w:r w:rsidRPr="69DB3143" w:rsidR="004B1584">
        <w:rPr>
          <w:b/>
        </w:rPr>
        <w:t xml:space="preserve"> NAME AS INVOICE AMOUNT HIRARCHY</w:t>
      </w:r>
      <w:r w:rsidRPr="69DB3143">
        <w:rPr>
          <w:b/>
        </w:rPr>
        <w:t xml:space="preserve"> ……..</w:t>
      </w:r>
    </w:p>
    <w:p w:rsidR="00AE75DC" w:rsidP="001A31E9" w:rsidRDefault="00AE75DC" w14:paraId="15C32107" w14:textId="77777777">
      <w:pPr>
        <w:tabs>
          <w:tab w:val="left" w:pos="2640"/>
        </w:tabs>
        <w:rPr>
          <w:b/>
          <w:lang w:val="en-US"/>
        </w:rPr>
      </w:pPr>
    </w:p>
    <w:p w:rsidR="00AE75DC" w:rsidP="001A31E9" w:rsidRDefault="00AE75DC" w14:paraId="3D85E158" w14:textId="7F2A096F">
      <w:pPr>
        <w:tabs>
          <w:tab w:val="left" w:pos="2640"/>
        </w:tabs>
        <w:rPr>
          <w:b/>
          <w:lang w:val="en-US"/>
        </w:rPr>
      </w:pPr>
      <w:r w:rsidRPr="00AE75DC">
        <w:rPr>
          <w:b/>
          <w:noProof/>
          <w:lang w:val="en-US"/>
        </w:rPr>
        <w:drawing>
          <wp:inline distT="0" distB="0" distL="0" distR="0" wp14:anchorId="0AB8EFD9" wp14:editId="73D60982">
            <wp:extent cx="5391427" cy="6045511"/>
            <wp:effectExtent l="0" t="0" r="0" b="0"/>
            <wp:docPr id="96450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09489" name=""/>
                    <pic:cNvPicPr/>
                  </pic:nvPicPr>
                  <pic:blipFill>
                    <a:blip r:embed="rId424"/>
                    <a:stretch>
                      <a:fillRect/>
                    </a:stretch>
                  </pic:blipFill>
                  <pic:spPr>
                    <a:xfrm>
                      <a:off x="0" y="0"/>
                      <a:ext cx="5391427" cy="6045511"/>
                    </a:xfrm>
                    <a:prstGeom prst="rect">
                      <a:avLst/>
                    </a:prstGeom>
                  </pic:spPr>
                </pic:pic>
              </a:graphicData>
            </a:graphic>
          </wp:inline>
        </w:drawing>
      </w:r>
    </w:p>
    <w:p w:rsidR="004B1584" w:rsidP="001A31E9" w:rsidRDefault="004B1584" w14:paraId="4D134942" w14:textId="77777777">
      <w:pPr>
        <w:tabs>
          <w:tab w:val="left" w:pos="2640"/>
        </w:tabs>
        <w:rPr>
          <w:b/>
          <w:lang w:val="en-US"/>
        </w:rPr>
      </w:pPr>
    </w:p>
    <w:p w:rsidR="004B1584" w:rsidP="001A31E9" w:rsidRDefault="004B1584" w14:paraId="0C7D26F8" w14:textId="77777777">
      <w:pPr>
        <w:tabs>
          <w:tab w:val="left" w:pos="2640"/>
        </w:tabs>
        <w:rPr>
          <w:b/>
          <w:lang w:val="en-US"/>
        </w:rPr>
      </w:pPr>
    </w:p>
    <w:p w:rsidR="004B1584" w:rsidP="001A31E9" w:rsidRDefault="004B1584" w14:paraId="71788509" w14:textId="77777777">
      <w:pPr>
        <w:tabs>
          <w:tab w:val="left" w:pos="2640"/>
        </w:tabs>
        <w:rPr>
          <w:b/>
          <w:lang w:val="en-US"/>
        </w:rPr>
      </w:pPr>
    </w:p>
    <w:p w:rsidR="004B1584" w:rsidP="001A31E9" w:rsidRDefault="004B1584" w14:paraId="5A435965" w14:textId="2BA981BE">
      <w:pPr>
        <w:tabs>
          <w:tab w:val="left" w:pos="2640"/>
        </w:tabs>
        <w:rPr>
          <w:b/>
          <w:lang w:val="en-US"/>
        </w:rPr>
      </w:pPr>
      <w:r>
        <w:rPr>
          <w:b/>
          <w:lang w:val="en-US"/>
        </w:rPr>
        <w:t>CREATE ANOTHER REPORT</w:t>
      </w:r>
      <w:r w:rsidR="00FF1A1F">
        <w:rPr>
          <w:b/>
          <w:lang w:val="en-US"/>
        </w:rPr>
        <w:t xml:space="preserve"> TO UNDERSTAND CROSS RELATIONSHIP BETWEEN TWO DIMENTION</w:t>
      </w:r>
    </w:p>
    <w:p w:rsidR="00FF1A1F" w:rsidP="001A31E9" w:rsidRDefault="00671E4A" w14:paraId="470EDEB0" w14:textId="77A6A672">
      <w:pPr>
        <w:tabs>
          <w:tab w:val="left" w:pos="2640"/>
        </w:tabs>
        <w:rPr>
          <w:b/>
          <w:lang w:val="en-US"/>
        </w:rPr>
      </w:pPr>
      <w:r>
        <w:rPr>
          <w:b/>
          <w:lang w:val="en-US"/>
        </w:rPr>
        <w:t>FOR MAKING PIVOT TABLE IT IS IMP TO HAVE TWO DIMENSIONS</w:t>
      </w:r>
      <w:r w:rsidR="00CD51F9">
        <w:rPr>
          <w:b/>
          <w:lang w:val="en-US"/>
        </w:rPr>
        <w:t xml:space="preserve"> , MIN TWO DIMENSTION AND ONE F</w:t>
      </w:r>
      <w:r w:rsidR="00CB383C">
        <w:rPr>
          <w:b/>
          <w:lang w:val="en-US"/>
        </w:rPr>
        <w:t>act</w:t>
      </w:r>
      <w:r w:rsidR="00277B0D">
        <w:rPr>
          <w:b/>
          <w:lang w:val="en-US"/>
        </w:rPr>
        <w:t xml:space="preserve"> TO SHOW CROSS RELATION</w:t>
      </w:r>
    </w:p>
    <w:p w:rsidR="0083086F" w:rsidP="001A31E9" w:rsidRDefault="0083086F" w14:paraId="549756F5" w14:textId="77777777">
      <w:pPr>
        <w:tabs>
          <w:tab w:val="left" w:pos="2640"/>
        </w:tabs>
        <w:rPr>
          <w:b/>
          <w:lang w:val="en-US"/>
        </w:rPr>
      </w:pPr>
    </w:p>
    <w:p w:rsidR="0083086F" w:rsidP="001A31E9" w:rsidRDefault="0083086F" w14:paraId="2837F6A0" w14:textId="77777777">
      <w:pPr>
        <w:tabs>
          <w:tab w:val="left" w:pos="2640"/>
        </w:tabs>
        <w:rPr>
          <w:b/>
          <w:lang w:val="en-US"/>
        </w:rPr>
      </w:pPr>
    </w:p>
    <w:p w:rsidR="00FA7981" w:rsidP="001A31E9" w:rsidRDefault="00FA7981" w14:paraId="368AECBF" w14:textId="6665FAB1">
      <w:pPr>
        <w:tabs>
          <w:tab w:val="left" w:pos="2640"/>
        </w:tabs>
        <w:rPr>
          <w:b/>
          <w:lang w:val="en-US"/>
        </w:rPr>
      </w:pPr>
      <w:r w:rsidRPr="00FA7981">
        <w:rPr>
          <w:b/>
          <w:noProof/>
          <w:lang w:val="en-US"/>
        </w:rPr>
        <w:drawing>
          <wp:inline distT="0" distB="0" distL="0" distR="0" wp14:anchorId="714F4432" wp14:editId="50891CFD">
            <wp:extent cx="5731510" cy="4550410"/>
            <wp:effectExtent l="0" t="0" r="2540" b="2540"/>
            <wp:docPr id="112875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5914" name="Picture 1" descr="A screenshot of a computer&#10;&#10;Description automatically generated"/>
                    <pic:cNvPicPr/>
                  </pic:nvPicPr>
                  <pic:blipFill>
                    <a:blip r:embed="rId425"/>
                    <a:stretch>
                      <a:fillRect/>
                    </a:stretch>
                  </pic:blipFill>
                  <pic:spPr>
                    <a:xfrm>
                      <a:off x="0" y="0"/>
                      <a:ext cx="5731510" cy="4550410"/>
                    </a:xfrm>
                    <a:prstGeom prst="rect">
                      <a:avLst/>
                    </a:prstGeom>
                  </pic:spPr>
                </pic:pic>
              </a:graphicData>
            </a:graphic>
          </wp:inline>
        </w:drawing>
      </w:r>
    </w:p>
    <w:p w:rsidR="00277B0D" w:rsidP="001A31E9" w:rsidRDefault="00277B0D" w14:paraId="15771E65" w14:textId="1A5F06B4">
      <w:pPr>
        <w:tabs>
          <w:tab w:val="left" w:pos="2640"/>
        </w:tabs>
        <w:rPr>
          <w:b/>
          <w:lang w:val="en-US"/>
        </w:rPr>
      </w:pPr>
      <w:r w:rsidRPr="00277B0D">
        <w:rPr>
          <w:b/>
          <w:noProof/>
          <w:lang w:val="en-US"/>
        </w:rPr>
        <w:drawing>
          <wp:inline distT="0" distB="0" distL="0" distR="0" wp14:anchorId="4A90F611" wp14:editId="10167BB8">
            <wp:extent cx="5731510" cy="3388360"/>
            <wp:effectExtent l="0" t="0" r="2540" b="2540"/>
            <wp:docPr id="1044074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74699" name="Picture 1" descr="A screenshot of a computer&#10;&#10;Description automatically generated"/>
                    <pic:cNvPicPr/>
                  </pic:nvPicPr>
                  <pic:blipFill>
                    <a:blip r:embed="rId426"/>
                    <a:stretch>
                      <a:fillRect/>
                    </a:stretch>
                  </pic:blipFill>
                  <pic:spPr>
                    <a:xfrm>
                      <a:off x="0" y="0"/>
                      <a:ext cx="5731510" cy="3388360"/>
                    </a:xfrm>
                    <a:prstGeom prst="rect">
                      <a:avLst/>
                    </a:prstGeom>
                  </pic:spPr>
                </pic:pic>
              </a:graphicData>
            </a:graphic>
          </wp:inline>
        </w:drawing>
      </w:r>
    </w:p>
    <w:p w:rsidR="00C41F44" w:rsidP="001A31E9" w:rsidRDefault="00C41F44" w14:paraId="6C33AD4A" w14:textId="77777777">
      <w:pPr>
        <w:tabs>
          <w:tab w:val="left" w:pos="2640"/>
        </w:tabs>
        <w:rPr>
          <w:b/>
          <w:lang w:val="en-US"/>
        </w:rPr>
      </w:pPr>
    </w:p>
    <w:p w:rsidR="00C41F44" w:rsidP="001A31E9" w:rsidRDefault="00C41F44" w14:paraId="343E710C" w14:textId="17668902">
      <w:pPr>
        <w:tabs>
          <w:tab w:val="left" w:pos="2640"/>
        </w:tabs>
        <w:rPr>
          <w:b/>
          <w:lang w:val="en-US"/>
        </w:rPr>
      </w:pPr>
      <w:r>
        <w:rPr>
          <w:b/>
          <w:lang w:val="en-US"/>
        </w:rPr>
        <w:t>ALSO DO SAME TO FOR HEAT MATRIX …GO TO VIEW</w:t>
      </w:r>
    </w:p>
    <w:p w:rsidR="004B1584" w:rsidP="001A31E9" w:rsidRDefault="004B1584" w14:paraId="3A802BCB" w14:textId="45EE2C80">
      <w:pPr>
        <w:tabs>
          <w:tab w:val="left" w:pos="2640"/>
        </w:tabs>
        <w:rPr>
          <w:b/>
          <w:lang w:val="en-US"/>
        </w:rPr>
      </w:pPr>
    </w:p>
    <w:p w:rsidR="00326951" w:rsidP="001A31E9" w:rsidRDefault="00127615" w14:paraId="52F0F32E" w14:textId="48218A6D">
      <w:pPr>
        <w:tabs>
          <w:tab w:val="left" w:pos="2640"/>
        </w:tabs>
        <w:rPr>
          <w:b/>
          <w:lang w:val="en-US"/>
        </w:rPr>
      </w:pPr>
      <w:r w:rsidRPr="00127615">
        <w:rPr>
          <w:b/>
          <w:noProof/>
          <w:lang w:val="en-US"/>
        </w:rPr>
        <w:drawing>
          <wp:inline distT="0" distB="0" distL="0" distR="0" wp14:anchorId="068F0B95" wp14:editId="6153D7E6">
            <wp:extent cx="5731510" cy="4425950"/>
            <wp:effectExtent l="0" t="0" r="2540" b="0"/>
            <wp:docPr id="1713416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16245" name="Picture 1" descr="A screenshot of a computer&#10;&#10;Description automatically generated"/>
                    <pic:cNvPicPr/>
                  </pic:nvPicPr>
                  <pic:blipFill>
                    <a:blip r:embed="rId427"/>
                    <a:stretch>
                      <a:fillRect/>
                    </a:stretch>
                  </pic:blipFill>
                  <pic:spPr>
                    <a:xfrm>
                      <a:off x="0" y="0"/>
                      <a:ext cx="5731510" cy="4425950"/>
                    </a:xfrm>
                    <a:prstGeom prst="rect">
                      <a:avLst/>
                    </a:prstGeom>
                  </pic:spPr>
                </pic:pic>
              </a:graphicData>
            </a:graphic>
          </wp:inline>
        </w:drawing>
      </w:r>
    </w:p>
    <w:p w:rsidR="00326951" w:rsidP="001A31E9" w:rsidRDefault="00326951" w14:paraId="2DE431BC" w14:textId="07CA3C9C">
      <w:pPr>
        <w:tabs>
          <w:tab w:val="left" w:pos="2640"/>
        </w:tabs>
        <w:rPr>
          <w:del w:author="Sebastian, Shiwine (Cognizant)" w:date="2025-02-23T17:05:00Z" w16du:dateUtc="2025-02-23T17:05:53Z" w:id="17"/>
          <w:b/>
          <w:lang w:val="en-US"/>
        </w:rPr>
      </w:pPr>
      <w:r>
        <w:rPr>
          <w:noProof/>
        </w:rPr>
        <w:drawing>
          <wp:inline distT="0" distB="0" distL="0" distR="0" wp14:anchorId="7483E910" wp14:editId="193D5CDE">
            <wp:extent cx="5731510" cy="4222750"/>
            <wp:effectExtent l="0" t="0" r="2540" b="6350"/>
            <wp:docPr id="270434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28">
                      <a:extLst>
                        <a:ext uri="{28A0092B-C50C-407E-A947-70E740481C1C}">
                          <a14:useLocalDpi xmlns:a14="http://schemas.microsoft.com/office/drawing/2010/main" val="0"/>
                        </a:ext>
                      </a:extLst>
                    </a:blip>
                    <a:stretch>
                      <a:fillRect/>
                    </a:stretch>
                  </pic:blipFill>
                  <pic:spPr>
                    <a:xfrm>
                      <a:off x="0" y="0"/>
                      <a:ext cx="5731510" cy="4222750"/>
                    </a:xfrm>
                    <a:prstGeom prst="rect">
                      <a:avLst/>
                    </a:prstGeom>
                  </pic:spPr>
                </pic:pic>
              </a:graphicData>
            </a:graphic>
          </wp:inline>
        </w:drawing>
      </w:r>
    </w:p>
    <w:p w:rsidR="00326951" w:rsidP="001A31E9" w:rsidRDefault="00326951" w14:paraId="70A2AF04" w14:textId="2A12250D">
      <w:pPr>
        <w:tabs>
          <w:tab w:val="left" w:pos="2640"/>
        </w:tabs>
        <w:rPr>
          <w:b/>
          <w:lang w:val="en-US"/>
        </w:rPr>
      </w:pPr>
    </w:p>
    <w:p w:rsidR="00326951" w:rsidP="001A31E9" w:rsidRDefault="00326951" w14:paraId="108FB136" w14:textId="469F7588">
      <w:pPr>
        <w:tabs>
          <w:tab w:val="left" w:pos="2640"/>
        </w:tabs>
        <w:rPr>
          <w:b/>
          <w:lang w:val="en-US"/>
        </w:rPr>
      </w:pPr>
      <w:r>
        <w:rPr>
          <w:b/>
          <w:lang w:val="en-US"/>
        </w:rPr>
        <w:t xml:space="preserve">NOW DO </w:t>
      </w:r>
      <w:r w:rsidR="00175FE9">
        <w:rPr>
          <w:b/>
          <w:lang w:val="en-US"/>
        </w:rPr>
        <w:t>DONE</w:t>
      </w:r>
    </w:p>
    <w:p w:rsidR="001C031C" w:rsidP="001A31E9" w:rsidRDefault="001C031C" w14:paraId="632A1066" w14:textId="41B6B0BB">
      <w:pPr>
        <w:tabs>
          <w:tab w:val="left" w:pos="2640"/>
        </w:tabs>
        <w:rPr>
          <w:b/>
          <w:lang w:val="en-US"/>
        </w:rPr>
      </w:pPr>
      <w:r w:rsidRPr="001C031C">
        <w:rPr>
          <w:b/>
          <w:noProof/>
          <w:lang w:val="en-US"/>
        </w:rPr>
        <w:drawing>
          <wp:inline distT="0" distB="0" distL="0" distR="0" wp14:anchorId="18A6D70B" wp14:editId="1DB3113D">
            <wp:extent cx="5731510" cy="5121910"/>
            <wp:effectExtent l="0" t="0" r="2540" b="2540"/>
            <wp:docPr id="1516709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09012" name="Picture 1" descr="A screenshot of a computer&#10;&#10;Description automatically generated"/>
                    <pic:cNvPicPr/>
                  </pic:nvPicPr>
                  <pic:blipFill>
                    <a:blip r:embed="rId429"/>
                    <a:stretch>
                      <a:fillRect/>
                    </a:stretch>
                  </pic:blipFill>
                  <pic:spPr>
                    <a:xfrm>
                      <a:off x="0" y="0"/>
                      <a:ext cx="5731510" cy="5121910"/>
                    </a:xfrm>
                    <a:prstGeom prst="rect">
                      <a:avLst/>
                    </a:prstGeom>
                  </pic:spPr>
                </pic:pic>
              </a:graphicData>
            </a:graphic>
          </wp:inline>
        </w:drawing>
      </w:r>
    </w:p>
    <w:p w:rsidR="00FD1C86" w:rsidP="001A31E9" w:rsidRDefault="00FD1C86" w14:paraId="727FB08E" w14:textId="77777777">
      <w:pPr>
        <w:tabs>
          <w:tab w:val="left" w:pos="2640"/>
        </w:tabs>
        <w:rPr>
          <w:b/>
          <w:lang w:val="en-US"/>
        </w:rPr>
      </w:pPr>
    </w:p>
    <w:p w:rsidR="00FD1C86" w:rsidP="001A31E9" w:rsidRDefault="00FD1C86" w14:paraId="04E4B9F7" w14:textId="77777777">
      <w:pPr>
        <w:tabs>
          <w:tab w:val="left" w:pos="2640"/>
        </w:tabs>
        <w:rPr>
          <w:b/>
          <w:lang w:val="en-US"/>
        </w:rPr>
      </w:pPr>
    </w:p>
    <w:p w:rsidR="00FD1C86" w:rsidP="001A31E9" w:rsidRDefault="00FD1C86" w14:paraId="19F10DFD" w14:textId="77777777">
      <w:pPr>
        <w:tabs>
          <w:tab w:val="left" w:pos="2640"/>
        </w:tabs>
        <w:rPr>
          <w:b/>
          <w:lang w:val="en-US"/>
        </w:rPr>
      </w:pPr>
    </w:p>
    <w:p w:rsidR="00FD1C86" w:rsidP="001A31E9" w:rsidRDefault="00185065" w14:paraId="072D4B34" w14:textId="422425A5">
      <w:pPr>
        <w:tabs>
          <w:tab w:val="left" w:pos="2640"/>
        </w:tabs>
        <w:rPr>
          <w:b/>
          <w:sz w:val="32"/>
          <w:szCs w:val="32"/>
          <w:lang w:val="en-US"/>
        </w:rPr>
      </w:pPr>
      <w:r w:rsidRPr="00185065">
        <w:rPr>
          <w:b/>
          <w:sz w:val="32"/>
          <w:szCs w:val="32"/>
          <w:lang w:val="en-US"/>
        </w:rPr>
        <w:t xml:space="preserve">                           </w:t>
      </w:r>
      <w:r w:rsidRPr="00185065" w:rsidR="00FD1C86">
        <w:rPr>
          <w:b/>
          <w:sz w:val="32"/>
          <w:szCs w:val="32"/>
          <w:lang w:val="en-US"/>
        </w:rPr>
        <w:t xml:space="preserve">FRS </w:t>
      </w:r>
      <w:r w:rsidRPr="00185065">
        <w:rPr>
          <w:b/>
          <w:sz w:val="32"/>
          <w:szCs w:val="32"/>
          <w:lang w:val="en-US"/>
        </w:rPr>
        <w:t>FINIANCIAL REPORTING S</w:t>
      </w:r>
      <w:r w:rsidR="00960799">
        <w:rPr>
          <w:b/>
          <w:sz w:val="32"/>
          <w:szCs w:val="32"/>
          <w:lang w:val="en-US"/>
        </w:rPr>
        <w:t>pecification</w:t>
      </w:r>
    </w:p>
    <w:p w:rsidR="001E4D5A" w:rsidP="001A31E9" w:rsidRDefault="00C80114" w14:paraId="5D0028FD" w14:textId="118542CB">
      <w:pPr>
        <w:tabs>
          <w:tab w:val="left" w:pos="2640"/>
        </w:tabs>
        <w:rPr>
          <w:b/>
          <w:lang w:val="en-US"/>
        </w:rPr>
      </w:pPr>
      <w:r>
        <w:rPr>
          <w:b/>
          <w:lang w:val="en-US"/>
        </w:rPr>
        <w:t xml:space="preserve">This also </w:t>
      </w:r>
      <w:r w:rsidR="002E14B8">
        <w:rPr>
          <w:b/>
          <w:lang w:val="en-US"/>
        </w:rPr>
        <w:t xml:space="preserve">works under </w:t>
      </w:r>
      <w:r w:rsidR="002A65F8">
        <w:rPr>
          <w:b/>
          <w:lang w:val="en-US"/>
        </w:rPr>
        <w:t xml:space="preserve">facts and </w:t>
      </w:r>
      <w:r w:rsidR="00EB3663">
        <w:rPr>
          <w:b/>
          <w:lang w:val="en-US"/>
        </w:rPr>
        <w:t xml:space="preserve">dimensions </w:t>
      </w:r>
    </w:p>
    <w:p w:rsidR="00EB3663" w:rsidP="001A31E9" w:rsidRDefault="000539D8" w14:paraId="44B3FCAC" w14:textId="3D054E33">
      <w:pPr>
        <w:tabs>
          <w:tab w:val="left" w:pos="2640"/>
        </w:tabs>
        <w:rPr>
          <w:b/>
          <w:lang w:val="en-US"/>
        </w:rPr>
      </w:pPr>
      <w:r>
        <w:rPr>
          <w:b/>
          <w:lang w:val="en-US"/>
        </w:rPr>
        <w:t xml:space="preserve">Example </w:t>
      </w:r>
    </w:p>
    <w:p w:rsidR="000539D8" w:rsidP="001A31E9" w:rsidRDefault="00C028F6" w14:paraId="0314DF69" w14:textId="0E729699">
      <w:pPr>
        <w:tabs>
          <w:tab w:val="left" w:pos="2640"/>
        </w:tabs>
        <w:rPr>
          <w:b/>
          <w:lang w:val="en-US"/>
        </w:rPr>
      </w:pPr>
      <w:r>
        <w:rPr>
          <w:b/>
          <w:lang w:val="en-US"/>
        </w:rPr>
        <w:t xml:space="preserve">Fact </w:t>
      </w:r>
      <w:r w:rsidR="00DD0B04">
        <w:rPr>
          <w:b/>
          <w:lang w:val="en-US"/>
        </w:rPr>
        <w:t>= balance</w:t>
      </w:r>
      <w:r w:rsidR="005D7231">
        <w:rPr>
          <w:b/>
          <w:lang w:val="en-US"/>
        </w:rPr>
        <w:t xml:space="preserve"> </w:t>
      </w:r>
    </w:p>
    <w:p w:rsidR="006C5048" w:rsidP="001A31E9" w:rsidRDefault="006C5048" w14:paraId="1D907D9F" w14:textId="3C335B04">
      <w:pPr>
        <w:tabs>
          <w:tab w:val="left" w:pos="2640"/>
        </w:tabs>
        <w:rPr>
          <w:b/>
          <w:lang w:val="en-US"/>
        </w:rPr>
      </w:pPr>
      <w:r>
        <w:rPr>
          <w:b/>
          <w:lang w:val="en-US"/>
        </w:rPr>
        <w:t xml:space="preserve">Dimension = accounting date , </w:t>
      </w:r>
      <w:r w:rsidR="00924F30">
        <w:rPr>
          <w:b/>
          <w:lang w:val="en-US"/>
        </w:rPr>
        <w:t>accounting name</w:t>
      </w:r>
    </w:p>
    <w:p w:rsidR="00924F30" w:rsidP="001A31E9" w:rsidRDefault="00924F30" w14:paraId="024C0063" w14:textId="77777777">
      <w:pPr>
        <w:tabs>
          <w:tab w:val="left" w:pos="2640"/>
        </w:tabs>
        <w:rPr>
          <w:b/>
          <w:lang w:val="en-US"/>
        </w:rPr>
      </w:pPr>
    </w:p>
    <w:p w:rsidR="004E390E" w:rsidP="001A31E9" w:rsidRDefault="004E390E" w14:paraId="043BB352" w14:textId="77777777">
      <w:pPr>
        <w:tabs>
          <w:tab w:val="left" w:pos="2640"/>
        </w:tabs>
        <w:rPr>
          <w:b/>
          <w:lang w:val="en-US"/>
        </w:rPr>
      </w:pPr>
    </w:p>
    <w:p w:rsidR="00E12B66" w:rsidP="001A31E9" w:rsidRDefault="004E390E" w14:paraId="53897D4E" w14:textId="33EE505B">
      <w:pPr>
        <w:tabs>
          <w:tab w:val="left" w:pos="2640"/>
        </w:tabs>
        <w:rPr>
          <w:b/>
          <w:lang w:val="en-US"/>
        </w:rPr>
      </w:pPr>
      <w:r>
        <w:rPr>
          <w:b/>
          <w:lang w:val="en-US"/>
        </w:rPr>
        <w:t xml:space="preserve">Report will be like pivot </w:t>
      </w:r>
      <w:r w:rsidR="00F160B0">
        <w:rPr>
          <w:b/>
          <w:lang w:val="en-US"/>
        </w:rPr>
        <w:t>table</w:t>
      </w:r>
    </w:p>
    <w:p w:rsidR="00D318D8" w:rsidP="001A31E9" w:rsidRDefault="0087510B" w14:paraId="137C439A" w14:textId="7E3D6D07">
      <w:pPr>
        <w:tabs>
          <w:tab w:val="left" w:pos="2640"/>
        </w:tabs>
        <w:rPr>
          <w:b/>
          <w:lang w:val="en-US"/>
        </w:rPr>
      </w:pPr>
      <w:r>
        <w:rPr>
          <w:b/>
          <w:lang w:val="en-US"/>
        </w:rPr>
        <w:t>l</w:t>
      </w:r>
      <w:r w:rsidR="003515D3">
        <w:rPr>
          <w:b/>
          <w:lang w:val="en-US"/>
        </w:rPr>
        <w:t xml:space="preserve">ov : </w:t>
      </w:r>
      <w:r>
        <w:rPr>
          <w:b/>
          <w:lang w:val="en-US"/>
        </w:rPr>
        <w:t>list</w:t>
      </w:r>
      <w:r w:rsidR="003515D3">
        <w:rPr>
          <w:b/>
          <w:lang w:val="en-US"/>
        </w:rPr>
        <w:t xml:space="preserve"> of view </w:t>
      </w:r>
      <w:r w:rsidR="00E12B66">
        <w:rPr>
          <w:b/>
          <w:lang w:val="en-US"/>
        </w:rPr>
        <w:t>is the collection of dimensions rather than row and column dimensions</w:t>
      </w:r>
    </w:p>
    <w:p w:rsidR="00E12B66" w:rsidP="001A31E9" w:rsidRDefault="00E12B66" w14:paraId="461EAADC" w14:textId="77777777">
      <w:pPr>
        <w:tabs>
          <w:tab w:val="left" w:pos="2640"/>
        </w:tabs>
        <w:rPr>
          <w:b/>
          <w:lang w:val="en-US"/>
        </w:rPr>
      </w:pPr>
    </w:p>
    <w:p w:rsidR="00E12B66" w:rsidP="001A31E9" w:rsidRDefault="00DE2E36" w14:paraId="50D78116" w14:textId="3927E552">
      <w:pPr>
        <w:tabs>
          <w:tab w:val="left" w:pos="2640"/>
        </w:tabs>
        <w:rPr>
          <w:b/>
          <w:lang w:val="en-US"/>
        </w:rPr>
      </w:pPr>
      <w:r>
        <w:rPr>
          <w:b/>
          <w:lang w:val="en-US"/>
        </w:rPr>
        <w:t>ex of report is trial balance report</w:t>
      </w:r>
    </w:p>
    <w:p w:rsidR="00DE2E36" w:rsidP="001A31E9" w:rsidRDefault="00DE2E36" w14:paraId="5A643E1F" w14:textId="77777777">
      <w:pPr>
        <w:tabs>
          <w:tab w:val="left" w:pos="2640"/>
        </w:tabs>
        <w:rPr>
          <w:b/>
          <w:lang w:val="en-US"/>
        </w:rPr>
      </w:pPr>
    </w:p>
    <w:p w:rsidR="00DE2E36" w:rsidP="001A31E9" w:rsidRDefault="000F7495" w14:paraId="46CBDC17" w14:textId="5BD92312">
      <w:pPr>
        <w:tabs>
          <w:tab w:val="left" w:pos="2640"/>
        </w:tabs>
        <w:rPr>
          <w:b/>
          <w:lang w:val="en-US"/>
        </w:rPr>
      </w:pPr>
      <w:r>
        <w:rPr>
          <w:b/>
          <w:lang w:val="en-US"/>
        </w:rPr>
        <w:t xml:space="preserve">                                        </w:t>
      </w:r>
      <w:r w:rsidR="00DE2E36">
        <w:rPr>
          <w:b/>
          <w:lang w:val="en-US"/>
        </w:rPr>
        <w:t xml:space="preserve">opening bal     </w:t>
      </w:r>
      <w:r>
        <w:rPr>
          <w:b/>
          <w:lang w:val="en-US"/>
        </w:rPr>
        <w:t xml:space="preserve">               </w:t>
      </w:r>
      <w:r w:rsidR="00DE2E36">
        <w:rPr>
          <w:b/>
          <w:lang w:val="en-US"/>
        </w:rPr>
        <w:t xml:space="preserve">   activity  </w:t>
      </w:r>
      <w:r>
        <w:rPr>
          <w:b/>
          <w:lang w:val="en-US"/>
        </w:rPr>
        <w:t xml:space="preserve">                       </w:t>
      </w:r>
      <w:r w:rsidR="00DE2E36">
        <w:rPr>
          <w:b/>
          <w:lang w:val="en-US"/>
        </w:rPr>
        <w:t>closi</w:t>
      </w:r>
      <w:r w:rsidR="00592390">
        <w:rPr>
          <w:b/>
          <w:lang w:val="en-US"/>
        </w:rPr>
        <w:t>ng bala</w:t>
      </w:r>
    </w:p>
    <w:p w:rsidR="00592390" w:rsidP="001A31E9" w:rsidRDefault="006B465A" w14:paraId="3573CA6E" w14:textId="7335BBA8">
      <w:pPr>
        <w:tabs>
          <w:tab w:val="left" w:pos="2640"/>
        </w:tabs>
        <w:rPr>
          <w:b/>
          <w:lang w:val="en-US"/>
        </w:rPr>
      </w:pPr>
      <w:r>
        <w:rPr>
          <w:b/>
          <w:noProof/>
          <w:lang w:val="en-US"/>
        </w:rPr>
        <mc:AlternateContent>
          <mc:Choice Requires="aink">
            <w:drawing>
              <wp:anchor distT="0" distB="0" distL="114300" distR="114300" simplePos="0" relativeHeight="251658409" behindDoc="0" locked="0" layoutInCell="1" allowOverlap="1" wp14:anchorId="154A7A0B" wp14:editId="66589A1D">
                <wp:simplePos x="0" y="0"/>
                <wp:positionH relativeFrom="column">
                  <wp:posOffset>-271780</wp:posOffset>
                </wp:positionH>
                <wp:positionV relativeFrom="paragraph">
                  <wp:posOffset>-543560</wp:posOffset>
                </wp:positionV>
                <wp:extent cx="5465880" cy="2610000"/>
                <wp:effectExtent l="38100" t="38100" r="1905" b="38100"/>
                <wp:wrapNone/>
                <wp:docPr id="1538055551" name="Ink 109"/>
                <wp:cNvGraphicFramePr/>
                <a:graphic xmlns:a="http://schemas.openxmlformats.org/drawingml/2006/main">
                  <a:graphicData uri="http://schemas.microsoft.com/office/word/2010/wordprocessingInk">
                    <w14:contentPart bwMode="auto" r:id="rId430">
                      <w14:nvContentPartPr>
                        <w14:cNvContentPartPr/>
                      </w14:nvContentPartPr>
                      <w14:xfrm>
                        <a:off x="0" y="0"/>
                        <a:ext cx="5465880" cy="261000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411" behindDoc="0" locked="0" layoutInCell="1" allowOverlap="1" wp14:anchorId="7293B3FD" wp14:editId="66589A1D">
                <wp:simplePos x="0" y="0"/>
                <wp:positionH relativeFrom="column">
                  <wp:posOffset>-271780</wp:posOffset>
                </wp:positionH>
                <wp:positionV relativeFrom="paragraph">
                  <wp:posOffset>-543560</wp:posOffset>
                </wp:positionV>
                <wp:extent cx="5465880" cy="2610000"/>
                <wp:effectExtent l="38100" t="38100" r="1905" b="38100"/>
                <wp:wrapNone/>
                <wp:docPr id="323532352" name="Ink 109"/>
                <wp:cNvGraphicFramePr/>
                <a:graphic xmlns:a="http://schemas.openxmlformats.org/drawingml/2006/main">
                  <a:graphicData uri="http://schemas.openxmlformats.org/drawingml/2006/picture">
                    <pic:pic xmlns:pic="http://schemas.openxmlformats.org/drawingml/2006/picture">
                      <pic:nvPicPr>
                        <pic:cNvPr id="1538055551" name="Ink 109"/>
                        <pic:cNvPicPr/>
                      </pic:nvPicPr>
                      <pic:blipFill>
                        <a:blip r:embed="rId431"/>
                        <a:stretch>
                          <a:fillRect/>
                        </a:stretch>
                      </pic:blipFill>
                      <pic:spPr>
                        <a:xfrm>
                          <a:off x="0" y="0"/>
                          <a:ext cx="5474520" cy="2618640"/>
                        </a:xfrm>
                        <a:prstGeom prst="rect">
                          <a:avLst/>
                        </a:prstGeom>
                      </pic:spPr>
                    </pic:pic>
                  </a:graphicData>
                </a:graphic>
              </wp:anchor>
            </w:drawing>
          </mc:Fallback>
        </mc:AlternateContent>
      </w:r>
      <w:r w:rsidR="000F7495">
        <w:rPr>
          <w:b/>
          <w:lang w:val="en-US"/>
        </w:rPr>
        <w:t xml:space="preserve"> a/c</w:t>
      </w:r>
    </w:p>
    <w:p w:rsidR="006B465A" w:rsidP="001A31E9" w:rsidRDefault="006B465A" w14:paraId="29BE6067" w14:textId="77777777">
      <w:pPr>
        <w:tabs>
          <w:tab w:val="left" w:pos="2640"/>
        </w:tabs>
        <w:rPr>
          <w:b/>
          <w:lang w:val="en-US"/>
        </w:rPr>
      </w:pPr>
    </w:p>
    <w:p w:rsidR="006B465A" w:rsidP="001A31E9" w:rsidRDefault="006B465A" w14:paraId="02D5B6B9" w14:textId="77777777">
      <w:pPr>
        <w:tabs>
          <w:tab w:val="left" w:pos="2640"/>
        </w:tabs>
        <w:rPr>
          <w:b/>
          <w:lang w:val="en-US"/>
        </w:rPr>
      </w:pPr>
    </w:p>
    <w:p w:rsidR="006B465A" w:rsidP="001A31E9" w:rsidRDefault="006B465A" w14:paraId="4663D217" w14:textId="77777777">
      <w:pPr>
        <w:tabs>
          <w:tab w:val="left" w:pos="2640"/>
        </w:tabs>
        <w:rPr>
          <w:b/>
          <w:lang w:val="en-US"/>
        </w:rPr>
      </w:pPr>
    </w:p>
    <w:p w:rsidR="006B465A" w:rsidP="001A31E9" w:rsidRDefault="006B465A" w14:paraId="7FDCEBE4" w14:textId="77777777">
      <w:pPr>
        <w:tabs>
          <w:tab w:val="left" w:pos="2640"/>
        </w:tabs>
        <w:rPr>
          <w:b/>
          <w:lang w:val="en-US"/>
        </w:rPr>
      </w:pPr>
    </w:p>
    <w:p w:rsidR="006B465A" w:rsidP="001A31E9" w:rsidRDefault="006B465A" w14:paraId="50B3CD90" w14:textId="77777777">
      <w:pPr>
        <w:tabs>
          <w:tab w:val="left" w:pos="2640"/>
        </w:tabs>
        <w:rPr>
          <w:b/>
          <w:lang w:val="en-US"/>
        </w:rPr>
      </w:pPr>
    </w:p>
    <w:p w:rsidR="006B465A" w:rsidP="001A31E9" w:rsidRDefault="006B465A" w14:paraId="23535EFC" w14:textId="77777777">
      <w:pPr>
        <w:tabs>
          <w:tab w:val="left" w:pos="2640"/>
        </w:tabs>
        <w:rPr>
          <w:b/>
          <w:lang w:val="en-US"/>
        </w:rPr>
      </w:pPr>
    </w:p>
    <w:p w:rsidR="006B465A" w:rsidP="001A31E9" w:rsidRDefault="006B465A" w14:paraId="69B329A1" w14:textId="77777777">
      <w:pPr>
        <w:tabs>
          <w:tab w:val="left" w:pos="2640"/>
        </w:tabs>
        <w:rPr>
          <w:b/>
          <w:lang w:val="en-US"/>
        </w:rPr>
      </w:pPr>
    </w:p>
    <w:p w:rsidR="006B465A" w:rsidP="001A31E9" w:rsidRDefault="006B465A" w14:paraId="4F43C34C" w14:textId="77777777">
      <w:pPr>
        <w:tabs>
          <w:tab w:val="left" w:pos="2640"/>
        </w:tabs>
        <w:rPr>
          <w:b/>
          <w:lang w:val="en-US"/>
        </w:rPr>
      </w:pPr>
    </w:p>
    <w:p w:rsidR="006B465A" w:rsidP="001A31E9" w:rsidRDefault="00945D09" w14:paraId="4EA6549C" w14:textId="27DF5981">
      <w:pPr>
        <w:tabs>
          <w:tab w:val="left" w:pos="2640"/>
        </w:tabs>
        <w:rPr>
          <w:b/>
          <w:lang w:val="en-US"/>
        </w:rPr>
      </w:pPr>
      <w:r>
        <w:rPr>
          <w:b/>
          <w:lang w:val="en-US"/>
        </w:rPr>
        <w:t>Report have three section</w:t>
      </w:r>
    </w:p>
    <w:p w:rsidR="00945D09" w:rsidP="001A31E9" w:rsidRDefault="008304B7" w14:paraId="55C16D71" w14:textId="2D5E5F5B">
      <w:pPr>
        <w:tabs>
          <w:tab w:val="left" w:pos="2640"/>
        </w:tabs>
        <w:rPr>
          <w:b/>
          <w:lang w:val="en-US"/>
        </w:rPr>
      </w:pPr>
      <w:r>
        <w:rPr>
          <w:b/>
          <w:lang w:val="en-US"/>
        </w:rPr>
        <w:t xml:space="preserve">Page </w:t>
      </w:r>
      <w:r w:rsidR="00B53977">
        <w:rPr>
          <w:b/>
          <w:lang w:val="en-US"/>
        </w:rPr>
        <w:t xml:space="preserve">header : </w:t>
      </w:r>
    </w:p>
    <w:p w:rsidR="00B53977" w:rsidP="001A31E9" w:rsidRDefault="00EB5561" w14:paraId="0CC59F80" w14:textId="6E9DA9CA">
      <w:pPr>
        <w:tabs>
          <w:tab w:val="left" w:pos="2640"/>
        </w:tabs>
        <w:rPr>
          <w:b/>
          <w:lang w:val="en-US"/>
        </w:rPr>
      </w:pPr>
      <w:r>
        <w:rPr>
          <w:b/>
          <w:lang w:val="en-US"/>
        </w:rPr>
        <w:t xml:space="preserve">Body : (data table) </w:t>
      </w:r>
      <w:r w:rsidR="00F06C47">
        <w:rPr>
          <w:b/>
          <w:lang w:val="en-US"/>
        </w:rPr>
        <w:t xml:space="preserve">here sql query is written </w:t>
      </w:r>
    </w:p>
    <w:p w:rsidR="00E26E57" w:rsidP="001A31E9" w:rsidRDefault="00CB0F18" w14:paraId="63E6D891" w14:textId="4D24B106">
      <w:pPr>
        <w:tabs>
          <w:tab w:val="left" w:pos="2640"/>
        </w:tabs>
        <w:rPr>
          <w:b/>
          <w:lang w:val="en-US"/>
        </w:rPr>
      </w:pPr>
      <w:r>
        <w:rPr>
          <w:b/>
          <w:lang w:val="en-US"/>
        </w:rPr>
        <w:t>F</w:t>
      </w:r>
      <w:r w:rsidR="002204DE">
        <w:rPr>
          <w:b/>
          <w:lang w:val="en-US"/>
        </w:rPr>
        <w:t>ooter</w:t>
      </w:r>
      <w:r>
        <w:rPr>
          <w:b/>
          <w:lang w:val="en-US"/>
        </w:rPr>
        <w:t xml:space="preserve"> </w:t>
      </w:r>
      <w:r w:rsidR="003A5089">
        <w:rPr>
          <w:b/>
          <w:lang w:val="en-US"/>
        </w:rPr>
        <w:t>:</w:t>
      </w:r>
    </w:p>
    <w:p w:rsidR="00603760" w:rsidP="001A31E9" w:rsidRDefault="00603760" w14:paraId="5D189EFB" w14:textId="77777777">
      <w:pPr>
        <w:tabs>
          <w:tab w:val="left" w:pos="2640"/>
        </w:tabs>
        <w:rPr>
          <w:b/>
          <w:lang w:val="en-US"/>
        </w:rPr>
      </w:pPr>
    </w:p>
    <w:p w:rsidR="00603760" w:rsidP="001A31E9" w:rsidRDefault="003D525D" w14:paraId="238DC3C1" w14:textId="50817406">
      <w:pPr>
        <w:tabs>
          <w:tab w:val="left" w:pos="2640"/>
        </w:tabs>
        <w:rPr>
          <w:b/>
          <w:lang w:val="en-US"/>
        </w:rPr>
      </w:pPr>
      <w:r>
        <w:rPr>
          <w:b/>
          <w:lang w:val="en-US"/>
        </w:rPr>
        <w:t xml:space="preserve">Steps to create report </w:t>
      </w:r>
    </w:p>
    <w:p w:rsidR="008240E9" w:rsidP="3E1312E5" w:rsidRDefault="00FE0CAA" w14:paraId="22C526B1" w14:textId="15E6514E">
      <w:pPr>
        <w:tabs>
          <w:tab w:val="left" w:pos="2640"/>
        </w:tabs>
        <w:rPr>
          <w:b/>
          <w:bCs/>
          <w:lang w:val="en-US"/>
        </w:rPr>
      </w:pPr>
      <w:r w:rsidRPr="35E1BEC3">
        <w:rPr>
          <w:b/>
          <w:bCs/>
          <w:lang w:val="en-US"/>
        </w:rPr>
        <w:t>Others……..financial reporting center ……..</w:t>
      </w:r>
      <w:r w:rsidRPr="35E1BEC3" w:rsidR="0051301F">
        <w:rPr>
          <w:b/>
          <w:bCs/>
          <w:lang w:val="en-US"/>
        </w:rPr>
        <w:t>open workspace for financial report ……..</w:t>
      </w:r>
      <w:r w:rsidRPr="35E1BEC3" w:rsidR="00944B20">
        <w:rPr>
          <w:b/>
          <w:bCs/>
          <w:lang w:val="en-US"/>
        </w:rPr>
        <w:t xml:space="preserve">tool..financial reporting </w:t>
      </w:r>
      <w:r w:rsidRPr="35E1BEC3" w:rsidR="0037327E">
        <w:rPr>
          <w:b/>
          <w:bCs/>
          <w:lang w:val="en-US"/>
        </w:rPr>
        <w:t>studio</w:t>
      </w:r>
      <w:r w:rsidRPr="35E1BEC3" w:rsidR="00420A24">
        <w:rPr>
          <w:b/>
          <w:bCs/>
          <w:lang w:val="en-US"/>
        </w:rPr>
        <w:t>……….</w:t>
      </w:r>
      <w:r w:rsidRPr="35E1BEC3" w:rsidR="00E67293">
        <w:rPr>
          <w:b/>
          <w:bCs/>
          <w:lang w:val="en-US"/>
        </w:rPr>
        <w:t>click on new report……</w:t>
      </w:r>
      <w:r w:rsidRPr="35E1BEC3" w:rsidR="0017052E">
        <w:rPr>
          <w:b/>
          <w:bCs/>
          <w:lang w:val="en-US"/>
        </w:rPr>
        <w:t>insert …grid…drag</w:t>
      </w:r>
      <w:r w:rsidRPr="35E1BEC3" w:rsidR="00016420">
        <w:rPr>
          <w:b/>
          <w:bCs/>
          <w:lang w:val="en-US"/>
        </w:rPr>
        <w:t>…au council database</w:t>
      </w:r>
    </w:p>
    <w:p w:rsidR="004871BE" w:rsidP="001A31E9" w:rsidRDefault="004871BE" w14:paraId="6296415D" w14:textId="77777777">
      <w:pPr>
        <w:tabs>
          <w:tab w:val="left" w:pos="2640"/>
        </w:tabs>
        <w:rPr>
          <w:b/>
          <w:lang w:val="en-US"/>
        </w:rPr>
      </w:pPr>
    </w:p>
    <w:p w:rsidR="004871BE" w:rsidP="001A31E9" w:rsidRDefault="004871BE" w14:paraId="44DC6094" w14:textId="4B8A3181">
      <w:pPr>
        <w:tabs>
          <w:tab w:val="left" w:pos="2640"/>
        </w:tabs>
        <w:rPr>
          <w:b/>
          <w:lang w:val="en-US"/>
        </w:rPr>
      </w:pPr>
      <w:r>
        <w:rPr>
          <w:noProof/>
        </w:rPr>
        <w:drawing>
          <wp:inline distT="0" distB="0" distL="0" distR="0" wp14:anchorId="0F9A0EAA" wp14:editId="0CB93FB8">
            <wp:extent cx="3823903" cy="3132499"/>
            <wp:effectExtent l="0" t="0" r="5715" b="0"/>
            <wp:docPr id="1844067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32" cstate="print">
                      <a:extLst>
                        <a:ext uri="{28A0092B-C50C-407E-A947-70E740481C1C}">
                          <a14:useLocalDpi xmlns:a14="http://schemas.microsoft.com/office/drawing/2010/main" val="0"/>
                        </a:ext>
                      </a:extLst>
                    </a:blip>
                    <a:stretch>
                      <a:fillRect/>
                    </a:stretch>
                  </pic:blipFill>
                  <pic:spPr>
                    <a:xfrm>
                      <a:off x="0" y="0"/>
                      <a:ext cx="3823903" cy="3132499"/>
                    </a:xfrm>
                    <a:prstGeom prst="rect">
                      <a:avLst/>
                    </a:prstGeom>
                  </pic:spPr>
                </pic:pic>
              </a:graphicData>
            </a:graphic>
          </wp:inline>
        </w:drawing>
      </w:r>
    </w:p>
    <w:p w:rsidR="006B465A" w:rsidP="001A31E9" w:rsidRDefault="00E2574A" w14:paraId="10B536F0" w14:textId="5260EF2F">
      <w:pPr>
        <w:tabs>
          <w:tab w:val="left" w:pos="2640"/>
        </w:tabs>
        <w:rPr>
          <w:b/>
          <w:lang w:val="en-US"/>
        </w:rPr>
      </w:pPr>
      <w:r>
        <w:rPr>
          <w:noProof/>
        </w:rPr>
        <w:drawing>
          <wp:inline distT="0" distB="0" distL="0" distR="0" wp14:anchorId="6BC4AEEB" wp14:editId="2744929C">
            <wp:extent cx="3784349" cy="3326504"/>
            <wp:effectExtent l="0" t="0" r="6985" b="7620"/>
            <wp:docPr id="1440578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33" cstate="print">
                      <a:extLst>
                        <a:ext uri="{28A0092B-C50C-407E-A947-70E740481C1C}">
                          <a14:useLocalDpi xmlns:a14="http://schemas.microsoft.com/office/drawing/2010/main" val="0"/>
                        </a:ext>
                      </a:extLst>
                    </a:blip>
                    <a:stretch>
                      <a:fillRect/>
                    </a:stretch>
                  </pic:blipFill>
                  <pic:spPr>
                    <a:xfrm>
                      <a:off x="0" y="0"/>
                      <a:ext cx="3784349" cy="3326504"/>
                    </a:xfrm>
                    <a:prstGeom prst="rect">
                      <a:avLst/>
                    </a:prstGeom>
                  </pic:spPr>
                </pic:pic>
              </a:graphicData>
            </a:graphic>
          </wp:inline>
        </w:drawing>
      </w:r>
    </w:p>
    <w:p w:rsidR="00E2574A" w:rsidP="001A31E9" w:rsidRDefault="00FE472A" w14:paraId="40600065" w14:textId="53843456">
      <w:pPr>
        <w:tabs>
          <w:tab w:val="left" w:pos="2640"/>
        </w:tabs>
        <w:rPr>
          <w:b/>
          <w:lang w:val="en-US"/>
        </w:rPr>
      </w:pPr>
      <w:r>
        <w:rPr>
          <w:noProof/>
        </w:rPr>
        <w:drawing>
          <wp:inline distT="0" distB="0" distL="0" distR="0" wp14:anchorId="11D89818" wp14:editId="3E5A3F8B">
            <wp:extent cx="3701560" cy="3087232"/>
            <wp:effectExtent l="0" t="0" r="0" b="0"/>
            <wp:docPr id="1477399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34" cstate="print">
                      <a:extLst>
                        <a:ext uri="{28A0092B-C50C-407E-A947-70E740481C1C}">
                          <a14:useLocalDpi xmlns:a14="http://schemas.microsoft.com/office/drawing/2010/main" val="0"/>
                        </a:ext>
                      </a:extLst>
                    </a:blip>
                    <a:stretch>
                      <a:fillRect/>
                    </a:stretch>
                  </pic:blipFill>
                  <pic:spPr>
                    <a:xfrm>
                      <a:off x="0" y="0"/>
                      <a:ext cx="3701560" cy="3087232"/>
                    </a:xfrm>
                    <a:prstGeom prst="rect">
                      <a:avLst/>
                    </a:prstGeom>
                  </pic:spPr>
                </pic:pic>
              </a:graphicData>
            </a:graphic>
          </wp:inline>
        </w:drawing>
      </w:r>
    </w:p>
    <w:p w:rsidR="00FE36A4" w:rsidP="001A31E9" w:rsidRDefault="00FE36A4" w14:paraId="6F8EA817" w14:textId="3EBD1DDB">
      <w:pPr>
        <w:tabs>
          <w:tab w:val="left" w:pos="2640"/>
        </w:tabs>
        <w:rPr>
          <w:b/>
          <w:lang w:val="en-US"/>
        </w:rPr>
      </w:pPr>
      <w:r>
        <w:rPr>
          <w:b/>
          <w:lang w:val="en-US"/>
        </w:rPr>
        <w:t>We will put anything in page that we wanted to use as parame</w:t>
      </w:r>
      <w:r w:rsidR="00AF3CB3">
        <w:rPr>
          <w:noProof/>
        </w:rPr>
        <w:drawing>
          <wp:inline distT="0" distB="0" distL="0" distR="0" wp14:anchorId="782F4315" wp14:editId="27B74EE4">
            <wp:extent cx="4144107" cy="2027977"/>
            <wp:effectExtent l="0" t="0" r="0" b="0"/>
            <wp:docPr id="540189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35" cstate="print">
                      <a:extLst>
                        <a:ext uri="{28A0092B-C50C-407E-A947-70E740481C1C}">
                          <a14:useLocalDpi xmlns:a14="http://schemas.microsoft.com/office/drawing/2010/main" val="0"/>
                        </a:ext>
                      </a:extLst>
                    </a:blip>
                    <a:stretch>
                      <a:fillRect/>
                    </a:stretch>
                  </pic:blipFill>
                  <pic:spPr>
                    <a:xfrm>
                      <a:off x="0" y="0"/>
                      <a:ext cx="4144107" cy="2027977"/>
                    </a:xfrm>
                    <a:prstGeom prst="rect">
                      <a:avLst/>
                    </a:prstGeom>
                  </pic:spPr>
                </pic:pic>
              </a:graphicData>
            </a:graphic>
          </wp:inline>
        </w:drawing>
      </w:r>
      <w:r>
        <w:rPr>
          <w:b/>
          <w:lang w:val="en-US"/>
        </w:rPr>
        <w:t>ter</w:t>
      </w:r>
    </w:p>
    <w:p w:rsidR="00FE36A4" w:rsidP="001A31E9" w:rsidRDefault="00FE36A4" w14:paraId="7ED35AB2" w14:textId="0C544694">
      <w:pPr>
        <w:tabs>
          <w:tab w:val="left" w:pos="2640"/>
        </w:tabs>
        <w:rPr>
          <w:b/>
          <w:lang w:val="en-US"/>
        </w:rPr>
      </w:pPr>
    </w:p>
    <w:p w:rsidR="00381A11" w:rsidP="001A31E9" w:rsidRDefault="00381A11" w14:paraId="733F1B32" w14:textId="1D1A6CF5">
      <w:pPr>
        <w:tabs>
          <w:tab w:val="left" w:pos="2640"/>
        </w:tabs>
        <w:rPr>
          <w:b/>
          <w:lang w:val="en-US"/>
        </w:rPr>
      </w:pPr>
      <w:r>
        <w:rPr>
          <w:b/>
          <w:lang w:val="en-US"/>
        </w:rPr>
        <w:t>Save …</w:t>
      </w:r>
    </w:p>
    <w:p w:rsidR="00381A11" w:rsidP="001A31E9" w:rsidRDefault="00DF568F" w14:paraId="443BB768" w14:textId="655DE18C">
      <w:pPr>
        <w:tabs>
          <w:tab w:val="left" w:pos="2640"/>
        </w:tabs>
        <w:rPr>
          <w:b/>
          <w:lang w:val="en-US"/>
        </w:rPr>
      </w:pPr>
      <w:r>
        <w:rPr>
          <w:noProof/>
        </w:rPr>
        <w:drawing>
          <wp:inline distT="0" distB="0" distL="0" distR="0" wp14:anchorId="5DA2AE3F" wp14:editId="3AF74D6D">
            <wp:extent cx="4289504" cy="2136618"/>
            <wp:effectExtent l="0" t="0" r="0" b="0"/>
            <wp:docPr id="258381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36">
                      <a:extLst>
                        <a:ext uri="{28A0092B-C50C-407E-A947-70E740481C1C}">
                          <a14:useLocalDpi xmlns:a14="http://schemas.microsoft.com/office/drawing/2010/main" val="0"/>
                        </a:ext>
                      </a:extLst>
                    </a:blip>
                    <a:stretch>
                      <a:fillRect/>
                    </a:stretch>
                  </pic:blipFill>
                  <pic:spPr>
                    <a:xfrm>
                      <a:off x="0" y="0"/>
                      <a:ext cx="4289504" cy="2136618"/>
                    </a:xfrm>
                    <a:prstGeom prst="rect">
                      <a:avLst/>
                    </a:prstGeom>
                  </pic:spPr>
                </pic:pic>
              </a:graphicData>
            </a:graphic>
          </wp:inline>
        </w:drawing>
      </w:r>
    </w:p>
    <w:p w:rsidR="00C42733" w:rsidP="001A31E9" w:rsidRDefault="00C42733" w14:paraId="70EB0E9E" w14:textId="745F9BE5">
      <w:pPr>
        <w:tabs>
          <w:tab w:val="left" w:pos="2640"/>
        </w:tabs>
        <w:rPr>
          <w:b/>
          <w:lang w:val="en-US"/>
        </w:rPr>
      </w:pPr>
      <w:r>
        <w:rPr>
          <w:noProof/>
        </w:rPr>
        <w:drawing>
          <wp:inline distT="0" distB="0" distL="0" distR="0" wp14:anchorId="12EC9DA0" wp14:editId="1D282244">
            <wp:extent cx="4375083" cy="1910281"/>
            <wp:effectExtent l="0" t="0" r="6985" b="0"/>
            <wp:docPr id="600041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4375083" cy="1910281"/>
                    </a:xfrm>
                    <a:prstGeom prst="rect">
                      <a:avLst/>
                    </a:prstGeom>
                  </pic:spPr>
                </pic:pic>
              </a:graphicData>
            </a:graphic>
          </wp:inline>
        </w:drawing>
      </w:r>
    </w:p>
    <w:p w:rsidR="00035ABB" w:rsidP="001A31E9" w:rsidRDefault="00035ABB" w14:paraId="4AA0372F" w14:textId="77777777">
      <w:pPr>
        <w:tabs>
          <w:tab w:val="left" w:pos="2640"/>
        </w:tabs>
        <w:rPr>
          <w:b/>
          <w:lang w:val="en-US"/>
        </w:rPr>
      </w:pPr>
    </w:p>
    <w:p w:rsidR="00035ABB" w:rsidP="001A31E9" w:rsidRDefault="00035ABB" w14:paraId="4C7775E7" w14:textId="45BE9EE9">
      <w:pPr>
        <w:tabs>
          <w:tab w:val="left" w:pos="2640"/>
        </w:tabs>
        <w:rPr>
          <w:b/>
          <w:lang w:val="en-US"/>
        </w:rPr>
      </w:pPr>
      <w:r>
        <w:rPr>
          <w:b/>
          <w:lang w:val="en-US"/>
        </w:rPr>
        <w:t>For rows 1101</w:t>
      </w:r>
    </w:p>
    <w:p w:rsidR="00035ABB" w:rsidP="001A31E9" w:rsidRDefault="003C7C12" w14:paraId="73CD329A" w14:textId="48CFDE47">
      <w:pPr>
        <w:tabs>
          <w:tab w:val="left" w:pos="2640"/>
        </w:tabs>
        <w:rPr>
          <w:b/>
          <w:lang w:val="en-US"/>
        </w:rPr>
      </w:pPr>
      <w:r>
        <w:rPr>
          <w:b/>
          <w:lang w:val="en-US"/>
        </w:rPr>
        <w:t>1111</w:t>
      </w:r>
    </w:p>
    <w:p w:rsidR="002C086F" w:rsidP="001A31E9" w:rsidRDefault="002C086F" w14:paraId="73D452C1" w14:textId="67ACDE40">
      <w:pPr>
        <w:tabs>
          <w:tab w:val="left" w:pos="2640"/>
        </w:tabs>
        <w:rPr>
          <w:b/>
          <w:lang w:val="en-US"/>
        </w:rPr>
      </w:pPr>
      <w:r>
        <w:rPr>
          <w:b/>
          <w:lang w:val="en-US"/>
        </w:rPr>
        <w:t>5757</w:t>
      </w:r>
    </w:p>
    <w:p w:rsidR="002C086F" w:rsidP="001A31E9" w:rsidRDefault="00174740" w14:paraId="730A5795" w14:textId="1DBAE595">
      <w:pPr>
        <w:tabs>
          <w:tab w:val="left" w:pos="2640"/>
        </w:tabs>
        <w:rPr>
          <w:b/>
          <w:lang w:val="en-US"/>
        </w:rPr>
      </w:pPr>
      <w:r>
        <w:rPr>
          <w:b/>
          <w:lang w:val="en-US"/>
        </w:rPr>
        <w:t>6616</w:t>
      </w:r>
    </w:p>
    <w:p w:rsidR="00F804B8" w:rsidP="001A31E9" w:rsidRDefault="00F804B8" w14:paraId="0E23A052" w14:textId="058DA977">
      <w:pPr>
        <w:tabs>
          <w:tab w:val="left" w:pos="2640"/>
        </w:tabs>
        <w:rPr>
          <w:b/>
          <w:lang w:val="en-US"/>
        </w:rPr>
      </w:pPr>
      <w:r>
        <w:rPr>
          <w:noProof/>
        </w:rPr>
        <w:drawing>
          <wp:inline distT="0" distB="0" distL="0" distR="0" wp14:anchorId="26AAF799" wp14:editId="7B1339D0">
            <wp:extent cx="3694614" cy="2417275"/>
            <wp:effectExtent l="0" t="0" r="1270" b="2540"/>
            <wp:docPr id="842717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38">
                      <a:extLst>
                        <a:ext uri="{28A0092B-C50C-407E-A947-70E740481C1C}">
                          <a14:useLocalDpi xmlns:a14="http://schemas.microsoft.com/office/drawing/2010/main" val="0"/>
                        </a:ext>
                      </a:extLst>
                    </a:blip>
                    <a:stretch>
                      <a:fillRect/>
                    </a:stretch>
                  </pic:blipFill>
                  <pic:spPr>
                    <a:xfrm>
                      <a:off x="0" y="0"/>
                      <a:ext cx="3694614" cy="2417275"/>
                    </a:xfrm>
                    <a:prstGeom prst="rect">
                      <a:avLst/>
                    </a:prstGeom>
                  </pic:spPr>
                </pic:pic>
              </a:graphicData>
            </a:graphic>
          </wp:inline>
        </w:drawing>
      </w:r>
    </w:p>
    <w:p w:rsidR="00F804B8" w:rsidP="001A31E9" w:rsidRDefault="00F804B8" w14:paraId="4CC57296" w14:textId="0D4EA442">
      <w:pPr>
        <w:tabs>
          <w:tab w:val="left" w:pos="2640"/>
        </w:tabs>
        <w:rPr>
          <w:b/>
          <w:lang w:val="en-US"/>
        </w:rPr>
      </w:pPr>
      <w:r>
        <w:rPr>
          <w:b/>
          <w:lang w:val="en-US"/>
        </w:rPr>
        <w:t>Then go html preview</w:t>
      </w:r>
    </w:p>
    <w:p w:rsidR="00283494" w:rsidP="001A31E9" w:rsidRDefault="002F6A95" w14:paraId="475CA7D2" w14:textId="6186ECF9">
      <w:pPr>
        <w:tabs>
          <w:tab w:val="left" w:pos="2640"/>
        </w:tabs>
        <w:rPr>
          <w:b/>
          <w:lang w:val="en-US"/>
        </w:rPr>
      </w:pPr>
      <w:r>
        <w:rPr>
          <w:b/>
          <w:lang w:val="en-US"/>
        </w:rPr>
        <w:t>Select al the accountand in  right side choose aloas default</w:t>
      </w:r>
      <w:r w:rsidR="00B94542">
        <w:rPr>
          <w:b/>
          <w:lang w:val="en-US"/>
        </w:rPr>
        <w:t xml:space="preserve"> then do html preview</w:t>
      </w:r>
    </w:p>
    <w:p w:rsidR="00B94542" w:rsidP="001A31E9" w:rsidRDefault="00EC14D3" w14:paraId="31C162E5" w14:textId="73564EA3">
      <w:pPr>
        <w:tabs>
          <w:tab w:val="left" w:pos="2640"/>
        </w:tabs>
        <w:rPr>
          <w:b/>
          <w:lang w:val="en-US"/>
        </w:rPr>
      </w:pPr>
      <w:r>
        <w:rPr>
          <w:noProof/>
        </w:rPr>
        <w:drawing>
          <wp:inline distT="0" distB="0" distL="0" distR="0" wp14:anchorId="5113BDB9" wp14:editId="56F20149">
            <wp:extent cx="4551526" cy="2344848"/>
            <wp:effectExtent l="0" t="0" r="1905" b="0"/>
            <wp:docPr id="259554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39" cstate="print">
                      <a:extLst>
                        <a:ext uri="{28A0092B-C50C-407E-A947-70E740481C1C}">
                          <a14:useLocalDpi xmlns:a14="http://schemas.microsoft.com/office/drawing/2010/main" val="0"/>
                        </a:ext>
                      </a:extLst>
                    </a:blip>
                    <a:stretch>
                      <a:fillRect/>
                    </a:stretch>
                  </pic:blipFill>
                  <pic:spPr>
                    <a:xfrm>
                      <a:off x="0" y="0"/>
                      <a:ext cx="4551526" cy="2344848"/>
                    </a:xfrm>
                    <a:prstGeom prst="rect">
                      <a:avLst/>
                    </a:prstGeom>
                  </pic:spPr>
                </pic:pic>
              </a:graphicData>
            </a:graphic>
          </wp:inline>
        </w:drawing>
      </w:r>
    </w:p>
    <w:p w:rsidR="00F87DA0" w:rsidP="001A31E9" w:rsidRDefault="00F87DA0" w14:paraId="3A74FE73" w14:textId="5DFE1D73">
      <w:pPr>
        <w:tabs>
          <w:tab w:val="left" w:pos="2640"/>
        </w:tabs>
        <w:rPr>
          <w:b/>
          <w:lang w:val="en-US"/>
        </w:rPr>
      </w:pPr>
      <w:r>
        <w:rPr>
          <w:b/>
          <w:lang w:val="en-US"/>
        </w:rPr>
        <w:t xml:space="preserve">Change format </w:t>
      </w:r>
      <w:r w:rsidR="005162C0">
        <w:rPr>
          <w:b/>
          <w:lang w:val="en-US"/>
        </w:rPr>
        <w:t xml:space="preserve"> go to upper row…format </w:t>
      </w:r>
    </w:p>
    <w:p w:rsidR="00296823" w:rsidP="001A31E9" w:rsidRDefault="00296823" w14:paraId="450C968D" w14:textId="61226D35">
      <w:pPr>
        <w:tabs>
          <w:tab w:val="left" w:pos="2640"/>
        </w:tabs>
        <w:rPr>
          <w:b/>
          <w:lang w:val="en-US"/>
        </w:rPr>
      </w:pPr>
      <w:r>
        <w:rPr>
          <w:b/>
          <w:lang w:val="en-US"/>
        </w:rPr>
        <w:t>Then select account colunmn and do allow expansion</w:t>
      </w:r>
    </w:p>
    <w:p w:rsidR="00E72A91" w:rsidP="001A31E9" w:rsidRDefault="00E72A91" w14:paraId="10D22572" w14:textId="6A4E0FD3">
      <w:pPr>
        <w:tabs>
          <w:tab w:val="left" w:pos="2640"/>
        </w:tabs>
        <w:rPr>
          <w:b/>
          <w:lang w:val="en-US"/>
        </w:rPr>
      </w:pPr>
      <w:r>
        <w:rPr>
          <w:noProof/>
        </w:rPr>
        <w:drawing>
          <wp:inline distT="0" distB="0" distL="0" distR="0" wp14:anchorId="4FC1FAA0" wp14:editId="6845C060">
            <wp:extent cx="4110154" cy="2218099"/>
            <wp:effectExtent l="0" t="0" r="5080" b="0"/>
            <wp:docPr id="2137370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4110154" cy="2218099"/>
                    </a:xfrm>
                    <a:prstGeom prst="rect">
                      <a:avLst/>
                    </a:prstGeom>
                  </pic:spPr>
                </pic:pic>
              </a:graphicData>
            </a:graphic>
          </wp:inline>
        </w:drawing>
      </w:r>
    </w:p>
    <w:p w:rsidR="0025286F" w:rsidP="001A31E9" w:rsidRDefault="00D8676A" w14:paraId="25970D59" w14:textId="32631396">
      <w:pPr>
        <w:tabs>
          <w:tab w:val="left" w:pos="2640"/>
        </w:tabs>
        <w:rPr>
          <w:b/>
          <w:lang w:val="en-US"/>
        </w:rPr>
      </w:pPr>
      <w:r>
        <w:rPr>
          <w:b/>
          <w:lang w:val="en-US"/>
        </w:rPr>
        <w:t xml:space="preserve">Now </w:t>
      </w:r>
      <w:r w:rsidR="00513710">
        <w:rPr>
          <w:b/>
          <w:lang w:val="en-US"/>
        </w:rPr>
        <w:t>we are getting #missing in the output now to remove that we</w:t>
      </w:r>
      <w:r w:rsidR="00A96170">
        <w:rPr>
          <w:b/>
          <w:lang w:val="en-US"/>
        </w:rPr>
        <w:t>’</w:t>
      </w:r>
      <w:r w:rsidR="00513710">
        <w:rPr>
          <w:b/>
          <w:lang w:val="en-US"/>
        </w:rPr>
        <w:t>ll make</w:t>
      </w:r>
      <w:r w:rsidR="00A96170">
        <w:rPr>
          <w:b/>
          <w:lang w:val="en-US"/>
        </w:rPr>
        <w:t xml:space="preserve"> few change</w:t>
      </w:r>
      <w:r w:rsidR="007401CF">
        <w:rPr>
          <w:b/>
          <w:lang w:val="en-US"/>
        </w:rPr>
        <w:t xml:space="preserve"> and </w:t>
      </w:r>
      <w:r w:rsidR="00806B9C">
        <w:rPr>
          <w:b/>
          <w:lang w:val="en-US"/>
        </w:rPr>
        <w:t xml:space="preserve">also </w:t>
      </w:r>
      <w:r w:rsidR="00B40B95">
        <w:rPr>
          <w:b/>
          <w:lang w:val="en-US"/>
        </w:rPr>
        <w:t>#zero</w:t>
      </w:r>
      <w:r w:rsidR="008A678A">
        <w:rPr>
          <w:b/>
          <w:lang w:val="en-US"/>
        </w:rPr>
        <w:t xml:space="preserve"> is there </w:t>
      </w:r>
      <w:r w:rsidR="0080446A">
        <w:rPr>
          <w:b/>
          <w:lang w:val="en-US"/>
        </w:rPr>
        <w:t xml:space="preserve">so to change it into 0 </w:t>
      </w:r>
      <w:r w:rsidR="00513710">
        <w:rPr>
          <w:b/>
          <w:lang w:val="en-US"/>
        </w:rPr>
        <w:t xml:space="preserve"> </w:t>
      </w:r>
    </w:p>
    <w:p w:rsidR="006052B5" w:rsidP="001A31E9" w:rsidRDefault="006052B5" w14:paraId="7B8DB021" w14:textId="77777777">
      <w:pPr>
        <w:tabs>
          <w:tab w:val="left" w:pos="2640"/>
        </w:tabs>
        <w:rPr>
          <w:b/>
          <w:lang w:val="en-US"/>
        </w:rPr>
      </w:pPr>
    </w:p>
    <w:p w:rsidR="006052B5" w:rsidP="001A31E9" w:rsidRDefault="006052B5" w14:paraId="07C862B9" w14:textId="12A5B2EE">
      <w:pPr>
        <w:tabs>
          <w:tab w:val="left" w:pos="2640"/>
        </w:tabs>
        <w:rPr>
          <w:b/>
          <w:lang w:val="en-US"/>
        </w:rPr>
      </w:pPr>
      <w:r>
        <w:rPr>
          <w:noProof/>
        </w:rPr>
        <w:drawing>
          <wp:inline distT="0" distB="0" distL="0" distR="0" wp14:anchorId="79CE03AA" wp14:editId="69BBE4CF">
            <wp:extent cx="3087232" cy="2050173"/>
            <wp:effectExtent l="0" t="0" r="0" b="7620"/>
            <wp:docPr id="339438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41" cstate="print">
                      <a:extLst>
                        <a:ext uri="{28A0092B-C50C-407E-A947-70E740481C1C}">
                          <a14:useLocalDpi xmlns:a14="http://schemas.microsoft.com/office/drawing/2010/main" val="0"/>
                        </a:ext>
                      </a:extLst>
                    </a:blip>
                    <a:stretch>
                      <a:fillRect/>
                    </a:stretch>
                  </pic:blipFill>
                  <pic:spPr>
                    <a:xfrm>
                      <a:off x="0" y="0"/>
                      <a:ext cx="3087232" cy="2050173"/>
                    </a:xfrm>
                    <a:prstGeom prst="rect">
                      <a:avLst/>
                    </a:prstGeom>
                  </pic:spPr>
                </pic:pic>
              </a:graphicData>
            </a:graphic>
          </wp:inline>
        </w:drawing>
      </w:r>
    </w:p>
    <w:p w:rsidR="0073367C" w:rsidP="001A31E9" w:rsidRDefault="0073367C" w14:paraId="2C0F95E1" w14:textId="49010249">
      <w:pPr>
        <w:tabs>
          <w:tab w:val="left" w:pos="2640"/>
        </w:tabs>
        <w:rPr>
          <w:b/>
          <w:lang w:val="en-US"/>
        </w:rPr>
      </w:pPr>
      <w:r>
        <w:rPr>
          <w:noProof/>
        </w:rPr>
        <w:drawing>
          <wp:inline distT="0" distB="0" distL="0" distR="0" wp14:anchorId="46C18B1A" wp14:editId="4FE648B9">
            <wp:extent cx="2235315" cy="3035456"/>
            <wp:effectExtent l="0" t="0" r="0" b="0"/>
            <wp:docPr id="728732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42">
                      <a:extLst>
                        <a:ext uri="{28A0092B-C50C-407E-A947-70E740481C1C}">
                          <a14:useLocalDpi xmlns:a14="http://schemas.microsoft.com/office/drawing/2010/main" val="0"/>
                        </a:ext>
                      </a:extLst>
                    </a:blip>
                    <a:stretch>
                      <a:fillRect/>
                    </a:stretch>
                  </pic:blipFill>
                  <pic:spPr>
                    <a:xfrm>
                      <a:off x="0" y="0"/>
                      <a:ext cx="2235315" cy="3035456"/>
                    </a:xfrm>
                    <a:prstGeom prst="rect">
                      <a:avLst/>
                    </a:prstGeom>
                  </pic:spPr>
                </pic:pic>
              </a:graphicData>
            </a:graphic>
          </wp:inline>
        </w:drawing>
      </w:r>
    </w:p>
    <w:p w:rsidR="00710494" w:rsidP="001A31E9" w:rsidRDefault="00710494" w14:paraId="4D4F8387" w14:textId="77777777">
      <w:pPr>
        <w:tabs>
          <w:tab w:val="left" w:pos="2640"/>
        </w:tabs>
        <w:rPr>
          <w:b/>
          <w:lang w:val="en-US"/>
        </w:rPr>
      </w:pPr>
    </w:p>
    <w:p w:rsidR="003D689C" w:rsidP="001A31E9" w:rsidRDefault="003D689C" w14:paraId="551E2A01" w14:textId="77777777">
      <w:pPr>
        <w:tabs>
          <w:tab w:val="left" w:pos="2640"/>
        </w:tabs>
        <w:rPr>
          <w:b/>
          <w:lang w:val="en-US"/>
        </w:rPr>
      </w:pPr>
    </w:p>
    <w:p w:rsidR="003D689C" w:rsidP="001A31E9" w:rsidRDefault="003D689C" w14:paraId="4B762276" w14:textId="11B7772E">
      <w:pPr>
        <w:tabs>
          <w:tab w:val="left" w:pos="2640"/>
        </w:tabs>
        <w:rPr>
          <w:b/>
          <w:lang w:val="en-US"/>
        </w:rPr>
      </w:pPr>
      <w:r>
        <w:rPr>
          <w:b/>
          <w:lang w:val="en-US"/>
        </w:rPr>
        <w:t xml:space="preserve">If you want to change number format, select column and go to </w:t>
      </w:r>
      <w:r w:rsidR="000F0FF6">
        <w:rPr>
          <w:b/>
          <w:lang w:val="en-US"/>
        </w:rPr>
        <w:t>format</w:t>
      </w:r>
    </w:p>
    <w:p w:rsidR="00CE43B2" w:rsidP="001A31E9" w:rsidRDefault="00CE43B2" w14:paraId="38745421" w14:textId="77777777">
      <w:pPr>
        <w:tabs>
          <w:tab w:val="left" w:pos="2640"/>
        </w:tabs>
        <w:rPr>
          <w:b/>
          <w:lang w:val="en-US"/>
        </w:rPr>
      </w:pPr>
    </w:p>
    <w:p w:rsidR="00710494" w:rsidP="001A31E9" w:rsidRDefault="00710494" w14:paraId="019242D3" w14:textId="77777777">
      <w:pPr>
        <w:tabs>
          <w:tab w:val="left" w:pos="2640"/>
        </w:tabs>
        <w:rPr>
          <w:b/>
          <w:lang w:val="en-US"/>
        </w:rPr>
      </w:pPr>
    </w:p>
    <w:p w:rsidR="00710494" w:rsidP="001A31E9" w:rsidRDefault="003D689C" w14:paraId="00D67776" w14:textId="655687AC">
      <w:pPr>
        <w:tabs>
          <w:tab w:val="left" w:pos="2640"/>
        </w:tabs>
        <w:rPr>
          <w:b/>
          <w:lang w:val="en-US"/>
        </w:rPr>
      </w:pPr>
      <w:r>
        <w:rPr>
          <w:noProof/>
        </w:rPr>
        <w:drawing>
          <wp:inline distT="0" distB="0" distL="0" distR="0" wp14:anchorId="439FC22D" wp14:editId="269D880E">
            <wp:extent cx="4127712" cy="2311519"/>
            <wp:effectExtent l="0" t="0" r="6350" b="0"/>
            <wp:docPr id="1092022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43">
                      <a:extLst>
                        <a:ext uri="{28A0092B-C50C-407E-A947-70E740481C1C}">
                          <a14:useLocalDpi xmlns:a14="http://schemas.microsoft.com/office/drawing/2010/main" val="0"/>
                        </a:ext>
                      </a:extLst>
                    </a:blip>
                    <a:stretch>
                      <a:fillRect/>
                    </a:stretch>
                  </pic:blipFill>
                  <pic:spPr>
                    <a:xfrm>
                      <a:off x="0" y="0"/>
                      <a:ext cx="4127712" cy="2311519"/>
                    </a:xfrm>
                    <a:prstGeom prst="rect">
                      <a:avLst/>
                    </a:prstGeom>
                  </pic:spPr>
                </pic:pic>
              </a:graphicData>
            </a:graphic>
          </wp:inline>
        </w:drawing>
      </w:r>
    </w:p>
    <w:p w:rsidR="00710494" w:rsidP="001A31E9" w:rsidRDefault="00710494" w14:paraId="4D063981" w14:textId="5FDB3C79">
      <w:pPr>
        <w:tabs>
          <w:tab w:val="left" w:pos="2640"/>
        </w:tabs>
        <w:rPr>
          <w:b/>
          <w:lang w:val="en-US"/>
        </w:rPr>
      </w:pPr>
      <w:r>
        <w:rPr>
          <w:noProof/>
        </w:rPr>
        <w:drawing>
          <wp:inline distT="0" distB="0" distL="0" distR="0" wp14:anchorId="78ABC9F7" wp14:editId="62712867">
            <wp:extent cx="4380476" cy="3793402"/>
            <wp:effectExtent l="0" t="0" r="1270" b="0"/>
            <wp:docPr id="922528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44">
                      <a:extLst>
                        <a:ext uri="{28A0092B-C50C-407E-A947-70E740481C1C}">
                          <a14:useLocalDpi xmlns:a14="http://schemas.microsoft.com/office/drawing/2010/main" val="0"/>
                        </a:ext>
                      </a:extLst>
                    </a:blip>
                    <a:stretch>
                      <a:fillRect/>
                    </a:stretch>
                  </pic:blipFill>
                  <pic:spPr>
                    <a:xfrm>
                      <a:off x="0" y="0"/>
                      <a:ext cx="4380476" cy="3793402"/>
                    </a:xfrm>
                    <a:prstGeom prst="rect">
                      <a:avLst/>
                    </a:prstGeom>
                  </pic:spPr>
                </pic:pic>
              </a:graphicData>
            </a:graphic>
          </wp:inline>
        </w:drawing>
      </w:r>
    </w:p>
    <w:p w:rsidR="00CE43B2" w:rsidP="001A31E9" w:rsidRDefault="00CE43B2" w14:paraId="7245560B" w14:textId="77777777">
      <w:pPr>
        <w:tabs>
          <w:tab w:val="left" w:pos="2640"/>
        </w:tabs>
        <w:rPr>
          <w:b/>
          <w:lang w:val="en-US"/>
        </w:rPr>
      </w:pPr>
    </w:p>
    <w:p w:rsidR="002564C7" w:rsidP="001A31E9" w:rsidRDefault="00CE43B2" w14:paraId="58A7D28B" w14:textId="7BCDEF50">
      <w:pPr>
        <w:tabs>
          <w:tab w:val="left" w:pos="2640"/>
        </w:tabs>
        <w:rPr>
          <w:b/>
          <w:lang w:val="en-US"/>
        </w:rPr>
      </w:pPr>
      <w:r>
        <w:rPr>
          <w:b/>
          <w:lang w:val="en-US"/>
        </w:rPr>
        <w:t xml:space="preserve">Now add </w:t>
      </w:r>
      <w:r w:rsidR="00773233">
        <w:rPr>
          <w:b/>
          <w:lang w:val="en-US"/>
        </w:rPr>
        <w:t>text and formula row</w:t>
      </w:r>
    </w:p>
    <w:p w:rsidR="008B4A37" w:rsidP="001A31E9" w:rsidRDefault="002564C7" w14:paraId="49FE7675" w14:textId="77777777">
      <w:pPr>
        <w:tabs>
          <w:tab w:val="left" w:pos="2640"/>
        </w:tabs>
        <w:rPr>
          <w:b/>
          <w:lang w:val="en-US"/>
        </w:rPr>
      </w:pPr>
      <w:r>
        <w:rPr>
          <w:b/>
          <w:lang w:val="en-US"/>
        </w:rPr>
        <w:t xml:space="preserve">Go to insert </w:t>
      </w:r>
      <w:r w:rsidR="002C0BEB">
        <w:rPr>
          <w:b/>
          <w:lang w:val="en-US"/>
        </w:rPr>
        <w:t>…</w:t>
      </w:r>
      <w:r w:rsidR="00BE61B6">
        <w:rPr>
          <w:b/>
          <w:lang w:val="en-US"/>
        </w:rPr>
        <w:t>add row…….add text</w:t>
      </w:r>
    </w:p>
    <w:p w:rsidR="002564C7" w:rsidP="001A31E9" w:rsidRDefault="008B4A37" w14:paraId="36A3409F" w14:textId="74FA7669">
      <w:pPr>
        <w:tabs>
          <w:tab w:val="left" w:pos="2640"/>
        </w:tabs>
        <w:rPr>
          <w:b/>
          <w:lang w:val="en-US"/>
        </w:rPr>
      </w:pPr>
      <w:r>
        <w:rPr>
          <w:noProof/>
        </w:rPr>
        <w:drawing>
          <wp:inline distT="0" distB="0" distL="0" distR="0" wp14:anchorId="479D98D9" wp14:editId="786F473D">
            <wp:extent cx="4010685" cy="1998677"/>
            <wp:effectExtent l="0" t="0" r="0" b="1905"/>
            <wp:docPr id="1693071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45">
                      <a:extLst>
                        <a:ext uri="{28A0092B-C50C-407E-A947-70E740481C1C}">
                          <a14:useLocalDpi xmlns:a14="http://schemas.microsoft.com/office/drawing/2010/main" val="0"/>
                        </a:ext>
                      </a:extLst>
                    </a:blip>
                    <a:stretch>
                      <a:fillRect/>
                    </a:stretch>
                  </pic:blipFill>
                  <pic:spPr>
                    <a:xfrm>
                      <a:off x="0" y="0"/>
                      <a:ext cx="4010685" cy="1998677"/>
                    </a:xfrm>
                    <a:prstGeom prst="rect">
                      <a:avLst/>
                    </a:prstGeom>
                  </pic:spPr>
                </pic:pic>
              </a:graphicData>
            </a:graphic>
          </wp:inline>
        </w:drawing>
      </w:r>
      <w:r w:rsidR="002564C7">
        <w:rPr>
          <w:b/>
          <w:lang w:val="en-US"/>
        </w:rPr>
        <w:t xml:space="preserve"> </w:t>
      </w:r>
    </w:p>
    <w:p w:rsidR="00C16A7F" w:rsidP="5424329D" w:rsidRDefault="3B3A522F" w14:paraId="3959B870" w14:textId="1CAFA754">
      <w:pPr>
        <w:tabs>
          <w:tab w:val="left" w:pos="2640"/>
        </w:tabs>
        <w:rPr>
          <w:b/>
          <w:bCs/>
        </w:rPr>
      </w:pPr>
      <w:r w:rsidRPr="5424329D">
        <w:rPr>
          <w:b/>
          <w:bCs/>
        </w:rPr>
        <w:t xml:space="preserve">Insert …..add row……add </w:t>
      </w:r>
      <w:r w:rsidRPr="5424329D" w:rsidR="50B23930">
        <w:rPr>
          <w:b/>
          <w:bCs/>
        </w:rPr>
        <w:t>formula</w:t>
      </w:r>
      <w:r w:rsidRPr="5424329D" w:rsidR="5C8E22B9">
        <w:rPr>
          <w:b/>
          <w:bCs/>
        </w:rPr>
        <w:t>……..</w:t>
      </w:r>
      <w:r w:rsidRPr="5424329D" w:rsidR="50B23930">
        <w:rPr>
          <w:b/>
          <w:bCs/>
        </w:rPr>
        <w:t>NOW HOW TO ACCSESS CELL</w:t>
      </w:r>
    </w:p>
    <w:p w:rsidR="00C16A7F" w:rsidP="001A31E9" w:rsidRDefault="00C16A7F" w14:paraId="64F5B8D6" w14:textId="77777777">
      <w:pPr>
        <w:tabs>
          <w:tab w:val="left" w:pos="2640"/>
        </w:tabs>
        <w:rPr>
          <w:b/>
          <w:lang w:val="en-US"/>
        </w:rPr>
      </w:pPr>
    </w:p>
    <w:p w:rsidR="005F2BD9" w:rsidP="001A31E9" w:rsidRDefault="005F2BD9" w14:paraId="4C79DB69" w14:textId="05230E76">
      <w:pPr>
        <w:tabs>
          <w:tab w:val="left" w:pos="2640"/>
        </w:tabs>
        <w:rPr>
          <w:b/>
          <w:lang w:val="en-US"/>
        </w:rPr>
      </w:pPr>
      <w:r>
        <w:rPr>
          <w:b/>
          <w:lang w:val="en-US"/>
        </w:rPr>
        <w:t>[b,5</w:t>
      </w:r>
      <w:r w:rsidR="00250C1D">
        <w:rPr>
          <w:b/>
          <w:lang w:val="en-US"/>
        </w:rPr>
        <w:t>]</w:t>
      </w:r>
      <w:r w:rsidR="004E7187">
        <w:rPr>
          <w:b/>
          <w:lang w:val="en-US"/>
        </w:rPr>
        <w:t xml:space="preserve"> </w:t>
      </w:r>
      <w:r w:rsidR="00B525FC">
        <w:rPr>
          <w:b/>
          <w:lang w:val="en-US"/>
        </w:rPr>
        <w:t xml:space="preserve"> b column  and row</w:t>
      </w:r>
    </w:p>
    <w:p w:rsidR="00250C1D" w:rsidP="001A31E9" w:rsidRDefault="005F2BD9" w14:paraId="3DD1328E" w14:textId="6F0B621C">
      <w:pPr>
        <w:tabs>
          <w:tab w:val="left" w:pos="2640"/>
        </w:tabs>
        <w:rPr>
          <w:b/>
          <w:lang w:val="en-US"/>
        </w:rPr>
      </w:pPr>
      <w:r>
        <w:rPr>
          <w:b/>
          <w:lang w:val="en-US"/>
        </w:rPr>
        <w:t>[]</w:t>
      </w:r>
      <w:r w:rsidR="00250C1D">
        <w:rPr>
          <w:b/>
          <w:lang w:val="en-US"/>
        </w:rPr>
        <w:t>b</w:t>
      </w:r>
      <w:r>
        <w:rPr>
          <w:b/>
          <w:lang w:val="en-US"/>
        </w:rPr>
        <w:t>]</w:t>
      </w:r>
      <w:r w:rsidR="00B525FC">
        <w:rPr>
          <w:b/>
          <w:lang w:val="en-US"/>
        </w:rPr>
        <w:t xml:space="preserve">  currenct </w:t>
      </w:r>
      <w:r w:rsidR="009C6B6B">
        <w:rPr>
          <w:b/>
          <w:lang w:val="en-US"/>
        </w:rPr>
        <w:t>row</w:t>
      </w:r>
      <w:r w:rsidR="00B525FC">
        <w:rPr>
          <w:b/>
          <w:lang w:val="en-US"/>
        </w:rPr>
        <w:t xml:space="preserve"> </w:t>
      </w:r>
      <w:r w:rsidR="009C6B6B">
        <w:rPr>
          <w:b/>
          <w:lang w:val="en-US"/>
        </w:rPr>
        <w:t>but b column</w:t>
      </w:r>
    </w:p>
    <w:p w:rsidR="006075AE" w:rsidP="001A31E9" w:rsidRDefault="00250C1D" w14:paraId="0949BA12" w14:textId="58EDFD0D">
      <w:pPr>
        <w:tabs>
          <w:tab w:val="left" w:pos="2640"/>
        </w:tabs>
        <w:rPr>
          <w:b/>
          <w:lang w:val="en-US"/>
        </w:rPr>
      </w:pPr>
      <w:r>
        <w:rPr>
          <w:b/>
          <w:lang w:val="en-US"/>
        </w:rPr>
        <w:t>[5]</w:t>
      </w:r>
      <w:r w:rsidR="00307016">
        <w:rPr>
          <w:b/>
          <w:lang w:val="en-US"/>
        </w:rPr>
        <w:t xml:space="preserve"> </w:t>
      </w:r>
      <w:r w:rsidR="009C6B6B">
        <w:rPr>
          <w:b/>
          <w:lang w:val="en-US"/>
        </w:rPr>
        <w:t xml:space="preserve">current </w:t>
      </w:r>
      <w:r w:rsidR="00951459">
        <w:rPr>
          <w:b/>
          <w:lang w:val="en-US"/>
        </w:rPr>
        <w:t>column but 5 row</w:t>
      </w:r>
    </w:p>
    <w:p w:rsidR="00F12DB0" w:rsidP="5424329D" w:rsidRDefault="3B8B6D67" w14:paraId="79D60EC8" w14:textId="71DD12E0">
      <w:pPr>
        <w:tabs>
          <w:tab w:val="left" w:pos="2640"/>
        </w:tabs>
        <w:rPr>
          <w:b/>
          <w:bCs/>
          <w:lang w:val="en-US"/>
        </w:rPr>
      </w:pPr>
      <w:r>
        <w:rPr>
          <w:noProof/>
        </w:rPr>
        <w:drawing>
          <wp:inline distT="0" distB="0" distL="0" distR="0" wp14:anchorId="0B5B30F6" wp14:editId="0F09BF20">
            <wp:extent cx="3023857" cy="2425385"/>
            <wp:effectExtent l="0" t="0" r="5715" b="0"/>
            <wp:docPr id="1760582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46">
                      <a:extLst>
                        <a:ext uri="{28A0092B-C50C-407E-A947-70E740481C1C}">
                          <a14:useLocalDpi xmlns:a14="http://schemas.microsoft.com/office/drawing/2010/main" val="0"/>
                        </a:ext>
                      </a:extLst>
                    </a:blip>
                    <a:stretch>
                      <a:fillRect/>
                    </a:stretch>
                  </pic:blipFill>
                  <pic:spPr>
                    <a:xfrm>
                      <a:off x="0" y="0"/>
                      <a:ext cx="3023857" cy="2425385"/>
                    </a:xfrm>
                    <a:prstGeom prst="rect">
                      <a:avLst/>
                    </a:prstGeom>
                  </pic:spPr>
                </pic:pic>
              </a:graphicData>
            </a:graphic>
          </wp:inline>
        </w:drawing>
      </w:r>
    </w:p>
    <w:p w:rsidR="00382906" w:rsidP="5424329D" w:rsidRDefault="00382906" w14:paraId="2B98863B" w14:textId="25E7E689">
      <w:pPr>
        <w:tabs>
          <w:tab w:val="left" w:pos="2640"/>
        </w:tabs>
        <w:rPr>
          <w:b/>
          <w:bCs/>
          <w:lang w:val="en-US"/>
        </w:rPr>
      </w:pPr>
    </w:p>
    <w:p w:rsidR="00382906" w:rsidP="5424329D" w:rsidRDefault="00382906" w14:paraId="74E0634C" w14:textId="60C4E97C">
      <w:pPr>
        <w:tabs>
          <w:tab w:val="left" w:pos="2640"/>
        </w:tabs>
        <w:rPr>
          <w:b/>
          <w:bCs/>
          <w:lang w:val="en-US"/>
        </w:rPr>
      </w:pPr>
    </w:p>
    <w:p w:rsidR="00A006AE" w:rsidP="5424329D" w:rsidRDefault="00A006AE" w14:paraId="12DFE9AE" w14:textId="2DF52DBC">
      <w:pPr>
        <w:tabs>
          <w:tab w:val="left" w:pos="2640"/>
        </w:tabs>
        <w:rPr>
          <w:b/>
          <w:bCs/>
          <w:lang w:val="en-US"/>
        </w:rPr>
      </w:pPr>
    </w:p>
    <w:p w:rsidR="00A006AE" w:rsidP="5424329D" w:rsidRDefault="00A006AE" w14:paraId="346AEE78" w14:textId="11B797AC">
      <w:pPr>
        <w:tabs>
          <w:tab w:val="left" w:pos="2640"/>
        </w:tabs>
        <w:rPr>
          <w:b/>
          <w:bCs/>
          <w:lang w:val="en-US"/>
        </w:rPr>
      </w:pPr>
      <w:r w:rsidRPr="5424329D">
        <w:rPr>
          <w:b/>
          <w:bCs/>
          <w:lang w:val="en-US"/>
        </w:rPr>
        <w:t>CUSTOMIZE SEEDED REPORT</w:t>
      </w:r>
    </w:p>
    <w:p w:rsidR="00077171" w:rsidP="5424329D" w:rsidRDefault="00077171" w14:paraId="4672489A" w14:textId="77777777">
      <w:pPr>
        <w:tabs>
          <w:tab w:val="left" w:pos="2640"/>
        </w:tabs>
        <w:rPr>
          <w:b/>
          <w:bCs/>
          <w:lang w:val="en-US"/>
        </w:rPr>
      </w:pPr>
    </w:p>
    <w:p w:rsidR="00077171" w:rsidP="5424329D" w:rsidRDefault="00A2457A" w14:paraId="352E5BD6" w14:textId="16C92E6F">
      <w:pPr>
        <w:tabs>
          <w:tab w:val="left" w:pos="2640"/>
        </w:tabs>
        <w:rPr>
          <w:b/>
          <w:bCs/>
          <w:lang w:val="en-US"/>
        </w:rPr>
      </w:pPr>
      <w:r>
        <w:rPr>
          <w:b/>
          <w:bCs/>
          <w:lang w:val="en-US"/>
        </w:rPr>
        <w:t xml:space="preserve">ESS – enterprise </w:t>
      </w:r>
      <w:r w:rsidR="00A87B29">
        <w:rPr>
          <w:b/>
          <w:bCs/>
          <w:lang w:val="en-US"/>
        </w:rPr>
        <w:t xml:space="preserve">scheduler </w:t>
      </w:r>
      <w:r w:rsidR="00B953A4">
        <w:rPr>
          <w:b/>
          <w:bCs/>
          <w:lang w:val="en-US"/>
        </w:rPr>
        <w:t xml:space="preserve">service and jobs in that are called as ess </w:t>
      </w:r>
    </w:p>
    <w:p w:rsidRPr="00733874" w:rsidR="00733874" w:rsidP="5424329D" w:rsidRDefault="00733874" w14:paraId="6999F6E5" w14:textId="5CB9265C">
      <w:pPr>
        <w:tabs>
          <w:tab w:val="left" w:pos="2640"/>
        </w:tabs>
        <w:rPr>
          <w:b/>
          <w:bCs/>
        </w:rPr>
      </w:pPr>
      <w:r w:rsidRPr="5424329D">
        <w:rPr>
          <w:b/>
          <w:bCs/>
        </w:rPr>
        <w:t>In Oracle Fusion, seeded reports are pre-built reports that come with the Oracle Fusion applications. These reports are designed to provide standard, out-of-the-box functionality for various business processes and can be used as-is or customized to meet specific business needs.</w:t>
      </w:r>
    </w:p>
    <w:p w:rsidRPr="00733874" w:rsidR="00733874" w:rsidP="5424329D" w:rsidRDefault="00733874" w14:paraId="52A1A940" w14:textId="20863EF6">
      <w:pPr>
        <w:tabs>
          <w:tab w:val="left" w:pos="2640"/>
        </w:tabs>
        <w:rPr>
          <w:b/>
          <w:bCs/>
        </w:rPr>
      </w:pPr>
      <w:r w:rsidRPr="5424329D">
        <w:rPr>
          <w:b/>
          <w:bCs/>
        </w:rPr>
        <w:t>Seeded reports are available across different modules, such as General Ledger, Global Human Resources, Procurement, and more. They help organizations quickly access critical information and insights without having to build reports from scratch.</w:t>
      </w:r>
    </w:p>
    <w:p w:rsidR="00733874" w:rsidP="5424329D" w:rsidRDefault="00733874" w14:paraId="035FAFB5" w14:textId="03028107">
      <w:pPr>
        <w:tabs>
          <w:tab w:val="left" w:pos="2640"/>
        </w:tabs>
        <w:rPr>
          <w:b/>
          <w:bCs/>
          <w:lang w:val="en-US"/>
        </w:rPr>
      </w:pPr>
      <w:r w:rsidRPr="5424329D">
        <w:rPr>
          <w:b/>
          <w:bCs/>
        </w:rPr>
        <w:t> </w:t>
      </w:r>
    </w:p>
    <w:p w:rsidRPr="00DA3CA8" w:rsidR="00A006AE" w:rsidP="5424329D" w:rsidRDefault="00DA3CA8" w14:paraId="0745C106" w14:textId="09A67B80">
      <w:pPr>
        <w:pStyle w:val="ListParagraph"/>
        <w:numPr>
          <w:ilvl w:val="1"/>
          <w:numId w:val="13"/>
        </w:numPr>
        <w:tabs>
          <w:tab w:val="left" w:pos="2640"/>
        </w:tabs>
        <w:rPr>
          <w:b/>
          <w:bCs/>
          <w:lang w:val="en-US"/>
        </w:rPr>
      </w:pPr>
      <w:r w:rsidRPr="5424329D">
        <w:rPr>
          <w:b/>
          <w:bCs/>
          <w:lang w:val="en-US"/>
        </w:rPr>
        <w:t>Open this in one tab</w:t>
      </w:r>
    </w:p>
    <w:p w:rsidR="00A006AE" w:rsidP="5424329D" w:rsidRDefault="00A006AE" w14:paraId="25F494E4" w14:textId="49D84D10">
      <w:pPr>
        <w:tabs>
          <w:tab w:val="left" w:pos="2640"/>
        </w:tabs>
        <w:rPr>
          <w:b/>
          <w:bCs/>
          <w:lang w:val="en-US"/>
        </w:rPr>
      </w:pPr>
      <w:r w:rsidRPr="5424329D">
        <w:rPr>
          <w:b/>
          <w:bCs/>
          <w:lang w:val="en-US"/>
        </w:rPr>
        <w:t>If any customization is neede</w:t>
      </w:r>
      <w:r w:rsidRPr="5424329D" w:rsidR="00DC4A4C">
        <w:rPr>
          <w:b/>
          <w:bCs/>
          <w:lang w:val="en-US"/>
        </w:rPr>
        <w:t>d</w:t>
      </w:r>
      <w:r w:rsidRPr="5424329D">
        <w:rPr>
          <w:b/>
          <w:bCs/>
          <w:lang w:val="en-US"/>
        </w:rPr>
        <w:t xml:space="preserve"> in report</w:t>
      </w:r>
    </w:p>
    <w:p w:rsidR="00FB7AB5" w:rsidP="5424329D" w:rsidRDefault="00FB7AB5" w14:paraId="1CEE2128" w14:textId="70A06451">
      <w:pPr>
        <w:tabs>
          <w:tab w:val="left" w:pos="2640"/>
        </w:tabs>
        <w:rPr>
          <w:b/>
          <w:bCs/>
          <w:lang w:val="en-US"/>
        </w:rPr>
      </w:pPr>
    </w:p>
    <w:p w:rsidR="00FB7AB5" w:rsidP="35E1BEC3" w:rsidRDefault="00330D20" w14:paraId="5E6A30F0" w14:textId="3E39D21C">
      <w:pPr>
        <w:tabs>
          <w:tab w:val="left" w:pos="2640"/>
        </w:tabs>
        <w:rPr>
          <w:b/>
          <w:bCs/>
        </w:rPr>
      </w:pPr>
      <w:r w:rsidRPr="35E1BEC3">
        <w:rPr>
          <w:b/>
          <w:bCs/>
        </w:rPr>
        <w:t>G</w:t>
      </w:r>
      <w:r w:rsidRPr="35E1BEC3" w:rsidR="00FB7AB5">
        <w:rPr>
          <w:b/>
          <w:bCs/>
        </w:rPr>
        <w:t>o</w:t>
      </w:r>
      <w:r w:rsidRPr="35E1BEC3">
        <w:rPr>
          <w:b/>
          <w:bCs/>
        </w:rPr>
        <w:t xml:space="preserve"> tool</w:t>
      </w:r>
      <w:r w:rsidRPr="35E1BEC3" w:rsidR="00FD64B8">
        <w:rPr>
          <w:b/>
          <w:bCs/>
        </w:rPr>
        <w:t>………</w:t>
      </w:r>
      <w:r w:rsidRPr="35E1BEC3" w:rsidR="00772DD5">
        <w:rPr>
          <w:b/>
          <w:bCs/>
        </w:rPr>
        <w:t>s</w:t>
      </w:r>
      <w:r w:rsidRPr="35E1BEC3" w:rsidR="00FD64B8">
        <w:rPr>
          <w:b/>
          <w:bCs/>
        </w:rPr>
        <w:t>c</w:t>
      </w:r>
      <w:r w:rsidRPr="35E1BEC3" w:rsidR="00772DD5">
        <w:rPr>
          <w:b/>
          <w:bCs/>
        </w:rPr>
        <w:t>hedul</w:t>
      </w:r>
      <w:r w:rsidRPr="35E1BEC3" w:rsidR="002B7C0F">
        <w:rPr>
          <w:b/>
          <w:bCs/>
        </w:rPr>
        <w:t>e</w:t>
      </w:r>
      <w:r w:rsidRPr="35E1BEC3" w:rsidR="00772DD5">
        <w:rPr>
          <w:b/>
          <w:bCs/>
        </w:rPr>
        <w:t xml:space="preserve"> process </w:t>
      </w:r>
      <w:r w:rsidRPr="35E1BEC3" w:rsidR="00015554">
        <w:rPr>
          <w:b/>
          <w:bCs/>
        </w:rPr>
        <w:t>….s</w:t>
      </w:r>
      <w:r w:rsidRPr="35E1BEC3" w:rsidR="002B7C0F">
        <w:rPr>
          <w:b/>
          <w:bCs/>
        </w:rPr>
        <w:t>c</w:t>
      </w:r>
      <w:r w:rsidRPr="35E1BEC3" w:rsidR="00015554">
        <w:rPr>
          <w:b/>
          <w:bCs/>
        </w:rPr>
        <w:t>hedule new process …..</w:t>
      </w:r>
    </w:p>
    <w:p w:rsidR="00FC41E4" w:rsidP="5424329D" w:rsidRDefault="00FC41E4" w14:paraId="20AD8022" w14:textId="5E5A6084">
      <w:pPr>
        <w:tabs>
          <w:tab w:val="left" w:pos="2640"/>
        </w:tabs>
        <w:rPr>
          <w:b/>
          <w:bCs/>
          <w:lang w:val="en-US"/>
        </w:rPr>
      </w:pPr>
    </w:p>
    <w:p w:rsidR="00FC41E4" w:rsidP="5424329D" w:rsidRDefault="00E56142" w14:paraId="54175A58" w14:textId="30786692">
      <w:pPr>
        <w:tabs>
          <w:tab w:val="left" w:pos="2640"/>
        </w:tabs>
        <w:rPr>
          <w:b/>
          <w:bCs/>
          <w:lang w:val="en-US"/>
        </w:rPr>
      </w:pPr>
      <w:r>
        <w:rPr>
          <w:noProof/>
        </w:rPr>
        <w:drawing>
          <wp:inline distT="0" distB="0" distL="0" distR="0" wp14:anchorId="1603AE48" wp14:editId="61FAB342">
            <wp:extent cx="3508085" cy="3204927"/>
            <wp:effectExtent l="0" t="0" r="0" b="0"/>
            <wp:docPr id="81198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47" cstate="print">
                      <a:extLst>
                        <a:ext uri="{28A0092B-C50C-407E-A947-70E740481C1C}">
                          <a14:useLocalDpi xmlns:a14="http://schemas.microsoft.com/office/drawing/2010/main" val="0"/>
                        </a:ext>
                      </a:extLst>
                    </a:blip>
                    <a:stretch>
                      <a:fillRect/>
                    </a:stretch>
                  </pic:blipFill>
                  <pic:spPr>
                    <a:xfrm>
                      <a:off x="0" y="0"/>
                      <a:ext cx="3508085" cy="3204927"/>
                    </a:xfrm>
                    <a:prstGeom prst="rect">
                      <a:avLst/>
                    </a:prstGeom>
                  </pic:spPr>
                </pic:pic>
              </a:graphicData>
            </a:graphic>
          </wp:inline>
        </w:drawing>
      </w:r>
      <w:r w:rsidR="00894EB6">
        <w:rPr>
          <w:noProof/>
        </w:rPr>
        <w:drawing>
          <wp:inline distT="0" distB="0" distL="0" distR="0" wp14:anchorId="414D864C" wp14:editId="24D6DD61">
            <wp:extent cx="3956253" cy="2286117"/>
            <wp:effectExtent l="0" t="0" r="6350" b="0"/>
            <wp:docPr id="53591689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48">
                      <a:extLst>
                        <a:ext uri="{28A0092B-C50C-407E-A947-70E740481C1C}">
                          <a14:useLocalDpi xmlns:a14="http://schemas.microsoft.com/office/drawing/2010/main" val="0"/>
                        </a:ext>
                      </a:extLst>
                    </a:blip>
                    <a:stretch>
                      <a:fillRect/>
                    </a:stretch>
                  </pic:blipFill>
                  <pic:spPr>
                    <a:xfrm>
                      <a:off x="0" y="0"/>
                      <a:ext cx="3956253" cy="2286117"/>
                    </a:xfrm>
                    <a:prstGeom prst="rect">
                      <a:avLst/>
                    </a:prstGeom>
                  </pic:spPr>
                </pic:pic>
              </a:graphicData>
            </a:graphic>
          </wp:inline>
        </w:drawing>
      </w:r>
    </w:p>
    <w:p w:rsidR="003D3773" w:rsidP="5424329D" w:rsidRDefault="003D3773" w14:paraId="02EF621F" w14:textId="789315CA">
      <w:pPr>
        <w:tabs>
          <w:tab w:val="left" w:pos="2640"/>
        </w:tabs>
        <w:rPr>
          <w:b/>
          <w:bCs/>
          <w:lang w:val="en-US"/>
        </w:rPr>
      </w:pPr>
    </w:p>
    <w:p w:rsidR="00612F46" w:rsidP="5424329D" w:rsidRDefault="00612F46" w14:paraId="001C6B67" w14:textId="2EBC806F">
      <w:pPr>
        <w:tabs>
          <w:tab w:val="left" w:pos="2640"/>
        </w:tabs>
        <w:rPr>
          <w:b/>
          <w:bCs/>
          <w:lang w:val="en-US"/>
        </w:rPr>
      </w:pPr>
      <w:r>
        <w:rPr>
          <w:noProof/>
        </w:rPr>
        <w:drawing>
          <wp:inline distT="0" distB="0" distL="0" distR="0" wp14:anchorId="0B8CF1B3" wp14:editId="3D7C7BA0">
            <wp:extent cx="2146410" cy="1524078"/>
            <wp:effectExtent l="0" t="0" r="6350" b="0"/>
            <wp:docPr id="1224778853" name="Picture 1" descr="A screenshot of a confi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49">
                      <a:extLst>
                        <a:ext uri="{28A0092B-C50C-407E-A947-70E740481C1C}">
                          <a14:useLocalDpi xmlns:a14="http://schemas.microsoft.com/office/drawing/2010/main" val="0"/>
                        </a:ext>
                      </a:extLst>
                    </a:blip>
                    <a:stretch>
                      <a:fillRect/>
                    </a:stretch>
                  </pic:blipFill>
                  <pic:spPr>
                    <a:xfrm>
                      <a:off x="0" y="0"/>
                      <a:ext cx="2146410" cy="1524078"/>
                    </a:xfrm>
                    <a:prstGeom prst="rect">
                      <a:avLst/>
                    </a:prstGeom>
                  </pic:spPr>
                </pic:pic>
              </a:graphicData>
            </a:graphic>
          </wp:inline>
        </w:drawing>
      </w:r>
    </w:p>
    <w:p w:rsidR="007C79BF" w:rsidP="5424329D" w:rsidRDefault="007C79BF" w14:paraId="3CE06C87" w14:textId="49ED3A65">
      <w:pPr>
        <w:tabs>
          <w:tab w:val="left" w:pos="2640"/>
        </w:tabs>
        <w:rPr>
          <w:b/>
          <w:bCs/>
          <w:lang w:val="en-US"/>
        </w:rPr>
      </w:pPr>
    </w:p>
    <w:p w:rsidR="007C79BF" w:rsidP="5424329D" w:rsidRDefault="00C9455E" w14:paraId="6FFED58E" w14:textId="2642969C">
      <w:pPr>
        <w:tabs>
          <w:tab w:val="left" w:pos="2640"/>
        </w:tabs>
        <w:rPr>
          <w:b/>
          <w:bCs/>
          <w:lang w:val="en-US"/>
        </w:rPr>
      </w:pPr>
      <w:r w:rsidRPr="5424329D">
        <w:rPr>
          <w:b/>
          <w:bCs/>
          <w:lang w:val="en-US"/>
        </w:rPr>
        <w:t xml:space="preserve">We can only </w:t>
      </w:r>
      <w:r w:rsidRPr="5424329D" w:rsidR="00A11005">
        <w:rPr>
          <w:b/>
          <w:bCs/>
          <w:lang w:val="en-US"/>
        </w:rPr>
        <w:t>modify</w:t>
      </w:r>
      <w:r w:rsidRPr="5424329D">
        <w:rPr>
          <w:b/>
          <w:bCs/>
          <w:lang w:val="en-US"/>
        </w:rPr>
        <w:t xml:space="preserve"> report when its job type is bip job</w:t>
      </w:r>
    </w:p>
    <w:p w:rsidRPr="00C57C4C" w:rsidR="00C9455E" w:rsidP="5424329D" w:rsidRDefault="00C57C4C" w14:paraId="10342411" w14:textId="62C6CF02">
      <w:pPr>
        <w:pStyle w:val="ListParagraph"/>
        <w:numPr>
          <w:ilvl w:val="1"/>
          <w:numId w:val="13"/>
        </w:numPr>
        <w:tabs>
          <w:tab w:val="left" w:pos="2640"/>
        </w:tabs>
        <w:rPr>
          <w:b/>
          <w:bCs/>
          <w:lang w:val="en-US"/>
        </w:rPr>
      </w:pPr>
      <w:r w:rsidRPr="5424329D">
        <w:rPr>
          <w:b/>
          <w:bCs/>
          <w:lang w:val="en-US"/>
        </w:rPr>
        <w:t>Open this in duplicate tab</w:t>
      </w:r>
    </w:p>
    <w:p w:rsidR="00987005" w:rsidP="5424329D" w:rsidRDefault="00987005" w14:paraId="4ACF36B2" w14:textId="5CD9FC46">
      <w:pPr>
        <w:tabs>
          <w:tab w:val="left" w:pos="2640"/>
        </w:tabs>
        <w:rPr>
          <w:b/>
          <w:bCs/>
          <w:lang w:val="en-US"/>
        </w:rPr>
      </w:pPr>
      <w:r w:rsidRPr="5424329D">
        <w:rPr>
          <w:b/>
          <w:bCs/>
          <w:lang w:val="en-US"/>
        </w:rPr>
        <w:t xml:space="preserve">Check report’s </w:t>
      </w:r>
      <w:r w:rsidRPr="5424329D" w:rsidR="007A57AD">
        <w:rPr>
          <w:b/>
          <w:bCs/>
          <w:lang w:val="en-US"/>
        </w:rPr>
        <w:t>location for that two ways are there first is</w:t>
      </w:r>
    </w:p>
    <w:p w:rsidR="007A57AD" w:rsidP="5424329D" w:rsidRDefault="00F351A0" w14:paraId="04784392" w14:textId="3A31C334">
      <w:pPr>
        <w:tabs>
          <w:tab w:val="left" w:pos="2640"/>
        </w:tabs>
        <w:rPr>
          <w:b/>
          <w:bCs/>
          <w:lang w:val="en-US"/>
        </w:rPr>
      </w:pPr>
      <w:r w:rsidRPr="5424329D">
        <w:rPr>
          <w:b/>
          <w:bCs/>
          <w:lang w:val="en-US"/>
        </w:rPr>
        <w:t>Tool….report and analytics.browse catalog…home…job history</w:t>
      </w:r>
      <w:r w:rsidR="003B77AE">
        <w:rPr>
          <w:b/>
          <w:bCs/>
          <w:lang w:val="en-US"/>
        </w:rPr>
        <w:t xml:space="preserve"> </w:t>
      </w:r>
      <w:r w:rsidR="002B5168">
        <w:rPr>
          <w:b/>
          <w:bCs/>
          <w:lang w:val="en-US"/>
        </w:rPr>
        <w:t xml:space="preserve"> </w:t>
      </w:r>
    </w:p>
    <w:p w:rsidRPr="00D55858" w:rsidR="00D55858" w:rsidP="00D55858" w:rsidRDefault="00D55858" w14:paraId="0137226C" w14:textId="77777777">
      <w:pPr>
        <w:tabs>
          <w:tab w:val="left" w:pos="2640"/>
        </w:tabs>
        <w:rPr>
          <w:b/>
          <w:bCs/>
        </w:rPr>
      </w:pPr>
      <w:r w:rsidRPr="00D55858">
        <w:rPr>
          <w:b/>
          <w:bCs/>
        </w:rPr>
        <w:t>  Verify Customization Needs: Identify the exact location and path of the seeded report to ensure you are modifying the correct report.</w:t>
      </w:r>
    </w:p>
    <w:p w:rsidRPr="00D55858" w:rsidR="00D55858" w:rsidP="00D55858" w:rsidRDefault="00D55858" w14:paraId="3B304C98" w14:textId="77777777">
      <w:pPr>
        <w:tabs>
          <w:tab w:val="left" w:pos="2640"/>
        </w:tabs>
        <w:rPr>
          <w:b/>
          <w:bCs/>
        </w:rPr>
      </w:pPr>
      <w:r w:rsidRPr="00D55858">
        <w:rPr>
          <w:b/>
          <w:bCs/>
        </w:rPr>
        <w:t>  Accessing the Report: Ensure you know where the report is stored, so you can access and work on the right one</w:t>
      </w:r>
    </w:p>
    <w:p w:rsidR="00D55858" w:rsidP="5424329D" w:rsidRDefault="00B8520F" w14:paraId="2C5B6C77" w14:textId="55F1D182">
      <w:pPr>
        <w:tabs>
          <w:tab w:val="left" w:pos="2640"/>
        </w:tabs>
        <w:rPr>
          <w:b/>
          <w:bCs/>
          <w:lang w:val="en-US"/>
        </w:rPr>
      </w:pPr>
      <w:r>
        <w:rPr>
          <w:b/>
          <w:bCs/>
          <w:lang w:val="en-US"/>
        </w:rPr>
        <w:t xml:space="preserve"> </w:t>
      </w:r>
    </w:p>
    <w:p w:rsidR="00F351A0" w:rsidP="5424329D" w:rsidRDefault="00F351A0" w14:paraId="06FBCB72" w14:textId="4C46F990">
      <w:pPr>
        <w:tabs>
          <w:tab w:val="left" w:pos="2640"/>
        </w:tabs>
        <w:rPr>
          <w:b/>
          <w:bCs/>
          <w:lang w:val="en-US"/>
        </w:rPr>
      </w:pPr>
    </w:p>
    <w:p w:rsidR="00835961" w:rsidP="5424329D" w:rsidRDefault="00835961" w14:paraId="7882E7E4" w14:textId="3731C0C6">
      <w:pPr>
        <w:tabs>
          <w:tab w:val="left" w:pos="2640"/>
        </w:tabs>
        <w:rPr>
          <w:b/>
          <w:bCs/>
          <w:lang w:val="en-US"/>
        </w:rPr>
      </w:pPr>
      <w:r w:rsidRPr="5424329D">
        <w:rPr>
          <w:b/>
          <w:bCs/>
          <w:lang w:val="en-US"/>
        </w:rPr>
        <w:t xml:space="preserve">Now go to </w:t>
      </w:r>
      <w:r w:rsidRPr="5424329D" w:rsidR="00EB32A6">
        <w:rPr>
          <w:b/>
          <w:bCs/>
          <w:lang w:val="en-US"/>
        </w:rPr>
        <w:t>set up and maintenance ……sear</w:t>
      </w:r>
      <w:r w:rsidRPr="5424329D" w:rsidR="00A52AAF">
        <w:rPr>
          <w:b/>
          <w:bCs/>
          <w:lang w:val="en-US"/>
        </w:rPr>
        <w:t>ch for %sched%</w:t>
      </w:r>
      <w:r w:rsidRPr="5424329D" w:rsidR="004D4B37">
        <w:rPr>
          <w:b/>
          <w:bCs/>
          <w:lang w:val="en-US"/>
        </w:rPr>
        <w:t>job%</w:t>
      </w:r>
    </w:p>
    <w:p w:rsidR="004D4B37" w:rsidP="5424329D" w:rsidRDefault="004D4B37" w14:paraId="2C7195A8" w14:textId="36D65506">
      <w:pPr>
        <w:tabs>
          <w:tab w:val="left" w:pos="2640"/>
        </w:tabs>
        <w:rPr>
          <w:b/>
          <w:bCs/>
          <w:lang w:val="en-US"/>
        </w:rPr>
      </w:pPr>
      <w:r>
        <w:rPr>
          <w:noProof/>
        </w:rPr>
        <w:drawing>
          <wp:inline distT="0" distB="0" distL="0" distR="0" wp14:anchorId="2D05674A" wp14:editId="1E2DE6C4">
            <wp:extent cx="3789864" cy="2706986"/>
            <wp:effectExtent l="0" t="0" r="1270" b="0"/>
            <wp:docPr id="1241766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50" cstate="print">
                      <a:extLst>
                        <a:ext uri="{28A0092B-C50C-407E-A947-70E740481C1C}">
                          <a14:useLocalDpi xmlns:a14="http://schemas.microsoft.com/office/drawing/2010/main" val="0"/>
                        </a:ext>
                      </a:extLst>
                    </a:blip>
                    <a:stretch>
                      <a:fillRect/>
                    </a:stretch>
                  </pic:blipFill>
                  <pic:spPr>
                    <a:xfrm>
                      <a:off x="0" y="0"/>
                      <a:ext cx="3789864" cy="2706986"/>
                    </a:xfrm>
                    <a:prstGeom prst="rect">
                      <a:avLst/>
                    </a:prstGeom>
                  </pic:spPr>
                </pic:pic>
              </a:graphicData>
            </a:graphic>
          </wp:inline>
        </w:drawing>
      </w:r>
    </w:p>
    <w:p w:rsidR="004B14E6" w:rsidP="5424329D" w:rsidRDefault="004B14E6" w14:paraId="6E66C29C" w14:textId="4BC570EE">
      <w:pPr>
        <w:tabs>
          <w:tab w:val="left" w:pos="2640"/>
        </w:tabs>
        <w:rPr>
          <w:b/>
          <w:bCs/>
          <w:lang w:val="en-US"/>
        </w:rPr>
      </w:pPr>
      <w:r>
        <w:rPr>
          <w:noProof/>
        </w:rPr>
        <w:drawing>
          <wp:inline distT="0" distB="0" distL="0" distR="0" wp14:anchorId="0ABBF640" wp14:editId="4F6E6D40">
            <wp:extent cx="5731510" cy="2245995"/>
            <wp:effectExtent l="0" t="0" r="2540" b="1905"/>
            <wp:docPr id="1272624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51">
                      <a:extLst>
                        <a:ext uri="{28A0092B-C50C-407E-A947-70E740481C1C}">
                          <a14:useLocalDpi xmlns:a14="http://schemas.microsoft.com/office/drawing/2010/main" val="0"/>
                        </a:ext>
                      </a:extLst>
                    </a:blip>
                    <a:stretch>
                      <a:fillRect/>
                    </a:stretch>
                  </pic:blipFill>
                  <pic:spPr>
                    <a:xfrm>
                      <a:off x="0" y="0"/>
                      <a:ext cx="5731510" cy="2245995"/>
                    </a:xfrm>
                    <a:prstGeom prst="rect">
                      <a:avLst/>
                    </a:prstGeom>
                  </pic:spPr>
                </pic:pic>
              </a:graphicData>
            </a:graphic>
          </wp:inline>
        </w:drawing>
      </w:r>
    </w:p>
    <w:p w:rsidR="00AB38E8" w:rsidP="5424329D" w:rsidRDefault="003A4031" w14:paraId="1329EEA1" w14:textId="164C6BCD">
      <w:pPr>
        <w:pStyle w:val="ListParagraph"/>
        <w:numPr>
          <w:ilvl w:val="1"/>
          <w:numId w:val="13"/>
        </w:numPr>
        <w:tabs>
          <w:tab w:val="left" w:pos="2640"/>
        </w:tabs>
        <w:rPr>
          <w:b/>
          <w:bCs/>
          <w:lang w:val="en-US"/>
        </w:rPr>
      </w:pPr>
      <w:r w:rsidRPr="5424329D">
        <w:rPr>
          <w:b/>
          <w:bCs/>
          <w:lang w:val="en-US"/>
        </w:rPr>
        <w:t>Open this in third tab</w:t>
      </w:r>
    </w:p>
    <w:p w:rsidRPr="003A4031" w:rsidR="00FF4815" w:rsidP="5424329D" w:rsidRDefault="00FF4815" w14:paraId="0E7A5B4B" w14:textId="3AE0D0A8">
      <w:pPr>
        <w:pStyle w:val="ListParagraph"/>
        <w:numPr>
          <w:ilvl w:val="1"/>
          <w:numId w:val="13"/>
        </w:numPr>
        <w:tabs>
          <w:tab w:val="left" w:pos="2640"/>
        </w:tabs>
        <w:rPr>
          <w:b/>
        </w:rPr>
      </w:pPr>
      <w:r w:rsidRPr="0770F238">
        <w:rPr>
          <w:b/>
        </w:rPr>
        <w:t xml:space="preserve">Go </w:t>
      </w:r>
      <w:r w:rsidRPr="0770F238" w:rsidR="003C76D0">
        <w:rPr>
          <w:b/>
        </w:rPr>
        <w:t xml:space="preserve">to </w:t>
      </w:r>
      <w:r w:rsidRPr="0770F238" w:rsidR="00642CFA">
        <w:rPr>
          <w:b/>
        </w:rPr>
        <w:t>catalog</w:t>
      </w:r>
      <w:r w:rsidRPr="0770F238" w:rsidR="00022EF6">
        <w:rPr>
          <w:b/>
        </w:rPr>
        <w:t xml:space="preserve"> ..here we will check is that the same report</w:t>
      </w:r>
    </w:p>
    <w:p w:rsidR="004203CA" w:rsidP="5424329D" w:rsidRDefault="004203CA" w14:paraId="6762D5F8" w14:textId="36E49F77">
      <w:pPr>
        <w:tabs>
          <w:tab w:val="left" w:pos="2640"/>
        </w:tabs>
        <w:rPr>
          <w:b/>
          <w:bCs/>
          <w:lang w:val="en-US"/>
        </w:rPr>
      </w:pPr>
      <w:r>
        <w:rPr>
          <w:noProof/>
        </w:rPr>
        <w:drawing>
          <wp:inline distT="0" distB="0" distL="0" distR="0" wp14:anchorId="10841A27" wp14:editId="6FB2171F">
            <wp:extent cx="3716944" cy="3594226"/>
            <wp:effectExtent l="0" t="0" r="0" b="6350"/>
            <wp:docPr id="1112909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52" cstate="print">
                      <a:extLst>
                        <a:ext uri="{28A0092B-C50C-407E-A947-70E740481C1C}">
                          <a14:useLocalDpi xmlns:a14="http://schemas.microsoft.com/office/drawing/2010/main" val="0"/>
                        </a:ext>
                      </a:extLst>
                    </a:blip>
                    <a:stretch>
                      <a:fillRect/>
                    </a:stretch>
                  </pic:blipFill>
                  <pic:spPr>
                    <a:xfrm>
                      <a:off x="0" y="0"/>
                      <a:ext cx="3716944" cy="3594226"/>
                    </a:xfrm>
                    <a:prstGeom prst="rect">
                      <a:avLst/>
                    </a:prstGeom>
                  </pic:spPr>
                </pic:pic>
              </a:graphicData>
            </a:graphic>
          </wp:inline>
        </w:drawing>
      </w:r>
    </w:p>
    <w:p w:rsidR="009C1A1D" w:rsidP="5424329D" w:rsidRDefault="009C1A1D" w14:paraId="1BE7C181" w14:textId="52BEE3C7">
      <w:pPr>
        <w:tabs>
          <w:tab w:val="left" w:pos="2640"/>
        </w:tabs>
        <w:rPr>
          <w:b/>
          <w:bCs/>
          <w:lang w:val="en-US"/>
        </w:rPr>
      </w:pPr>
      <w:r>
        <w:rPr>
          <w:noProof/>
        </w:rPr>
        <w:drawing>
          <wp:anchor distT="0" distB="0" distL="114300" distR="114300" simplePos="0" relativeHeight="251658455" behindDoc="0" locked="0" layoutInCell="1" allowOverlap="1" wp14:anchorId="6270D3CB" wp14:editId="0BDE716D">
            <wp:simplePos x="914400" y="4647235"/>
            <wp:positionH relativeFrom="column">
              <wp:align>left</wp:align>
            </wp:positionH>
            <wp:positionV relativeFrom="paragraph">
              <wp:align>top</wp:align>
            </wp:positionV>
            <wp:extent cx="3502455" cy="2869949"/>
            <wp:effectExtent l="0" t="0" r="3175" b="6985"/>
            <wp:wrapSquare wrapText="bothSides"/>
            <wp:docPr id="2036721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53" cstate="print">
                      <a:extLst>
                        <a:ext uri="{28A0092B-C50C-407E-A947-70E740481C1C}">
                          <a14:useLocalDpi xmlns:a14="http://schemas.microsoft.com/office/drawing/2010/main" val="0"/>
                        </a:ext>
                      </a:extLst>
                    </a:blip>
                    <a:stretch>
                      <a:fillRect/>
                    </a:stretch>
                  </pic:blipFill>
                  <pic:spPr>
                    <a:xfrm>
                      <a:off x="0" y="0"/>
                      <a:ext cx="3502455" cy="2869949"/>
                    </a:xfrm>
                    <a:prstGeom prst="rect">
                      <a:avLst/>
                    </a:prstGeom>
                  </pic:spPr>
                </pic:pic>
              </a:graphicData>
            </a:graphic>
          </wp:anchor>
        </w:drawing>
      </w:r>
      <w:ins w:author="Sharma, Adhayan (Cognizant)" w:date="2025-03-18T23:34:00Z" w16du:dateUtc="2025-03-18T18:04:00Z" w:id="18">
        <w:r w:rsidR="00A073C5">
          <w:rPr>
            <w:b/>
            <w:bCs/>
            <w:lang w:val="en-US"/>
          </w:rPr>
          <w:br w:type="textWrapping" w:clear="all"/>
        </w:r>
      </w:ins>
    </w:p>
    <w:p w:rsidR="003C76D0" w:rsidP="5424329D" w:rsidRDefault="003C76D0" w14:paraId="2FD5BB5B" w14:textId="30A30A82">
      <w:pPr>
        <w:tabs>
          <w:tab w:val="left" w:pos="2640"/>
        </w:tabs>
        <w:rPr>
          <w:b/>
          <w:bCs/>
          <w:lang w:val="en-US"/>
        </w:rPr>
      </w:pPr>
    </w:p>
    <w:p w:rsidR="003C76D0" w:rsidP="5424329D" w:rsidRDefault="003C76D0" w14:paraId="3ECAC29C" w14:textId="379FB38A">
      <w:pPr>
        <w:tabs>
          <w:tab w:val="left" w:pos="2640"/>
        </w:tabs>
        <w:rPr>
          <w:b/>
          <w:bCs/>
          <w:lang w:val="en-US"/>
        </w:rPr>
      </w:pPr>
    </w:p>
    <w:p w:rsidR="003C76D0" w:rsidP="5424329D" w:rsidRDefault="003C76D0" w14:paraId="13C21DBB" w14:textId="1F472916">
      <w:pPr>
        <w:tabs>
          <w:tab w:val="left" w:pos="2640"/>
        </w:tabs>
        <w:rPr>
          <w:b/>
          <w:bCs/>
          <w:lang w:val="en-US"/>
        </w:rPr>
      </w:pPr>
    </w:p>
    <w:p w:rsidR="003C76D0" w:rsidP="5424329D" w:rsidRDefault="009D4485" w14:paraId="7C407004" w14:textId="0DF06D10">
      <w:pPr>
        <w:tabs>
          <w:tab w:val="left" w:pos="2640"/>
        </w:tabs>
        <w:rPr>
          <w:b/>
          <w:bCs/>
          <w:lang w:val="en-US"/>
        </w:rPr>
      </w:pPr>
      <w:r>
        <w:rPr>
          <w:b/>
          <w:bCs/>
          <w:lang w:val="en-US"/>
        </w:rPr>
        <w:t xml:space="preserve">Now to customize </w:t>
      </w:r>
    </w:p>
    <w:p w:rsidR="003C76D0" w:rsidP="5424329D" w:rsidRDefault="008930D5" w14:paraId="265C3509" w14:textId="02F9E9A7">
      <w:pPr>
        <w:tabs>
          <w:tab w:val="left" w:pos="2640"/>
        </w:tabs>
        <w:rPr>
          <w:b/>
          <w:bCs/>
          <w:lang w:val="en-US"/>
        </w:rPr>
      </w:pPr>
      <w:r w:rsidRPr="5424329D">
        <w:rPr>
          <w:b/>
          <w:bCs/>
          <w:lang w:val="en-US"/>
        </w:rPr>
        <w:t>4 th ….open 4</w:t>
      </w:r>
      <w:r w:rsidRPr="5424329D">
        <w:rPr>
          <w:b/>
          <w:bCs/>
          <w:vertAlign w:val="superscript"/>
          <w:lang w:val="en-US"/>
        </w:rPr>
        <w:t>th</w:t>
      </w:r>
      <w:r w:rsidRPr="5424329D">
        <w:rPr>
          <w:b/>
          <w:bCs/>
          <w:lang w:val="en-US"/>
        </w:rPr>
        <w:t xml:space="preserve"> window</w:t>
      </w:r>
      <w:r w:rsidRPr="5424329D" w:rsidR="00DB5D49">
        <w:rPr>
          <w:b/>
          <w:bCs/>
          <w:lang w:val="en-US"/>
        </w:rPr>
        <w:t xml:space="preserve"> …open this </w:t>
      </w:r>
      <w:hyperlink r:id="rId454">
        <w:r w:rsidRPr="5424329D" w:rsidR="00DB5D49">
          <w:rPr>
            <w:rStyle w:val="Hyperlink"/>
            <w:b/>
            <w:bCs/>
          </w:rPr>
          <w:t>https://fa-esdu-dev9-saasfademo1.ds-fa.oraclepdemos.com/xmlpserver</w:t>
        </w:r>
      </w:hyperlink>
      <w:r w:rsidRPr="5424329D">
        <w:rPr>
          <w:b/>
          <w:bCs/>
          <w:lang w:val="en-US"/>
        </w:rPr>
        <w:t xml:space="preserve"> …go to catalog …..financial …..</w:t>
      </w:r>
      <w:r w:rsidRPr="5424329D" w:rsidR="004F1EE0">
        <w:rPr>
          <w:b/>
          <w:bCs/>
          <w:lang w:val="en-US"/>
        </w:rPr>
        <w:t>payable….invoices…payable invoice ageing …c</w:t>
      </w:r>
      <w:r w:rsidRPr="5424329D" w:rsidR="002425B3">
        <w:rPr>
          <w:b/>
          <w:bCs/>
          <w:lang w:val="en-US"/>
        </w:rPr>
        <w:t xml:space="preserve">lick more </w:t>
      </w:r>
      <w:r w:rsidRPr="5424329D" w:rsidR="00527D4F">
        <w:rPr>
          <w:b/>
          <w:bCs/>
          <w:lang w:val="en-US"/>
        </w:rPr>
        <w:t>…customize</w:t>
      </w:r>
    </w:p>
    <w:p w:rsidR="00291232" w:rsidP="35E1BEC3" w:rsidRDefault="00FE3419" w14:paraId="17FAAE67" w14:textId="71651970">
      <w:pPr>
        <w:tabs>
          <w:tab w:val="left" w:pos="2640"/>
        </w:tabs>
        <w:rPr>
          <w:b/>
          <w:bCs/>
        </w:rPr>
      </w:pPr>
      <w:r w:rsidRPr="35E1BEC3">
        <w:rPr>
          <w:b/>
          <w:bCs/>
        </w:rPr>
        <w:t xml:space="preserve">Bcz too many reports are being change that’s why we will come back again to </w:t>
      </w:r>
      <w:r w:rsidRPr="35E1BEC3" w:rsidR="00C05135">
        <w:rPr>
          <w:b/>
          <w:bCs/>
        </w:rPr>
        <w:t>third windo</w:t>
      </w:r>
      <w:r w:rsidRPr="35E1BEC3" w:rsidR="002108D6">
        <w:rPr>
          <w:b/>
          <w:bCs/>
        </w:rPr>
        <w:t xml:space="preserve">w there go to </w:t>
      </w:r>
      <w:r w:rsidRPr="35E1BEC3" w:rsidR="005A2D75">
        <w:rPr>
          <w:b/>
          <w:bCs/>
        </w:rPr>
        <w:t>shared folder .financial..invoices…..</w:t>
      </w:r>
      <w:r w:rsidRPr="35E1BEC3" w:rsidR="00F37C81">
        <w:rPr>
          <w:b/>
          <w:bCs/>
        </w:rPr>
        <w:t xml:space="preserve">copy </w:t>
      </w:r>
      <w:r w:rsidRPr="35E1BEC3" w:rsidR="00714116">
        <w:rPr>
          <w:b/>
          <w:bCs/>
        </w:rPr>
        <w:t>payable invoice ageing report ……</w:t>
      </w:r>
      <w:r w:rsidRPr="35E1BEC3" w:rsidR="00DE6E8A">
        <w:rPr>
          <w:b/>
          <w:bCs/>
        </w:rPr>
        <w:t xml:space="preserve">go to </w:t>
      </w:r>
      <w:r w:rsidRPr="35E1BEC3" w:rsidR="00903E6B">
        <w:rPr>
          <w:b/>
          <w:bCs/>
        </w:rPr>
        <w:t>shared folder ……</w:t>
      </w:r>
      <w:r w:rsidRPr="35E1BEC3" w:rsidR="00DE6E8A">
        <w:rPr>
          <w:b/>
          <w:bCs/>
        </w:rPr>
        <w:t>custom …….</w:t>
      </w:r>
      <w:r w:rsidRPr="35E1BEC3" w:rsidR="00903E6B">
        <w:rPr>
          <w:b/>
          <w:bCs/>
        </w:rPr>
        <w:t>folder …create folder payable……</w:t>
      </w:r>
      <w:r w:rsidRPr="35E1BEC3" w:rsidR="00F37C81">
        <w:rPr>
          <w:b/>
          <w:bCs/>
        </w:rPr>
        <w:t>paste it</w:t>
      </w:r>
    </w:p>
    <w:p w:rsidR="00F37C81" w:rsidP="5424329D" w:rsidRDefault="00BF675F" w14:paraId="20DFCC27" w14:textId="45B0C217">
      <w:pPr>
        <w:tabs>
          <w:tab w:val="left" w:pos="2640"/>
        </w:tabs>
        <w:rPr>
          <w:b/>
          <w:bCs/>
          <w:lang w:val="en-US"/>
        </w:rPr>
      </w:pPr>
      <w:r w:rsidRPr="5424329D">
        <w:rPr>
          <w:b/>
          <w:bCs/>
          <w:lang w:val="en-US"/>
        </w:rPr>
        <w:t>Again go to catalog…shared folder..finacials….payables…invoices…</w:t>
      </w:r>
      <w:r w:rsidRPr="5424329D" w:rsidR="00795D9A">
        <w:rPr>
          <w:b/>
          <w:bCs/>
          <w:lang w:val="en-US"/>
        </w:rPr>
        <w:t>data model…</w:t>
      </w:r>
    </w:p>
    <w:p w:rsidR="00096E6A" w:rsidP="35E1BEC3" w:rsidRDefault="00795D9A" w14:paraId="1B02AE4C" w14:textId="387FA31C">
      <w:pPr>
        <w:tabs>
          <w:tab w:val="left" w:pos="2640"/>
        </w:tabs>
        <w:rPr>
          <w:b/>
          <w:bCs/>
        </w:rPr>
      </w:pPr>
      <w:r w:rsidRPr="35E1BEC3">
        <w:rPr>
          <w:b/>
          <w:bCs/>
        </w:rPr>
        <w:t>Copy ageing payable invoice ageing data model…..</w:t>
      </w:r>
      <w:r w:rsidRPr="35E1BEC3" w:rsidR="000877B3">
        <w:rPr>
          <w:b/>
          <w:bCs/>
        </w:rPr>
        <w:t xml:space="preserve">then go back to customes…my folder..payables…paste it there…edit </w:t>
      </w:r>
      <w:r w:rsidRPr="35E1BEC3" w:rsidR="00160F2A">
        <w:rPr>
          <w:b/>
          <w:bCs/>
        </w:rPr>
        <w:t xml:space="preserve"> the report…click the search model …select the data model that you </w:t>
      </w:r>
      <w:r w:rsidRPr="35E1BEC3" w:rsidR="00372ACB">
        <w:rPr>
          <w:b/>
          <w:bCs/>
        </w:rPr>
        <w:t>pasted…</w:t>
      </w:r>
      <w:r w:rsidRPr="35E1BEC3" w:rsidR="00A95C35">
        <w:rPr>
          <w:b/>
          <w:bCs/>
        </w:rPr>
        <w:t>edit it ..it will get downloaded…...</w:t>
      </w:r>
      <w:r w:rsidRPr="35E1BEC3" w:rsidR="007C2184">
        <w:rPr>
          <w:b/>
          <w:bCs/>
        </w:rPr>
        <w:t xml:space="preserve">open it in </w:t>
      </w:r>
      <w:r w:rsidRPr="35E1BEC3" w:rsidR="002675B0">
        <w:rPr>
          <w:b/>
          <w:bCs/>
        </w:rPr>
        <w:t>word</w:t>
      </w:r>
    </w:p>
    <w:p w:rsidR="00096E6A" w:rsidP="5424329D" w:rsidRDefault="00096E6A" w14:paraId="0A6318CB" w14:textId="1FFC37FA">
      <w:pPr>
        <w:tabs>
          <w:tab w:val="left" w:pos="2640"/>
        </w:tabs>
        <w:rPr>
          <w:b/>
          <w:bCs/>
          <w:lang w:val="en-US"/>
        </w:rPr>
      </w:pPr>
      <w:r>
        <w:rPr>
          <w:noProof/>
        </w:rPr>
        <w:drawing>
          <wp:inline distT="0" distB="0" distL="0" distR="0" wp14:anchorId="09C059D3" wp14:editId="271516A5">
            <wp:extent cx="5731510" cy="3846195"/>
            <wp:effectExtent l="0" t="0" r="2540" b="1905"/>
            <wp:docPr id="1959877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55">
                      <a:extLst>
                        <a:ext uri="{28A0092B-C50C-407E-A947-70E740481C1C}">
                          <a14:useLocalDpi xmlns:a14="http://schemas.microsoft.com/office/drawing/2010/main" val="0"/>
                        </a:ext>
                      </a:extLst>
                    </a:blip>
                    <a:stretch>
                      <a:fillRect/>
                    </a:stretch>
                  </pic:blipFill>
                  <pic:spPr>
                    <a:xfrm>
                      <a:off x="0" y="0"/>
                      <a:ext cx="5731510" cy="3846195"/>
                    </a:xfrm>
                    <a:prstGeom prst="rect">
                      <a:avLst/>
                    </a:prstGeom>
                  </pic:spPr>
                </pic:pic>
              </a:graphicData>
            </a:graphic>
          </wp:inline>
        </w:drawing>
      </w:r>
    </w:p>
    <w:p w:rsidR="00C11750" w:rsidP="5424329D" w:rsidRDefault="00C11750" w14:paraId="33229792" w14:textId="198CE8A6">
      <w:pPr>
        <w:tabs>
          <w:tab w:val="left" w:pos="2640"/>
        </w:tabs>
        <w:rPr>
          <w:b/>
          <w:bCs/>
          <w:lang w:val="en-US"/>
        </w:rPr>
      </w:pPr>
    </w:p>
    <w:p w:rsidR="003712D8" w:rsidP="5424329D" w:rsidRDefault="003712D8" w14:paraId="598483BF" w14:textId="1EE2C715">
      <w:pPr>
        <w:tabs>
          <w:tab w:val="left" w:pos="2640"/>
        </w:tabs>
        <w:rPr>
          <w:b/>
          <w:bCs/>
          <w:lang w:val="en-US"/>
        </w:rPr>
      </w:pPr>
    </w:p>
    <w:p w:rsidR="003712D8" w:rsidP="5424329D" w:rsidRDefault="003712D8" w14:paraId="7B17FBAA" w14:textId="61E3C263">
      <w:pPr>
        <w:tabs>
          <w:tab w:val="left" w:pos="2640"/>
        </w:tabs>
        <w:rPr>
          <w:b/>
          <w:bCs/>
          <w:lang w:val="en-US"/>
        </w:rPr>
      </w:pPr>
    </w:p>
    <w:p w:rsidR="00977A4B" w:rsidP="5424329D" w:rsidRDefault="00EE4502" w14:paraId="74FF5D8F" w14:textId="05042DE3">
      <w:pPr>
        <w:tabs>
          <w:tab w:val="left" w:pos="2640"/>
        </w:tabs>
        <w:rPr>
          <w:b/>
          <w:bCs/>
          <w:lang w:val="en-US"/>
        </w:rPr>
      </w:pPr>
      <w:r w:rsidRPr="5424329D">
        <w:rPr>
          <w:b/>
          <w:bCs/>
          <w:lang w:val="en-US"/>
        </w:rPr>
        <w:t xml:space="preserve">After editing the </w:t>
      </w:r>
      <w:r w:rsidRPr="5424329D" w:rsidR="00AC49A5">
        <w:rPr>
          <w:b/>
          <w:bCs/>
          <w:lang w:val="en-US"/>
        </w:rPr>
        <w:t xml:space="preserve">file (change image) </w:t>
      </w:r>
      <w:r w:rsidRPr="5424329D" w:rsidR="008A6CEA">
        <w:rPr>
          <w:b/>
          <w:bCs/>
          <w:lang w:val="en-US"/>
        </w:rPr>
        <w:t xml:space="preserve">…after editing </w:t>
      </w:r>
      <w:r w:rsidRPr="5424329D" w:rsidR="005A503B">
        <w:rPr>
          <w:b/>
          <w:bCs/>
          <w:lang w:val="en-US"/>
        </w:rPr>
        <w:t xml:space="preserve">we will change name of </w:t>
      </w:r>
      <w:r w:rsidRPr="5424329D" w:rsidR="00FB7D9D">
        <w:rPr>
          <w:b/>
          <w:bCs/>
          <w:lang w:val="en-US"/>
        </w:rPr>
        <w:t>current layout to new name such</w:t>
      </w:r>
      <w:r w:rsidRPr="5424329D" w:rsidR="00977A4B">
        <w:rPr>
          <w:b/>
          <w:bCs/>
          <w:lang w:val="en-US"/>
        </w:rPr>
        <w:t xml:space="preserve"> payable invoice ol</w:t>
      </w:r>
      <w:r w:rsidRPr="5424329D" w:rsidR="00CD5B9B">
        <w:rPr>
          <w:b/>
          <w:bCs/>
          <w:lang w:val="en-US"/>
        </w:rPr>
        <w:t>d(this can be done by using view list )…save and refresh page…..</w:t>
      </w:r>
      <w:r w:rsidRPr="5424329D" w:rsidR="002A5F4F">
        <w:rPr>
          <w:b/>
          <w:bCs/>
          <w:lang w:val="en-US"/>
        </w:rPr>
        <w:t>click on data model in report tap on propertirs of data model</w:t>
      </w:r>
      <w:r w:rsidRPr="5424329D" w:rsidR="002602BC">
        <w:rPr>
          <w:b/>
          <w:bCs/>
          <w:lang w:val="en-US"/>
        </w:rPr>
        <w:t xml:space="preserve">  ….</w:t>
      </w:r>
      <w:r w:rsidRPr="5424329D" w:rsidR="00916019">
        <w:rPr>
          <w:b/>
          <w:bCs/>
          <w:lang w:val="en-US"/>
        </w:rPr>
        <w:t>upload sample data…..</w:t>
      </w:r>
      <w:r w:rsidRPr="5424329D" w:rsidR="00B2738F">
        <w:rPr>
          <w:b/>
          <w:bCs/>
          <w:lang w:val="en-US"/>
        </w:rPr>
        <w:t>upload downloaded xml file……..</w:t>
      </w:r>
      <w:r w:rsidRPr="5424329D" w:rsidR="007803F0">
        <w:rPr>
          <w:b/>
          <w:bCs/>
          <w:lang w:val="en-US"/>
        </w:rPr>
        <w:t xml:space="preserve">after that press return…..add new layout….upload…rtf file….after renaming </w:t>
      </w:r>
      <w:r w:rsidRPr="5424329D" w:rsidR="00D4425A">
        <w:rPr>
          <w:b/>
          <w:bCs/>
          <w:lang w:val="en-US"/>
        </w:rPr>
        <w:t>the downleded file as payable invoice ageing report………..</w:t>
      </w:r>
      <w:r w:rsidRPr="5424329D" w:rsidR="00044C25">
        <w:rPr>
          <w:b/>
          <w:bCs/>
          <w:lang w:val="en-US"/>
        </w:rPr>
        <w:t xml:space="preserve">click save…go back to </w:t>
      </w:r>
      <w:r w:rsidRPr="5424329D" w:rsidR="004F0D48">
        <w:rPr>
          <w:b/>
          <w:bCs/>
          <w:lang w:val="en-US"/>
        </w:rPr>
        <w:t xml:space="preserve">view </w:t>
      </w:r>
      <w:r w:rsidRPr="5424329D" w:rsidR="00044C25">
        <w:rPr>
          <w:b/>
          <w:bCs/>
          <w:lang w:val="en-US"/>
        </w:rPr>
        <w:t>list again….</w:t>
      </w:r>
      <w:r w:rsidRPr="5424329D" w:rsidR="004F0D48">
        <w:rPr>
          <w:b/>
          <w:bCs/>
          <w:lang w:val="en-US"/>
        </w:rPr>
        <w:t>select default format pdf</w:t>
      </w:r>
      <w:r w:rsidRPr="5424329D" w:rsidR="00736A14">
        <w:rPr>
          <w:b/>
          <w:bCs/>
          <w:lang w:val="en-US"/>
        </w:rPr>
        <w:t xml:space="preserve"> </w:t>
      </w:r>
      <w:r w:rsidRPr="5424329D" w:rsidR="008A3454">
        <w:rPr>
          <w:b/>
          <w:bCs/>
          <w:lang w:val="en-US"/>
        </w:rPr>
        <w:t>……………..</w:t>
      </w:r>
      <w:r w:rsidRPr="5424329D" w:rsidR="00FF0C43">
        <w:rPr>
          <w:b/>
          <w:bCs/>
          <w:lang w:val="en-US"/>
        </w:rPr>
        <w:t>again go to catalog …..go to ageing report in paya</w:t>
      </w:r>
      <w:r w:rsidRPr="5424329D" w:rsidR="008B6D35">
        <w:rPr>
          <w:b/>
          <w:bCs/>
          <w:lang w:val="en-US"/>
        </w:rPr>
        <w:t>ble…go to history…copy that path</w:t>
      </w:r>
      <w:r w:rsidRPr="5424329D" w:rsidR="007B1121">
        <w:rPr>
          <w:b/>
          <w:bCs/>
          <w:lang w:val="en-US"/>
        </w:rPr>
        <w:t>….</w:t>
      </w:r>
      <w:r w:rsidR="00D4134A">
        <w:t xml:space="preserve"> </w:t>
      </w:r>
      <w:r w:rsidRPr="5424329D" w:rsidR="00D4134A">
        <w:rPr>
          <w:b/>
          <w:bCs/>
          <w:lang w:val="en-US"/>
        </w:rPr>
        <w:t>/Custom/</w:t>
      </w:r>
      <w:r w:rsidRPr="5424329D" w:rsidR="00CD01A8">
        <w:rPr>
          <w:b/>
          <w:bCs/>
          <w:lang w:val="en-US"/>
        </w:rPr>
        <w:t xml:space="preserve"> </w:t>
      </w:r>
    </w:p>
    <w:p w:rsidR="00EB69FB" w:rsidP="5424329D" w:rsidRDefault="00EB69FB" w14:paraId="39BCD051" w14:textId="74C6EA96">
      <w:pPr>
        <w:tabs>
          <w:tab w:val="left" w:pos="2640"/>
        </w:tabs>
        <w:rPr>
          <w:b/>
          <w:bCs/>
          <w:lang w:val="en-US"/>
        </w:rPr>
      </w:pPr>
    </w:p>
    <w:p w:rsidR="00977A4B" w:rsidP="5424329D" w:rsidRDefault="00977A4B" w14:paraId="55E45506" w14:textId="7691F942">
      <w:pPr>
        <w:tabs>
          <w:tab w:val="left" w:pos="2640"/>
        </w:tabs>
        <w:rPr>
          <w:b/>
          <w:bCs/>
          <w:lang w:val="en-US"/>
        </w:rPr>
      </w:pPr>
    </w:p>
    <w:p w:rsidR="00C11750" w:rsidP="5424329D" w:rsidRDefault="00C11750" w14:paraId="74260BC6" w14:textId="72F07E12">
      <w:pPr>
        <w:tabs>
          <w:tab w:val="left" w:pos="2640"/>
        </w:tabs>
        <w:rPr>
          <w:b/>
          <w:bCs/>
          <w:lang w:val="en-US"/>
        </w:rPr>
      </w:pPr>
      <w:r>
        <w:rPr>
          <w:noProof/>
        </w:rPr>
        <w:drawing>
          <wp:inline distT="0" distB="0" distL="0" distR="0" wp14:anchorId="3C3C9BF7" wp14:editId="07D75D8E">
            <wp:extent cx="5731510" cy="3534410"/>
            <wp:effectExtent l="0" t="0" r="2540" b="8890"/>
            <wp:docPr id="654966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56">
                      <a:extLst>
                        <a:ext uri="{28A0092B-C50C-407E-A947-70E740481C1C}">
                          <a14:useLocalDpi xmlns:a14="http://schemas.microsoft.com/office/drawing/2010/main" val="0"/>
                        </a:ext>
                      </a:extLst>
                    </a:blip>
                    <a:stretch>
                      <a:fillRect/>
                    </a:stretch>
                  </pic:blipFill>
                  <pic:spPr>
                    <a:xfrm>
                      <a:off x="0" y="0"/>
                      <a:ext cx="5731510" cy="3534410"/>
                    </a:xfrm>
                    <a:prstGeom prst="rect">
                      <a:avLst/>
                    </a:prstGeom>
                  </pic:spPr>
                </pic:pic>
              </a:graphicData>
            </a:graphic>
          </wp:inline>
        </w:drawing>
      </w:r>
    </w:p>
    <w:p w:rsidR="00736A14" w:rsidP="5424329D" w:rsidRDefault="00736A14" w14:paraId="0336847D" w14:textId="1A7383D1">
      <w:pPr>
        <w:tabs>
          <w:tab w:val="left" w:pos="2640"/>
        </w:tabs>
        <w:rPr>
          <w:b/>
          <w:bCs/>
        </w:rPr>
      </w:pPr>
      <w:r>
        <w:rPr>
          <w:noProof/>
        </w:rPr>
        <w:drawing>
          <wp:inline distT="0" distB="0" distL="0" distR="0" wp14:anchorId="3E3B4799" wp14:editId="568D756B">
            <wp:extent cx="5731510" cy="1464945"/>
            <wp:effectExtent l="0" t="0" r="2540" b="1905"/>
            <wp:docPr id="1409352911" name="Picture 1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pic:nvPicPr>
                  <pic:blipFill>
                    <a:blip r:embed="rId457" cstate="print">
                      <a:extLst>
                        <a:ext uri="{28A0092B-C50C-407E-A947-70E740481C1C}">
                          <a14:useLocalDpi xmlns:a14="http://schemas.microsoft.com/office/drawing/2010/main" val="0"/>
                        </a:ext>
                      </a:extLst>
                    </a:blip>
                    <a:stretch>
                      <a:fillRect/>
                    </a:stretch>
                  </pic:blipFill>
                  <pic:spPr>
                    <a:xfrm>
                      <a:off x="0" y="0"/>
                      <a:ext cx="5731510" cy="1464945"/>
                    </a:xfrm>
                    <a:prstGeom prst="rect">
                      <a:avLst/>
                    </a:prstGeom>
                  </pic:spPr>
                </pic:pic>
              </a:graphicData>
            </a:graphic>
          </wp:inline>
        </w:drawing>
      </w:r>
    </w:p>
    <w:p w:rsidR="00BB2191" w:rsidP="5424329D" w:rsidRDefault="00BB2191" w14:paraId="2A1E5E46" w14:textId="3D6CB311">
      <w:pPr>
        <w:tabs>
          <w:tab w:val="left" w:pos="2640"/>
        </w:tabs>
        <w:rPr>
          <w:b/>
          <w:bCs/>
        </w:rPr>
      </w:pPr>
    </w:p>
    <w:p w:rsidR="00BB2191" w:rsidP="5424329D" w:rsidRDefault="002810BA" w14:paraId="04E83DB7" w14:textId="46295B43">
      <w:pPr>
        <w:tabs>
          <w:tab w:val="left" w:pos="2640"/>
        </w:tabs>
        <w:rPr>
          <w:b/>
          <w:bCs/>
        </w:rPr>
      </w:pPr>
      <w:r w:rsidRPr="5424329D">
        <w:rPr>
          <w:b/>
          <w:bCs/>
        </w:rPr>
        <w:t xml:space="preserve">Now go back to </w:t>
      </w:r>
      <w:r w:rsidRPr="5424329D" w:rsidR="006173B2">
        <w:rPr>
          <w:b/>
          <w:bCs/>
        </w:rPr>
        <w:t>%shed%</w:t>
      </w:r>
      <w:r w:rsidR="00B00956">
        <w:rPr>
          <w:b/>
          <w:bCs/>
        </w:rPr>
        <w:t>job</w:t>
      </w:r>
      <w:r w:rsidRPr="5424329D" w:rsidR="006173B2">
        <w:rPr>
          <w:b/>
          <w:bCs/>
        </w:rPr>
        <w:t>…….</w:t>
      </w:r>
      <w:r w:rsidR="006B258D">
        <w:t xml:space="preserve"> </w:t>
      </w:r>
      <w:r w:rsidRPr="5424329D" w:rsidR="006B258D">
        <w:rPr>
          <w:b/>
          <w:bCs/>
        </w:rPr>
        <w:t>Manage Enterprise Scheduler Job Definitions and Job Sets for Financial, Supply Chain Management, and Related Applications………..</w:t>
      </w:r>
    </w:p>
    <w:p w:rsidR="006B258D" w:rsidP="5424329D" w:rsidRDefault="006B258D" w14:paraId="032F8879" w14:textId="5A7E575A">
      <w:pPr>
        <w:tabs>
          <w:tab w:val="left" w:pos="2640"/>
        </w:tabs>
        <w:rPr>
          <w:b/>
          <w:bCs/>
        </w:rPr>
      </w:pPr>
      <w:r w:rsidRPr="5424329D">
        <w:rPr>
          <w:b/>
          <w:bCs/>
        </w:rPr>
        <w:t>Search payable invoice ageing report…….select and duplicate…edit the duplicate</w:t>
      </w:r>
      <w:r w:rsidRPr="5424329D" w:rsidR="00BA4F69">
        <w:rPr>
          <w:b/>
          <w:bCs/>
        </w:rPr>
        <w:t>(it will not have ay internal name)</w:t>
      </w:r>
      <w:r w:rsidRPr="5424329D">
        <w:rPr>
          <w:b/>
          <w:bCs/>
        </w:rPr>
        <w:t>….</w:t>
      </w:r>
      <w:r w:rsidRPr="5424329D" w:rsidR="00BA4F69">
        <w:rPr>
          <w:b/>
          <w:bCs/>
        </w:rPr>
        <w:t>edit…give your display name…</w:t>
      </w:r>
      <w:r w:rsidRPr="5424329D" w:rsidR="0088524A">
        <w:rPr>
          <w:b/>
          <w:bCs/>
        </w:rPr>
        <w:t>etc path name after custom (</w:t>
      </w:r>
      <w:r w:rsidRPr="5424329D" w:rsidR="00264A0C">
        <w:rPr>
          <w:b/>
          <w:bCs/>
        </w:rPr>
        <w:t>folder name/payalable</w:t>
      </w:r>
      <w:r w:rsidRPr="5424329D" w:rsidR="0088524A">
        <w:rPr>
          <w:b/>
          <w:bCs/>
        </w:rPr>
        <w:t>)</w:t>
      </w:r>
      <w:r w:rsidRPr="5424329D" w:rsidR="00264A0C">
        <w:rPr>
          <w:b/>
          <w:bCs/>
        </w:rPr>
        <w:t xml:space="preserve"> where as we can directly copy past the path with everything…..</w:t>
      </w:r>
      <w:r w:rsidRPr="5424329D" w:rsidR="00766E36">
        <w:rPr>
          <w:b/>
          <w:bCs/>
        </w:rPr>
        <w:t>then save and close..now smile</w:t>
      </w:r>
    </w:p>
    <w:p w:rsidR="005A5FCA" w:rsidP="5424329D" w:rsidRDefault="005A5FCA" w14:paraId="0DF314B4" w14:textId="453E0EA7">
      <w:pPr>
        <w:tabs>
          <w:tab w:val="left" w:pos="2640"/>
        </w:tabs>
        <w:rPr>
          <w:b/>
          <w:bCs/>
        </w:rPr>
      </w:pPr>
    </w:p>
    <w:p w:rsidR="009D73C2" w:rsidP="5424329D" w:rsidRDefault="009D73C2" w14:paraId="088F22F7" w14:textId="765AE786">
      <w:pPr>
        <w:tabs>
          <w:tab w:val="left" w:pos="2640"/>
        </w:tabs>
        <w:rPr>
          <w:b/>
          <w:bCs/>
        </w:rPr>
      </w:pPr>
      <w:r>
        <w:rPr>
          <w:b/>
          <w:bCs/>
        </w:rPr>
        <w:t xml:space="preserve">Rfd </w:t>
      </w:r>
    </w:p>
    <w:p w:rsidR="005A5FCA" w:rsidP="5424329D" w:rsidRDefault="005A5FCA" w14:paraId="0AB38041" w14:textId="47253552">
      <w:pPr>
        <w:tabs>
          <w:tab w:val="left" w:pos="2640"/>
        </w:tabs>
        <w:rPr>
          <w:b/>
          <w:bCs/>
        </w:rPr>
      </w:pPr>
      <w:r>
        <w:rPr>
          <w:noProof/>
        </w:rPr>
        <w:drawing>
          <wp:inline distT="0" distB="0" distL="0" distR="0" wp14:anchorId="02A18D39" wp14:editId="4D4E793A">
            <wp:extent cx="5731510" cy="1840230"/>
            <wp:effectExtent l="0" t="0" r="2540" b="7620"/>
            <wp:docPr id="395793265" name="Picture 1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pic:nvPicPr>
                  <pic:blipFill>
                    <a:blip r:embed="rId458" cstate="print">
                      <a:extLst>
                        <a:ext uri="{28A0092B-C50C-407E-A947-70E740481C1C}">
                          <a14:useLocalDpi xmlns:a14="http://schemas.microsoft.com/office/drawing/2010/main" val="0"/>
                        </a:ext>
                      </a:extLst>
                    </a:blip>
                    <a:stretch>
                      <a:fillRect/>
                    </a:stretch>
                  </pic:blipFill>
                  <pic:spPr>
                    <a:xfrm>
                      <a:off x="0" y="0"/>
                      <a:ext cx="5731510" cy="1840230"/>
                    </a:xfrm>
                    <a:prstGeom prst="rect">
                      <a:avLst/>
                    </a:prstGeom>
                  </pic:spPr>
                </pic:pic>
              </a:graphicData>
            </a:graphic>
          </wp:inline>
        </w:drawing>
      </w:r>
    </w:p>
    <w:p w:rsidR="00A13C1B" w:rsidP="5424329D" w:rsidRDefault="00A13C1B" w14:paraId="7A7177BF" w14:textId="57992836">
      <w:pPr>
        <w:tabs>
          <w:tab w:val="left" w:pos="2640"/>
        </w:tabs>
        <w:rPr>
          <w:b/>
          <w:bCs/>
        </w:rPr>
      </w:pPr>
    </w:p>
    <w:p w:rsidR="0045600C" w:rsidP="5424329D" w:rsidRDefault="0045600C" w14:paraId="05FB0679" w14:textId="3CBB13A8">
      <w:pPr>
        <w:tabs>
          <w:tab w:val="left" w:pos="2640"/>
        </w:tabs>
        <w:rPr>
          <w:b/>
          <w:bCs/>
        </w:rPr>
      </w:pPr>
      <w:r w:rsidRPr="5424329D">
        <w:rPr>
          <w:b/>
          <w:bCs/>
        </w:rPr>
        <w:t xml:space="preserve">Now go to </w:t>
      </w:r>
      <w:r w:rsidRPr="5424329D" w:rsidR="00841947">
        <w:rPr>
          <w:b/>
          <w:bCs/>
        </w:rPr>
        <w:t>tool in another tab …</w:t>
      </w:r>
      <w:r w:rsidR="00E81251">
        <w:rPr>
          <w:b/>
          <w:bCs/>
        </w:rPr>
        <w:t xml:space="preserve"> </w:t>
      </w:r>
      <w:r w:rsidR="003625EB">
        <w:rPr>
          <w:b/>
          <w:bCs/>
        </w:rPr>
        <w:t xml:space="preserve"> </w:t>
      </w:r>
      <w:r w:rsidRPr="5424329D" w:rsidR="00841947">
        <w:rPr>
          <w:b/>
          <w:bCs/>
        </w:rPr>
        <w:t>…</w:t>
      </w:r>
      <w:r w:rsidRPr="5424329D" w:rsidR="007A0F5F">
        <w:rPr>
          <w:b/>
          <w:bCs/>
        </w:rPr>
        <w:t>schedule process</w:t>
      </w:r>
      <w:r w:rsidRPr="5424329D" w:rsidR="001D03E5">
        <w:rPr>
          <w:b/>
          <w:bCs/>
        </w:rPr>
        <w:t>……select your report submit..(although it not uploadin</w:t>
      </w:r>
      <w:r w:rsidRPr="5424329D" w:rsidR="009E3529">
        <w:rPr>
          <w:b/>
          <w:bCs/>
        </w:rPr>
        <w:t>g</w:t>
      </w:r>
      <w:r w:rsidRPr="5424329D" w:rsidR="001D03E5">
        <w:rPr>
          <w:b/>
          <w:bCs/>
        </w:rPr>
        <w:t>)</w:t>
      </w:r>
    </w:p>
    <w:p w:rsidR="00DF46BC" w:rsidP="5424329D" w:rsidRDefault="00DF46BC" w14:paraId="3673FD15" w14:textId="4D41DE56">
      <w:pPr>
        <w:tabs>
          <w:tab w:val="left" w:pos="2640"/>
        </w:tabs>
        <w:rPr>
          <w:b/>
          <w:bCs/>
        </w:rPr>
      </w:pPr>
    </w:p>
    <w:p w:rsidR="00DF46BC" w:rsidP="5424329D" w:rsidRDefault="00DF46BC" w14:paraId="75F67183" w14:textId="1D0B27DE">
      <w:pPr>
        <w:tabs>
          <w:tab w:val="left" w:pos="2640"/>
        </w:tabs>
        <w:rPr>
          <w:b/>
          <w:bCs/>
        </w:rPr>
      </w:pPr>
    </w:p>
    <w:p w:rsidR="00DF46BC" w:rsidP="5424329D" w:rsidRDefault="00DF46BC" w14:paraId="2C1C9BFA" w14:textId="11911220">
      <w:pPr>
        <w:tabs>
          <w:tab w:val="left" w:pos="2640"/>
        </w:tabs>
        <w:rPr>
          <w:b/>
          <w:bCs/>
        </w:rPr>
      </w:pPr>
    </w:p>
    <w:p w:rsidR="00DF46BC" w:rsidP="5424329D" w:rsidRDefault="00DF46BC" w14:paraId="565DB42A" w14:textId="23D16601">
      <w:pPr>
        <w:tabs>
          <w:tab w:val="left" w:pos="2640"/>
        </w:tabs>
        <w:rPr>
          <w:b/>
          <w:bCs/>
        </w:rPr>
      </w:pPr>
      <w:r w:rsidRPr="5424329D">
        <w:rPr>
          <w:b/>
          <w:bCs/>
        </w:rPr>
        <w:t xml:space="preserve">To check </w:t>
      </w:r>
      <w:r w:rsidRPr="5424329D" w:rsidR="00BB57A9">
        <w:rPr>
          <w:b/>
          <w:bCs/>
        </w:rPr>
        <w:t>if our changes in report are working or not</w:t>
      </w:r>
    </w:p>
    <w:p w:rsidR="00205F4F" w:rsidP="5424329D" w:rsidRDefault="00CD7B2F" w14:paraId="534349A5" w14:textId="1F3F44FB">
      <w:pPr>
        <w:tabs>
          <w:tab w:val="left" w:pos="2640"/>
        </w:tabs>
        <w:rPr>
          <w:b/>
          <w:bCs/>
        </w:rPr>
      </w:pPr>
      <w:r w:rsidRPr="5424329D">
        <w:rPr>
          <w:b/>
          <w:bCs/>
        </w:rPr>
        <w:t xml:space="preserve">For parameter </w:t>
      </w:r>
    </w:p>
    <w:p w:rsidR="00CD7B2F" w:rsidP="5424329D" w:rsidRDefault="00CD7B2F" w14:paraId="6294B2B7" w14:textId="52CD891E">
      <w:pPr>
        <w:tabs>
          <w:tab w:val="left" w:pos="2640"/>
        </w:tabs>
        <w:rPr>
          <w:b/>
          <w:bCs/>
        </w:rPr>
      </w:pPr>
      <w:r w:rsidRPr="5424329D">
        <w:rPr>
          <w:b/>
          <w:bCs/>
        </w:rPr>
        <w:t>Tools.eshedule process…schedule new process…..</w:t>
      </w:r>
      <w:r w:rsidRPr="5424329D" w:rsidR="0008535C">
        <w:rPr>
          <w:b/>
          <w:bCs/>
        </w:rPr>
        <w:t xml:space="preserve">search payable invoice ageing report…..go to </w:t>
      </w:r>
      <w:r w:rsidRPr="5424329D" w:rsidR="00782EB9">
        <w:rPr>
          <w:b/>
          <w:bCs/>
        </w:rPr>
        <w:t>home</w:t>
      </w:r>
      <w:r w:rsidRPr="5424329D" w:rsidR="0008535C">
        <w:rPr>
          <w:b/>
          <w:bCs/>
        </w:rPr>
        <w:t>…go to report job history………</w:t>
      </w:r>
      <w:r w:rsidRPr="5424329D" w:rsidR="006A69FD">
        <w:rPr>
          <w:b/>
          <w:bCs/>
        </w:rPr>
        <w:t>latest executed thing..open that ..copy parameters…..</w:t>
      </w:r>
    </w:p>
    <w:p w:rsidRPr="00886BC9" w:rsidR="00886BC9" w:rsidP="5424329D" w:rsidRDefault="00886BC9" w14:paraId="7820848E" w14:textId="4ACD61AA">
      <w:pPr>
        <w:tabs>
          <w:tab w:val="left" w:pos="2640"/>
        </w:tabs>
        <w:rPr>
          <w:b/>
          <w:bCs/>
        </w:rPr>
      </w:pPr>
      <w:r w:rsidRPr="5424329D">
        <w:rPr>
          <w:b/>
          <w:bCs/>
        </w:rPr>
        <w:t>t Parameters</w:t>
      </w:r>
    </w:p>
    <w:tbl>
      <w:tblPr>
        <w:tblW w:w="5000" w:type="pct"/>
        <w:tblCellSpacing w:w="0" w:type="dxa"/>
        <w:tblCellMar>
          <w:left w:w="0" w:type="dxa"/>
          <w:right w:w="0" w:type="dxa"/>
        </w:tblCellMar>
        <w:tblLook w:val="04A0" w:firstRow="1" w:lastRow="0" w:firstColumn="1" w:lastColumn="0" w:noHBand="0" w:noVBand="1"/>
        <w:tblDescription w:val=""/>
      </w:tblPr>
      <w:tblGrid>
        <w:gridCol w:w="487"/>
        <w:gridCol w:w="8539"/>
      </w:tblGrid>
      <w:tr w:rsidRPr="00886BC9" w:rsidR="00886BC9" w:rsidTr="00886BC9" w14:paraId="5D3E3974" w14:textId="77777777">
        <w:trPr>
          <w:tblCellSpacing w:w="0" w:type="dxa"/>
        </w:trPr>
        <w:tc>
          <w:tcPr>
            <w:tcW w:w="0" w:type="auto"/>
            <w:gridSpan w:val="2"/>
            <w:hideMark/>
          </w:tcPr>
          <w:p w:rsidRPr="00886BC9" w:rsidR="00886BC9" w:rsidP="00886BC9" w:rsidRDefault="00886BC9" w14:paraId="128A4322" w14:textId="77777777">
            <w:pPr>
              <w:tabs>
                <w:tab w:val="left" w:pos="2640"/>
              </w:tabs>
              <w:rPr>
                <w:b/>
              </w:rPr>
            </w:pPr>
          </w:p>
        </w:tc>
      </w:tr>
      <w:tr w:rsidRPr="00886BC9" w:rsidR="00886BC9" w:rsidTr="00886BC9" w14:paraId="1A0EC4CD" w14:textId="77777777">
        <w:tblPrEx>
          <w:jc w:val="center"/>
          <w:tblCellMar>
            <w:top w:w="15" w:type="dxa"/>
            <w:left w:w="15" w:type="dxa"/>
            <w:bottom w:w="15" w:type="dxa"/>
            <w:right w:w="15" w:type="dxa"/>
          </w:tblCellMar>
        </w:tblPrEx>
        <w:trPr>
          <w:tblCellSpacing w:w="0" w:type="dxa"/>
          <w:jc w:val="center"/>
        </w:trPr>
        <w:tc>
          <w:tcPr>
            <w:tcW w:w="100" w:type="pct"/>
            <w:hideMark/>
          </w:tcPr>
          <w:p w:rsidRPr="00886BC9" w:rsidR="00886BC9" w:rsidP="00886BC9" w:rsidRDefault="00886BC9" w14:paraId="372F09A2" w14:textId="77777777">
            <w:pPr>
              <w:tabs>
                <w:tab w:val="left" w:pos="2640"/>
              </w:tabs>
              <w:rPr>
                <w:b/>
              </w:rPr>
            </w:pPr>
          </w:p>
        </w:tc>
        <w:tc>
          <w:tcPr>
            <w:tcW w:w="1750" w:type="pct"/>
            <w:hideMark/>
          </w:tcPr>
          <w:tbl>
            <w:tblPr>
              <w:tblW w:w="0" w:type="auto"/>
              <w:tblCellSpacing w:w="0" w:type="dxa"/>
              <w:tblCellMar>
                <w:left w:w="0" w:type="dxa"/>
                <w:right w:w="0" w:type="dxa"/>
              </w:tblCellMar>
              <w:tblLook w:val="04A0" w:firstRow="1" w:lastRow="0" w:firstColumn="1" w:lastColumn="0" w:noHBand="0" w:noVBand="1"/>
            </w:tblPr>
            <w:tblGrid>
              <w:gridCol w:w="2485"/>
              <w:gridCol w:w="417"/>
              <w:gridCol w:w="5607"/>
            </w:tblGrid>
            <w:tr w:rsidRPr="00886BC9" w:rsidR="00886BC9" w14:paraId="3A30D104" w14:textId="77777777">
              <w:trPr>
                <w:tblCellSpacing w:w="0" w:type="dxa"/>
              </w:trPr>
              <w:tc>
                <w:tcPr>
                  <w:tcW w:w="1250" w:type="pct"/>
                  <w:vAlign w:val="center"/>
                  <w:hideMark/>
                </w:tcPr>
                <w:p w:rsidRPr="00886BC9" w:rsidR="00886BC9" w:rsidP="00886BC9" w:rsidRDefault="00886BC9" w14:paraId="2291544F" w14:textId="77777777">
                  <w:pPr>
                    <w:tabs>
                      <w:tab w:val="left" w:pos="2640"/>
                    </w:tabs>
                    <w:rPr>
                      <w:b/>
                    </w:rPr>
                  </w:pPr>
                  <w:r w:rsidRPr="00886BC9">
                    <w:rPr>
                      <w:b/>
                      <w:bCs/>
                    </w:rPr>
                    <w:t>P_PERIOD_TYPE</w:t>
                  </w:r>
                </w:p>
              </w:tc>
              <w:tc>
                <w:tcPr>
                  <w:tcW w:w="350" w:type="pct"/>
                  <w:vAlign w:val="center"/>
                  <w:hideMark/>
                </w:tcPr>
                <w:p w:rsidRPr="00886BC9" w:rsidR="00886BC9" w:rsidP="00886BC9" w:rsidRDefault="00886BC9" w14:paraId="3C5C26FA" w14:textId="77777777">
                  <w:pPr>
                    <w:tabs>
                      <w:tab w:val="left" w:pos="2640"/>
                    </w:tabs>
                    <w:rPr>
                      <w:b/>
                    </w:rPr>
                  </w:pPr>
                </w:p>
              </w:tc>
              <w:tc>
                <w:tcPr>
                  <w:tcW w:w="3400" w:type="pct"/>
                  <w:vAlign w:val="center"/>
                  <w:hideMark/>
                </w:tcPr>
                <w:p w:rsidRPr="00886BC9" w:rsidR="00886BC9" w:rsidP="00886BC9" w:rsidRDefault="00886BC9" w14:paraId="36501B37" w14:textId="77777777">
                  <w:pPr>
                    <w:tabs>
                      <w:tab w:val="left" w:pos="2640"/>
                    </w:tabs>
                    <w:rPr>
                      <w:b/>
                    </w:rPr>
                  </w:pPr>
                  <w:r w:rsidRPr="00886BC9">
                    <w:rPr>
                      <w:b/>
                    </w:rPr>
                    <w:t>Monthly Aging Periods</w:t>
                  </w:r>
                </w:p>
              </w:tc>
            </w:tr>
            <w:tr w:rsidRPr="00886BC9" w:rsidR="00886BC9" w14:paraId="39902D82" w14:textId="77777777">
              <w:trPr>
                <w:tblCellSpacing w:w="0" w:type="dxa"/>
              </w:trPr>
              <w:tc>
                <w:tcPr>
                  <w:tcW w:w="1250" w:type="pct"/>
                  <w:vAlign w:val="center"/>
                  <w:hideMark/>
                </w:tcPr>
                <w:p w:rsidRPr="00886BC9" w:rsidR="00886BC9" w:rsidP="00886BC9" w:rsidRDefault="00886BC9" w14:paraId="7DCF5D97" w14:textId="77777777">
                  <w:pPr>
                    <w:tabs>
                      <w:tab w:val="left" w:pos="2640"/>
                    </w:tabs>
                    <w:rPr>
                      <w:b/>
                    </w:rPr>
                  </w:pPr>
                  <w:r w:rsidRPr="00886BC9">
                    <w:rPr>
                      <w:b/>
                      <w:bCs/>
                    </w:rPr>
                    <w:t>P_FORMAT_OPTION</w:t>
                  </w:r>
                </w:p>
              </w:tc>
              <w:tc>
                <w:tcPr>
                  <w:tcW w:w="350" w:type="pct"/>
                  <w:vAlign w:val="center"/>
                  <w:hideMark/>
                </w:tcPr>
                <w:p w:rsidRPr="00886BC9" w:rsidR="00886BC9" w:rsidP="00886BC9" w:rsidRDefault="00886BC9" w14:paraId="17467394" w14:textId="77777777">
                  <w:pPr>
                    <w:tabs>
                      <w:tab w:val="left" w:pos="2640"/>
                    </w:tabs>
                    <w:rPr>
                      <w:b/>
                    </w:rPr>
                  </w:pPr>
                </w:p>
              </w:tc>
              <w:tc>
                <w:tcPr>
                  <w:tcW w:w="3400" w:type="pct"/>
                  <w:vAlign w:val="center"/>
                  <w:hideMark/>
                </w:tcPr>
                <w:p w:rsidRPr="00886BC9" w:rsidR="00886BC9" w:rsidP="00886BC9" w:rsidRDefault="00886BC9" w14:paraId="04CCA2DA" w14:textId="77777777">
                  <w:pPr>
                    <w:tabs>
                      <w:tab w:val="left" w:pos="2640"/>
                    </w:tabs>
                    <w:rPr>
                      <w:b/>
                    </w:rPr>
                  </w:pPr>
                  <w:r w:rsidRPr="00886BC9">
                    <w:rPr>
                      <w:b/>
                    </w:rPr>
                    <w:t>N</w:t>
                  </w:r>
                </w:p>
              </w:tc>
            </w:tr>
            <w:tr w:rsidRPr="00886BC9" w:rsidR="00886BC9" w14:paraId="55C26D37" w14:textId="77777777">
              <w:trPr>
                <w:tblCellSpacing w:w="0" w:type="dxa"/>
              </w:trPr>
              <w:tc>
                <w:tcPr>
                  <w:tcW w:w="1250" w:type="pct"/>
                  <w:vAlign w:val="center"/>
                  <w:hideMark/>
                </w:tcPr>
                <w:p w:rsidRPr="00886BC9" w:rsidR="00886BC9" w:rsidP="00886BC9" w:rsidRDefault="00886BC9" w14:paraId="6B2EA36C" w14:textId="77777777">
                  <w:pPr>
                    <w:tabs>
                      <w:tab w:val="left" w:pos="2640"/>
                    </w:tabs>
                    <w:rPr>
                      <w:b/>
                    </w:rPr>
                  </w:pPr>
                  <w:r w:rsidRPr="00886BC9">
                    <w:rPr>
                      <w:b/>
                      <w:bCs/>
                    </w:rPr>
                    <w:t>P_SUMMARY_OPTION</w:t>
                  </w:r>
                </w:p>
              </w:tc>
              <w:tc>
                <w:tcPr>
                  <w:tcW w:w="350" w:type="pct"/>
                  <w:vAlign w:val="center"/>
                  <w:hideMark/>
                </w:tcPr>
                <w:p w:rsidRPr="00886BC9" w:rsidR="00886BC9" w:rsidP="00886BC9" w:rsidRDefault="00886BC9" w14:paraId="77406635" w14:textId="77777777">
                  <w:pPr>
                    <w:tabs>
                      <w:tab w:val="left" w:pos="2640"/>
                    </w:tabs>
                    <w:rPr>
                      <w:b/>
                    </w:rPr>
                  </w:pPr>
                </w:p>
              </w:tc>
              <w:tc>
                <w:tcPr>
                  <w:tcW w:w="3400" w:type="pct"/>
                  <w:vAlign w:val="center"/>
                  <w:hideMark/>
                </w:tcPr>
                <w:p w:rsidRPr="00886BC9" w:rsidR="00886BC9" w:rsidP="00886BC9" w:rsidRDefault="00886BC9" w14:paraId="7C9E08BE" w14:textId="77777777">
                  <w:pPr>
                    <w:tabs>
                      <w:tab w:val="left" w:pos="2640"/>
                    </w:tabs>
                    <w:rPr>
                      <w:b/>
                    </w:rPr>
                  </w:pPr>
                  <w:r w:rsidRPr="00886BC9">
                    <w:rPr>
                      <w:b/>
                    </w:rPr>
                    <w:t>N</w:t>
                  </w:r>
                </w:p>
              </w:tc>
            </w:tr>
            <w:tr w:rsidRPr="00886BC9" w:rsidR="00886BC9" w14:paraId="3536F04B" w14:textId="77777777">
              <w:trPr>
                <w:tblCellSpacing w:w="0" w:type="dxa"/>
              </w:trPr>
              <w:tc>
                <w:tcPr>
                  <w:tcW w:w="1250" w:type="pct"/>
                  <w:vAlign w:val="center"/>
                  <w:hideMark/>
                </w:tcPr>
                <w:p w:rsidRPr="00886BC9" w:rsidR="00886BC9" w:rsidP="00886BC9" w:rsidRDefault="00886BC9" w14:paraId="1EE4AB21" w14:textId="77777777">
                  <w:pPr>
                    <w:tabs>
                      <w:tab w:val="left" w:pos="2640"/>
                    </w:tabs>
                    <w:rPr>
                      <w:b/>
                    </w:rPr>
                  </w:pPr>
                  <w:r w:rsidRPr="00886BC9">
                    <w:rPr>
                      <w:b/>
                      <w:bCs/>
                    </w:rPr>
                    <w:t>P_SET_OF_BOOKS_ID</w:t>
                  </w:r>
                </w:p>
              </w:tc>
              <w:tc>
                <w:tcPr>
                  <w:tcW w:w="350" w:type="pct"/>
                  <w:vAlign w:val="center"/>
                  <w:hideMark/>
                </w:tcPr>
                <w:p w:rsidRPr="00886BC9" w:rsidR="00886BC9" w:rsidP="00886BC9" w:rsidRDefault="00886BC9" w14:paraId="4585C3CA" w14:textId="77777777">
                  <w:pPr>
                    <w:tabs>
                      <w:tab w:val="left" w:pos="2640"/>
                    </w:tabs>
                    <w:rPr>
                      <w:b/>
                    </w:rPr>
                  </w:pPr>
                </w:p>
              </w:tc>
              <w:tc>
                <w:tcPr>
                  <w:tcW w:w="3400" w:type="pct"/>
                  <w:vAlign w:val="center"/>
                  <w:hideMark/>
                </w:tcPr>
                <w:p w:rsidRPr="00886BC9" w:rsidR="00886BC9" w:rsidP="00886BC9" w:rsidRDefault="00886BC9" w14:paraId="37B4FC11" w14:textId="77777777">
                  <w:pPr>
                    <w:tabs>
                      <w:tab w:val="left" w:pos="2640"/>
                    </w:tabs>
                    <w:rPr>
                      <w:b/>
                    </w:rPr>
                  </w:pPr>
                  <w:r w:rsidRPr="00886BC9">
                    <w:rPr>
                      <w:b/>
                    </w:rPr>
                    <w:t>300000046975971</w:t>
                  </w:r>
                </w:p>
              </w:tc>
            </w:tr>
            <w:tr w:rsidRPr="00886BC9" w:rsidR="00886BC9" w14:paraId="379C268D" w14:textId="77777777">
              <w:trPr>
                <w:tblCellSpacing w:w="0" w:type="dxa"/>
              </w:trPr>
              <w:tc>
                <w:tcPr>
                  <w:tcW w:w="1250" w:type="pct"/>
                  <w:vAlign w:val="center"/>
                  <w:hideMark/>
                </w:tcPr>
                <w:p w:rsidRPr="00886BC9" w:rsidR="00886BC9" w:rsidP="00886BC9" w:rsidRDefault="00886BC9" w14:paraId="17AD381A" w14:textId="78D103BF">
                  <w:pPr>
                    <w:tabs>
                      <w:tab w:val="left" w:pos="2640"/>
                    </w:tabs>
                    <w:rPr>
                      <w:b/>
                    </w:rPr>
                  </w:pPr>
                  <w:r w:rsidRPr="00886BC9">
                    <w:rPr>
                      <w:b/>
                      <w:bCs/>
                    </w:rPr>
                    <w:t>fusionapps_request_id</w:t>
                  </w:r>
                </w:p>
              </w:tc>
              <w:tc>
                <w:tcPr>
                  <w:tcW w:w="350" w:type="pct"/>
                  <w:vAlign w:val="center"/>
                  <w:hideMark/>
                </w:tcPr>
                <w:p w:rsidRPr="00886BC9" w:rsidR="00886BC9" w:rsidP="00886BC9" w:rsidRDefault="00886BC9" w14:paraId="6B4E0287" w14:textId="77777777">
                  <w:pPr>
                    <w:tabs>
                      <w:tab w:val="left" w:pos="2640"/>
                    </w:tabs>
                    <w:rPr>
                      <w:b/>
                    </w:rPr>
                  </w:pPr>
                </w:p>
              </w:tc>
              <w:tc>
                <w:tcPr>
                  <w:tcW w:w="3400" w:type="pct"/>
                  <w:vAlign w:val="center"/>
                  <w:hideMark/>
                </w:tcPr>
                <w:p w:rsidRPr="00886BC9" w:rsidR="00886BC9" w:rsidP="00886BC9" w:rsidRDefault="00886BC9" w14:paraId="2AC3E104" w14:textId="77777777">
                  <w:pPr>
                    <w:tabs>
                      <w:tab w:val="left" w:pos="2640"/>
                    </w:tabs>
                    <w:rPr>
                      <w:b/>
                    </w:rPr>
                  </w:pPr>
                  <w:r w:rsidRPr="00886BC9">
                    <w:rPr>
                      <w:b/>
                    </w:rPr>
                    <w:t>7598436</w:t>
                  </w:r>
                </w:p>
              </w:tc>
            </w:tr>
            <w:tr w:rsidRPr="00886BC9" w:rsidR="00886BC9" w14:paraId="377B6AD5" w14:textId="77777777">
              <w:trPr>
                <w:tblCellSpacing w:w="0" w:type="dxa"/>
              </w:trPr>
              <w:tc>
                <w:tcPr>
                  <w:tcW w:w="1250" w:type="pct"/>
                  <w:vAlign w:val="center"/>
                  <w:hideMark/>
                </w:tcPr>
                <w:p w:rsidRPr="00886BC9" w:rsidR="00886BC9" w:rsidP="00886BC9" w:rsidRDefault="00886BC9" w14:paraId="7C7FCFBA" w14:textId="77777777">
                  <w:pPr>
                    <w:tabs>
                      <w:tab w:val="left" w:pos="2640"/>
                    </w:tabs>
                    <w:rPr>
                      <w:b/>
                    </w:rPr>
                  </w:pPr>
                  <w:r w:rsidRPr="00886BC9">
                    <w:rPr>
                      <w:b/>
                      <w:bCs/>
                    </w:rPr>
                    <w:t>P_BUSINESS_UNIT</w:t>
                  </w:r>
                </w:p>
              </w:tc>
              <w:tc>
                <w:tcPr>
                  <w:tcW w:w="350" w:type="pct"/>
                  <w:vAlign w:val="center"/>
                  <w:hideMark/>
                </w:tcPr>
                <w:p w:rsidRPr="00886BC9" w:rsidR="00886BC9" w:rsidP="00886BC9" w:rsidRDefault="00886BC9" w14:paraId="4E5110F9" w14:textId="77777777">
                  <w:pPr>
                    <w:tabs>
                      <w:tab w:val="left" w:pos="2640"/>
                    </w:tabs>
                    <w:rPr>
                      <w:b/>
                    </w:rPr>
                  </w:pPr>
                </w:p>
              </w:tc>
              <w:tc>
                <w:tcPr>
                  <w:tcW w:w="3400" w:type="pct"/>
                  <w:vAlign w:val="center"/>
                  <w:hideMark/>
                </w:tcPr>
                <w:p w:rsidRPr="00886BC9" w:rsidR="00886BC9" w:rsidP="00886BC9" w:rsidRDefault="00886BC9" w14:paraId="17050AC8" w14:textId="77777777">
                  <w:pPr>
                    <w:tabs>
                      <w:tab w:val="left" w:pos="2640"/>
                    </w:tabs>
                    <w:rPr>
                      <w:b/>
                    </w:rPr>
                  </w:pPr>
                  <w:r w:rsidRPr="00886BC9">
                    <w:rPr>
                      <w:b/>
                    </w:rPr>
                    <w:t>300000046987012</w:t>
                  </w:r>
                </w:p>
              </w:tc>
            </w:tr>
            <w:tr w:rsidRPr="00886BC9" w:rsidR="00886BC9" w14:paraId="7850FCC7" w14:textId="77777777">
              <w:trPr>
                <w:tblCellSpacing w:w="0" w:type="dxa"/>
              </w:trPr>
              <w:tc>
                <w:tcPr>
                  <w:tcW w:w="1250" w:type="pct"/>
                  <w:vAlign w:val="center"/>
                  <w:hideMark/>
                </w:tcPr>
                <w:p w:rsidRPr="00886BC9" w:rsidR="00886BC9" w:rsidP="00886BC9" w:rsidRDefault="00886BC9" w14:paraId="14BE2E7F" w14:textId="77777777">
                  <w:pPr>
                    <w:tabs>
                      <w:tab w:val="left" w:pos="2640"/>
                    </w:tabs>
                    <w:rPr>
                      <w:b/>
                    </w:rPr>
                  </w:pPr>
                  <w:r w:rsidRPr="00886BC9">
                    <w:rPr>
                      <w:b/>
                      <w:bCs/>
                    </w:rPr>
                    <w:t>P_SORT_OPTION</w:t>
                  </w:r>
                </w:p>
              </w:tc>
              <w:tc>
                <w:tcPr>
                  <w:tcW w:w="350" w:type="pct"/>
                  <w:vAlign w:val="center"/>
                  <w:hideMark/>
                </w:tcPr>
                <w:p w:rsidRPr="00886BC9" w:rsidR="00886BC9" w:rsidP="00886BC9" w:rsidRDefault="00886BC9" w14:paraId="5F0A6BB1" w14:textId="77777777">
                  <w:pPr>
                    <w:tabs>
                      <w:tab w:val="left" w:pos="2640"/>
                    </w:tabs>
                    <w:rPr>
                      <w:b/>
                    </w:rPr>
                  </w:pPr>
                </w:p>
              </w:tc>
              <w:tc>
                <w:tcPr>
                  <w:tcW w:w="3400" w:type="pct"/>
                  <w:vAlign w:val="center"/>
                  <w:hideMark/>
                </w:tcPr>
                <w:p w:rsidRPr="00886BC9" w:rsidR="00886BC9" w:rsidP="00886BC9" w:rsidRDefault="00886BC9" w14:paraId="2DD24FED" w14:textId="77777777">
                  <w:pPr>
                    <w:tabs>
                      <w:tab w:val="left" w:pos="2640"/>
                    </w:tabs>
                    <w:rPr>
                      <w:b/>
                    </w:rPr>
                  </w:pPr>
                  <w:r w:rsidRPr="00886BC9">
                    <w:rPr>
                      <w:b/>
                    </w:rPr>
                    <w:t>Vendor Name</w:t>
                  </w:r>
                </w:p>
              </w:tc>
            </w:tr>
          </w:tbl>
          <w:p w:rsidRPr="00886BC9" w:rsidR="00886BC9" w:rsidP="00886BC9" w:rsidRDefault="00886BC9" w14:paraId="55FE5BA6" w14:textId="77777777">
            <w:pPr>
              <w:tabs>
                <w:tab w:val="left" w:pos="2640"/>
              </w:tabs>
              <w:rPr>
                <w:b/>
              </w:rPr>
            </w:pPr>
          </w:p>
        </w:tc>
      </w:tr>
    </w:tbl>
    <w:p w:rsidR="00886BC9" w:rsidP="5424329D" w:rsidRDefault="00886BC9" w14:paraId="6C27090F" w14:textId="27054778">
      <w:pPr>
        <w:tabs>
          <w:tab w:val="left" w:pos="2640"/>
        </w:tabs>
        <w:rPr>
          <w:b/>
          <w:bCs/>
        </w:rPr>
      </w:pPr>
    </w:p>
    <w:p w:rsidR="006A69FD" w:rsidP="5424329D" w:rsidRDefault="006A69FD" w14:paraId="71B6CABC" w14:textId="133C9065">
      <w:pPr>
        <w:tabs>
          <w:tab w:val="left" w:pos="2640"/>
        </w:tabs>
        <w:rPr>
          <w:b/>
          <w:bCs/>
        </w:rPr>
      </w:pPr>
      <w:r w:rsidRPr="5424329D">
        <w:rPr>
          <w:b/>
          <w:bCs/>
        </w:rPr>
        <w:t>Next</w:t>
      </w:r>
    </w:p>
    <w:p w:rsidR="006A69FD" w:rsidP="5424329D" w:rsidRDefault="006A69FD" w14:paraId="640DF090" w14:textId="3080FCD1">
      <w:pPr>
        <w:tabs>
          <w:tab w:val="left" w:pos="2640"/>
        </w:tabs>
        <w:rPr>
          <w:b/>
          <w:bCs/>
        </w:rPr>
      </w:pPr>
      <w:r w:rsidRPr="5424329D">
        <w:rPr>
          <w:b/>
          <w:bCs/>
        </w:rPr>
        <w:t>Create a new repo</w:t>
      </w:r>
      <w:r w:rsidRPr="5424329D" w:rsidR="00A4307F">
        <w:rPr>
          <w:b/>
          <w:bCs/>
        </w:rPr>
        <w:t>rt…</w:t>
      </w:r>
      <w:r w:rsidRPr="5424329D" w:rsidR="00525303">
        <w:rPr>
          <w:b/>
          <w:bCs/>
        </w:rPr>
        <w:t xml:space="preserve"> </w:t>
      </w:r>
      <w:r w:rsidRPr="5424329D" w:rsidR="00A4307F">
        <w:rPr>
          <w:b/>
          <w:bCs/>
        </w:rPr>
        <w:t>….select the data model….</w:t>
      </w:r>
      <w:r w:rsidRPr="5424329D" w:rsidR="00525303">
        <w:rPr>
          <w:b/>
          <w:bCs/>
        </w:rPr>
        <w:t xml:space="preserve"> upload new layout</w:t>
      </w:r>
      <w:r w:rsidRPr="5424329D" w:rsidR="00CB1174">
        <w:rPr>
          <w:b/>
          <w:bCs/>
        </w:rPr>
        <w:t xml:space="preserve"> where we made changes </w:t>
      </w:r>
      <w:r w:rsidRPr="5424329D" w:rsidR="006F5860">
        <w:rPr>
          <w:b/>
          <w:bCs/>
        </w:rPr>
        <w:t>inpictures in word document</w:t>
      </w:r>
      <w:r w:rsidRPr="5424329D" w:rsidR="00525303">
        <w:rPr>
          <w:b/>
          <w:bCs/>
        </w:rPr>
        <w:t xml:space="preserve"> ….</w:t>
      </w:r>
      <w:r w:rsidRPr="5424329D" w:rsidR="001018C1">
        <w:rPr>
          <w:b/>
          <w:bCs/>
        </w:rPr>
        <w:t>save</w:t>
      </w:r>
    </w:p>
    <w:p w:rsidR="001018C1" w:rsidP="5424329D" w:rsidRDefault="001018C1" w14:paraId="6DF678A7" w14:textId="32E4BBE0">
      <w:pPr>
        <w:tabs>
          <w:tab w:val="left" w:pos="2640"/>
        </w:tabs>
        <w:rPr>
          <w:b/>
          <w:bCs/>
        </w:rPr>
      </w:pPr>
      <w:r w:rsidRPr="5424329D">
        <w:rPr>
          <w:b/>
          <w:bCs/>
        </w:rPr>
        <w:t>Next</w:t>
      </w:r>
      <w:r w:rsidR="00522D68">
        <w:rPr>
          <w:b/>
          <w:bCs/>
        </w:rPr>
        <w:t xml:space="preserve"> </w:t>
      </w:r>
    </w:p>
    <w:p w:rsidR="001018C1" w:rsidP="5424329D" w:rsidRDefault="001018C1" w14:paraId="20DC5034" w14:textId="5836A385">
      <w:pPr>
        <w:tabs>
          <w:tab w:val="left" w:pos="2640"/>
        </w:tabs>
        <w:rPr>
          <w:b/>
          <w:bCs/>
        </w:rPr>
      </w:pPr>
      <w:r w:rsidRPr="5424329D">
        <w:rPr>
          <w:b/>
          <w:bCs/>
        </w:rPr>
        <w:t>Create new report job …..select the new report that you created……give the parametrer that you copied</w:t>
      </w:r>
      <w:r w:rsidRPr="5424329D" w:rsidR="00953640">
        <w:rPr>
          <w:b/>
          <w:bCs/>
        </w:rPr>
        <w:t xml:space="preserve"> and output should be pdf……submit</w:t>
      </w:r>
    </w:p>
    <w:p w:rsidR="00315F2E" w:rsidP="5424329D" w:rsidRDefault="00315F2E" w14:paraId="1623E53B" w14:textId="08F5A3EC">
      <w:pPr>
        <w:tabs>
          <w:tab w:val="left" w:pos="2640"/>
        </w:tabs>
        <w:rPr>
          <w:b/>
          <w:bCs/>
        </w:rPr>
      </w:pPr>
    </w:p>
    <w:p w:rsidR="00315F2E" w:rsidP="5424329D" w:rsidRDefault="00315F2E" w14:paraId="65E07BB9" w14:textId="2453E1EA">
      <w:pPr>
        <w:tabs>
          <w:tab w:val="left" w:pos="2640"/>
        </w:tabs>
        <w:rPr>
          <w:b/>
          <w:bCs/>
        </w:rPr>
      </w:pPr>
      <w:r w:rsidRPr="5424329D">
        <w:rPr>
          <w:b/>
          <w:bCs/>
        </w:rPr>
        <w:t>Again go to job history……see your job name ie. Payal job…open it…..</w:t>
      </w:r>
      <w:r w:rsidRPr="5424329D" w:rsidR="00CD6BC5">
        <w:rPr>
          <w:b/>
          <w:bCs/>
        </w:rPr>
        <w:t xml:space="preserve">click output </w:t>
      </w:r>
    </w:p>
    <w:p w:rsidR="00B724D2" w:rsidP="5424329D" w:rsidRDefault="00B724D2" w14:paraId="16B30646" w14:textId="004803AA">
      <w:pPr>
        <w:tabs>
          <w:tab w:val="left" w:pos="2640"/>
        </w:tabs>
        <w:rPr>
          <w:b/>
          <w:bCs/>
        </w:rPr>
      </w:pPr>
    </w:p>
    <w:p w:rsidR="00B724D2" w:rsidP="5424329D" w:rsidRDefault="00B724D2" w14:paraId="5E65DD2C" w14:textId="6860EBB8">
      <w:pPr>
        <w:tabs>
          <w:tab w:val="left" w:pos="2640"/>
        </w:tabs>
        <w:rPr>
          <w:b/>
          <w:bCs/>
        </w:rPr>
      </w:pPr>
      <w:r>
        <w:rPr>
          <w:noProof/>
        </w:rPr>
        <w:drawing>
          <wp:inline distT="0" distB="0" distL="0" distR="0" wp14:anchorId="398E0363" wp14:editId="4F86ACD0">
            <wp:extent cx="5014616" cy="2278967"/>
            <wp:effectExtent l="0" t="0" r="0" b="7620"/>
            <wp:docPr id="513296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59">
                      <a:extLst>
                        <a:ext uri="{28A0092B-C50C-407E-A947-70E740481C1C}">
                          <a14:useLocalDpi xmlns:a14="http://schemas.microsoft.com/office/drawing/2010/main" val="0"/>
                        </a:ext>
                      </a:extLst>
                    </a:blip>
                    <a:stretch>
                      <a:fillRect/>
                    </a:stretch>
                  </pic:blipFill>
                  <pic:spPr>
                    <a:xfrm>
                      <a:off x="0" y="0"/>
                      <a:ext cx="5014616" cy="2278967"/>
                    </a:xfrm>
                    <a:prstGeom prst="rect">
                      <a:avLst/>
                    </a:prstGeom>
                  </pic:spPr>
                </pic:pic>
              </a:graphicData>
            </a:graphic>
          </wp:inline>
        </w:drawing>
      </w:r>
    </w:p>
    <w:p w:rsidR="00A90701" w:rsidP="5424329D" w:rsidRDefault="00A90701" w14:paraId="373286B9" w14:textId="57B13BFB">
      <w:pPr>
        <w:tabs>
          <w:tab w:val="left" w:pos="2640"/>
        </w:tabs>
        <w:rPr>
          <w:b/>
          <w:bCs/>
        </w:rPr>
      </w:pPr>
      <w:r>
        <w:rPr>
          <w:noProof/>
        </w:rPr>
        <w:drawing>
          <wp:inline distT="0" distB="0" distL="0" distR="0" wp14:anchorId="201154AC" wp14:editId="2C54D3CF">
            <wp:extent cx="4981736" cy="2363372"/>
            <wp:effectExtent l="0" t="0" r="0" b="0"/>
            <wp:docPr id="730836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60" cstate="print">
                      <a:extLst>
                        <a:ext uri="{28A0092B-C50C-407E-A947-70E740481C1C}">
                          <a14:useLocalDpi xmlns:a14="http://schemas.microsoft.com/office/drawing/2010/main" val="0"/>
                        </a:ext>
                      </a:extLst>
                    </a:blip>
                    <a:stretch>
                      <a:fillRect/>
                    </a:stretch>
                  </pic:blipFill>
                  <pic:spPr>
                    <a:xfrm>
                      <a:off x="0" y="0"/>
                      <a:ext cx="4981736" cy="2363372"/>
                    </a:xfrm>
                    <a:prstGeom prst="rect">
                      <a:avLst/>
                    </a:prstGeom>
                  </pic:spPr>
                </pic:pic>
              </a:graphicData>
            </a:graphic>
          </wp:inline>
        </w:drawing>
      </w:r>
    </w:p>
    <w:p w:rsidR="00CD6BC5" w:rsidP="5424329D" w:rsidRDefault="00CD6BC5" w14:paraId="47627507" w14:textId="2157969B">
      <w:pPr>
        <w:tabs>
          <w:tab w:val="left" w:pos="2640"/>
        </w:tabs>
        <w:rPr>
          <w:b/>
          <w:bCs/>
        </w:rPr>
      </w:pPr>
    </w:p>
    <w:p w:rsidR="00CD6BC5" w:rsidP="5424329D" w:rsidRDefault="00CD6BC5" w14:paraId="07820633" w14:textId="2E6B1825">
      <w:pPr>
        <w:tabs>
          <w:tab w:val="left" w:pos="2640"/>
        </w:tabs>
        <w:rPr>
          <w:b/>
          <w:bCs/>
        </w:rPr>
      </w:pPr>
      <w:r>
        <w:rPr>
          <w:noProof/>
        </w:rPr>
        <w:drawing>
          <wp:inline distT="0" distB="0" distL="0" distR="0" wp14:anchorId="3581986D" wp14:editId="52069CFB">
            <wp:extent cx="5731510" cy="2229485"/>
            <wp:effectExtent l="0" t="0" r="2540" b="0"/>
            <wp:docPr id="1986760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61">
                      <a:extLst>
                        <a:ext uri="{28A0092B-C50C-407E-A947-70E740481C1C}">
                          <a14:useLocalDpi xmlns:a14="http://schemas.microsoft.com/office/drawing/2010/main" val="0"/>
                        </a:ext>
                      </a:extLst>
                    </a:blip>
                    <a:stretch>
                      <a:fillRect/>
                    </a:stretch>
                  </pic:blipFill>
                  <pic:spPr>
                    <a:xfrm>
                      <a:off x="0" y="0"/>
                      <a:ext cx="5731510" cy="2229485"/>
                    </a:xfrm>
                    <a:prstGeom prst="rect">
                      <a:avLst/>
                    </a:prstGeom>
                  </pic:spPr>
                </pic:pic>
              </a:graphicData>
            </a:graphic>
          </wp:inline>
        </w:drawing>
      </w:r>
    </w:p>
    <w:p w:rsidR="00111A15" w:rsidP="5424329D" w:rsidRDefault="00111A15" w14:paraId="3E92C5F9" w14:textId="55215484">
      <w:pPr>
        <w:tabs>
          <w:tab w:val="left" w:pos="2640"/>
        </w:tabs>
        <w:rPr>
          <w:b/>
          <w:bCs/>
        </w:rPr>
      </w:pPr>
    </w:p>
    <w:p w:rsidR="00111A15" w:rsidP="5424329D" w:rsidRDefault="00111A15" w14:paraId="647D9853" w14:textId="5D79B765">
      <w:pPr>
        <w:tabs>
          <w:tab w:val="left" w:pos="2640"/>
        </w:tabs>
        <w:rPr>
          <w:b/>
          <w:bCs/>
        </w:rPr>
      </w:pPr>
    </w:p>
    <w:p w:rsidR="00111A15" w:rsidP="5424329D" w:rsidRDefault="003B6F8A" w14:paraId="3FB8B4A8" w14:textId="648E6B6F">
      <w:pPr>
        <w:tabs>
          <w:tab w:val="left" w:pos="2640"/>
        </w:tabs>
        <w:rPr>
          <w:b/>
          <w:bCs/>
        </w:rPr>
      </w:pPr>
      <w:r w:rsidRPr="5424329D">
        <w:rPr>
          <w:b/>
          <w:bCs/>
        </w:rPr>
        <w:t xml:space="preserve"> </w:t>
      </w:r>
    </w:p>
    <w:p w:rsidR="00111A15" w:rsidP="5424329D" w:rsidRDefault="00610136" w14:paraId="4CFFA7DD" w14:textId="38BFD647">
      <w:pPr>
        <w:tabs>
          <w:tab w:val="left" w:pos="2640"/>
        </w:tabs>
        <w:rPr>
          <w:b/>
          <w:bCs/>
        </w:rPr>
      </w:pPr>
      <w:r w:rsidRPr="5424329D">
        <w:rPr>
          <w:b/>
          <w:bCs/>
        </w:rPr>
        <w:t xml:space="preserve">GENERAL LEDGER ACCOUNTING </w:t>
      </w:r>
      <w:r w:rsidRPr="5424329D" w:rsidR="00FD5D00">
        <w:rPr>
          <w:b/>
          <w:bCs/>
        </w:rPr>
        <w:t>FLEXFIELD</w:t>
      </w:r>
    </w:p>
    <w:p w:rsidR="006B69B7" w:rsidP="5424329D" w:rsidRDefault="006B69B7" w14:paraId="01A2DE96" w14:textId="01FC9EE9">
      <w:pPr>
        <w:tabs>
          <w:tab w:val="left" w:pos="2640"/>
        </w:tabs>
        <w:rPr>
          <w:b/>
          <w:bCs/>
        </w:rPr>
      </w:pPr>
    </w:p>
    <w:p w:rsidR="006B69B7" w:rsidP="5424329D" w:rsidRDefault="006B69B7" w14:paraId="5A398E13" w14:textId="3CCDBD89">
      <w:pPr>
        <w:tabs>
          <w:tab w:val="left" w:pos="2640"/>
        </w:tabs>
        <w:rPr>
          <w:b/>
          <w:bCs/>
        </w:rPr>
      </w:pPr>
    </w:p>
    <w:p w:rsidR="006B69B7" w:rsidP="5424329D" w:rsidRDefault="006B69B7" w14:paraId="0BE20C1A" w14:textId="27947B9D">
      <w:pPr>
        <w:tabs>
          <w:tab w:val="left" w:pos="2640"/>
        </w:tabs>
        <w:rPr>
          <w:b/>
          <w:bCs/>
        </w:rPr>
      </w:pPr>
      <w:r w:rsidRPr="5424329D">
        <w:rPr>
          <w:b/>
          <w:bCs/>
        </w:rPr>
        <w:t xml:space="preserve">See yesterday </w:t>
      </w:r>
      <w:r w:rsidRPr="5424329D" w:rsidR="009A3661">
        <w:rPr>
          <w:b/>
          <w:bCs/>
        </w:rPr>
        <w:t xml:space="preserve">we did financial reporting …when </w:t>
      </w:r>
      <w:r w:rsidRPr="5424329D" w:rsidR="00D44B14">
        <w:rPr>
          <w:b/>
          <w:bCs/>
        </w:rPr>
        <w:t>someask to make report on finacials</w:t>
      </w:r>
    </w:p>
    <w:p w:rsidR="00D44B14" w:rsidP="5424329D" w:rsidRDefault="00D44B14" w14:paraId="116B2061" w14:textId="538EFFE2">
      <w:pPr>
        <w:tabs>
          <w:tab w:val="left" w:pos="2640"/>
        </w:tabs>
        <w:rPr>
          <w:b/>
          <w:bCs/>
        </w:rPr>
      </w:pPr>
      <w:r w:rsidRPr="5424329D">
        <w:rPr>
          <w:b/>
          <w:bCs/>
        </w:rPr>
        <w:t xml:space="preserve">And this is general ledger </w:t>
      </w:r>
    </w:p>
    <w:p w:rsidR="00D44B14" w:rsidP="5424329D" w:rsidRDefault="00D44B14" w14:paraId="6F2CF916" w14:textId="07AE7DCD">
      <w:pPr>
        <w:tabs>
          <w:tab w:val="left" w:pos="2640"/>
        </w:tabs>
        <w:rPr>
          <w:b/>
          <w:bCs/>
        </w:rPr>
      </w:pPr>
      <w:r w:rsidRPr="5424329D">
        <w:rPr>
          <w:b/>
          <w:bCs/>
        </w:rPr>
        <w:t xml:space="preserve">Here only </w:t>
      </w:r>
      <w:r w:rsidRPr="5424329D" w:rsidR="00AC77FF">
        <w:rPr>
          <w:b/>
          <w:bCs/>
        </w:rPr>
        <w:t xml:space="preserve"> P_ACCOUNT ACCOUNT, &amp;P_ACCOUNT_DESC ACCOUNT_DESCRIPTION this thing is asked from combinations table but we have to make parameter based on p_coa_id as parameter </w:t>
      </w:r>
      <w:r w:rsidRPr="5424329D" w:rsidR="00B91CF1">
        <w:rPr>
          <w:b/>
          <w:bCs/>
        </w:rPr>
        <w:t xml:space="preserve">and to put values in parameter we have take values </w:t>
      </w:r>
      <w:r w:rsidRPr="5424329D" w:rsidR="001E4477">
        <w:rPr>
          <w:b/>
          <w:bCs/>
        </w:rPr>
        <w:t xml:space="preserve">from both the tables </w:t>
      </w:r>
      <w:r w:rsidRPr="5424329D" w:rsidR="0061562B">
        <w:rPr>
          <w:b/>
          <w:bCs/>
        </w:rPr>
        <w:t xml:space="preserve">and the main thing is while joining we should join </w:t>
      </w:r>
      <w:r w:rsidRPr="5424329D" w:rsidR="00913001">
        <w:rPr>
          <w:b/>
          <w:bCs/>
        </w:rPr>
        <w:t xml:space="preserve">all the primary keys bcz if join with one primary key we will get many </w:t>
      </w:r>
      <w:r w:rsidRPr="5424329D" w:rsidR="00C311CE">
        <w:rPr>
          <w:b/>
          <w:bCs/>
        </w:rPr>
        <w:t>duplicate values..therefore to get unique values we are joining all primary keys</w:t>
      </w:r>
    </w:p>
    <w:p w:rsidR="00AC77FF" w:rsidP="5424329D" w:rsidRDefault="00AC77FF" w14:paraId="3CA8723C" w14:textId="4165E093">
      <w:pPr>
        <w:tabs>
          <w:tab w:val="left" w:pos="2640"/>
        </w:tabs>
        <w:rPr>
          <w:b/>
          <w:bCs/>
        </w:rPr>
      </w:pPr>
    </w:p>
    <w:p w:rsidR="00FD5D00" w:rsidP="5424329D" w:rsidRDefault="00FD5D00" w14:paraId="4EBBAD5E" w14:textId="7B8D736B">
      <w:pPr>
        <w:tabs>
          <w:tab w:val="left" w:pos="2640"/>
        </w:tabs>
        <w:rPr>
          <w:b/>
          <w:bCs/>
        </w:rPr>
      </w:pPr>
    </w:p>
    <w:p w:rsidR="00FD5D00" w:rsidP="5424329D" w:rsidRDefault="00FD5D00" w14:paraId="66C0011F" w14:textId="4535467B">
      <w:pPr>
        <w:tabs>
          <w:tab w:val="left" w:pos="2640"/>
        </w:tabs>
        <w:rPr>
          <w:b/>
          <w:bCs/>
        </w:rPr>
      </w:pPr>
      <w:r>
        <w:rPr>
          <w:noProof/>
        </w:rPr>
        <w:drawing>
          <wp:inline distT="0" distB="0" distL="0" distR="0" wp14:anchorId="0332B6C3" wp14:editId="71084C68">
            <wp:extent cx="5731510" cy="5422265"/>
            <wp:effectExtent l="0" t="0" r="2540" b="6985"/>
            <wp:docPr id="562512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62">
                      <a:extLst>
                        <a:ext uri="{28A0092B-C50C-407E-A947-70E740481C1C}">
                          <a14:useLocalDpi xmlns:a14="http://schemas.microsoft.com/office/drawing/2010/main" val="0"/>
                        </a:ext>
                      </a:extLst>
                    </a:blip>
                    <a:stretch>
                      <a:fillRect/>
                    </a:stretch>
                  </pic:blipFill>
                  <pic:spPr>
                    <a:xfrm>
                      <a:off x="0" y="0"/>
                      <a:ext cx="5731510" cy="5422265"/>
                    </a:xfrm>
                    <a:prstGeom prst="rect">
                      <a:avLst/>
                    </a:prstGeom>
                  </pic:spPr>
                </pic:pic>
              </a:graphicData>
            </a:graphic>
          </wp:inline>
        </w:drawing>
      </w:r>
    </w:p>
    <w:p w:rsidR="00452868" w:rsidP="5424329D" w:rsidRDefault="00452868" w14:paraId="7EDD7142" w14:textId="0CC3C606">
      <w:pPr>
        <w:tabs>
          <w:tab w:val="left" w:pos="2640"/>
        </w:tabs>
        <w:rPr>
          <w:b/>
          <w:bCs/>
        </w:rPr>
      </w:pPr>
      <w:r>
        <w:rPr>
          <w:noProof/>
        </w:rPr>
        <w:drawing>
          <wp:inline distT="0" distB="0" distL="0" distR="0" wp14:anchorId="0C20FB94" wp14:editId="5566D5CC">
            <wp:extent cx="5731510" cy="3941445"/>
            <wp:effectExtent l="0" t="0" r="2540" b="1905"/>
            <wp:docPr id="802179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63">
                      <a:extLst>
                        <a:ext uri="{28A0092B-C50C-407E-A947-70E740481C1C}">
                          <a14:useLocalDpi xmlns:a14="http://schemas.microsoft.com/office/drawing/2010/main" val="0"/>
                        </a:ext>
                      </a:extLst>
                    </a:blip>
                    <a:stretch>
                      <a:fillRect/>
                    </a:stretch>
                  </pic:blipFill>
                  <pic:spPr>
                    <a:xfrm>
                      <a:off x="0" y="0"/>
                      <a:ext cx="5731510" cy="3941445"/>
                    </a:xfrm>
                    <a:prstGeom prst="rect">
                      <a:avLst/>
                    </a:prstGeom>
                  </pic:spPr>
                </pic:pic>
              </a:graphicData>
            </a:graphic>
          </wp:inline>
        </w:drawing>
      </w:r>
    </w:p>
    <w:p w:rsidR="005F30E6" w:rsidP="5424329D" w:rsidRDefault="005F30E6" w14:paraId="1E8E3CFD" w14:textId="3F31637B">
      <w:pPr>
        <w:tabs>
          <w:tab w:val="left" w:pos="2640"/>
        </w:tabs>
        <w:rPr>
          <w:b/>
          <w:bCs/>
        </w:rPr>
      </w:pPr>
    </w:p>
    <w:p w:rsidR="00BB12E1" w:rsidP="5424329D" w:rsidRDefault="00BB12E1" w14:paraId="506670B3" w14:textId="5DF8E9A8">
      <w:pPr>
        <w:tabs>
          <w:tab w:val="left" w:pos="2640"/>
        </w:tabs>
        <w:rPr>
          <w:b/>
          <w:bCs/>
        </w:rPr>
      </w:pPr>
      <w:r w:rsidRPr="5424329D">
        <w:rPr>
          <w:b/>
          <w:bCs/>
        </w:rPr>
        <w:t>FND_KF_STR_INSTANCES_B</w:t>
      </w:r>
      <w:r w:rsidR="00304AEB">
        <w:rPr>
          <w:b/>
          <w:bCs/>
        </w:rPr>
        <w:t xml:space="preserve"> </w:t>
      </w:r>
      <w:r w:rsidRPr="00304AEB" w:rsidR="00304AEB">
        <w:rPr>
          <w:b/>
          <w:bCs/>
        </w:rPr>
        <w:t>Stores the details of key flexfield structure instances.</w:t>
      </w:r>
    </w:p>
    <w:p w:rsidR="00BB12E1" w:rsidP="5424329D" w:rsidRDefault="00BB12E1" w14:paraId="4A673FBF" w14:textId="63028436">
      <w:pPr>
        <w:tabs>
          <w:tab w:val="left" w:pos="2640"/>
        </w:tabs>
        <w:rPr>
          <w:b/>
          <w:bCs/>
        </w:rPr>
      </w:pPr>
      <w:r w:rsidRPr="5424329D">
        <w:rPr>
          <w:b/>
          <w:bCs/>
        </w:rPr>
        <w:t>FND_KF_STR_INSTANCES_TL</w:t>
      </w:r>
      <w:r w:rsidRPr="00B14F3E" w:rsidR="00B14F3E">
        <w:t xml:space="preserve"> </w:t>
      </w:r>
      <w:r w:rsidRPr="00B14F3E" w:rsidR="00B14F3E">
        <w:rPr>
          <w:b/>
          <w:bCs/>
        </w:rPr>
        <w:t>Stores the translated text for key flexfield structure instances.</w:t>
      </w:r>
    </w:p>
    <w:p w:rsidR="001438E6" w:rsidP="5424329D" w:rsidRDefault="001438E6" w14:paraId="06283F65" w14:textId="4EFBE228">
      <w:pPr>
        <w:tabs>
          <w:tab w:val="left" w:pos="2640"/>
        </w:tabs>
        <w:rPr>
          <w:b/>
          <w:bCs/>
        </w:rPr>
      </w:pPr>
    </w:p>
    <w:p w:rsidR="001438E6" w:rsidP="5424329D" w:rsidRDefault="001438E6" w14:paraId="2449CA33" w14:textId="5A68C44F">
      <w:pPr>
        <w:tabs>
          <w:tab w:val="left" w:pos="2640"/>
        </w:tabs>
        <w:rPr>
          <w:b/>
          <w:bCs/>
        </w:rPr>
      </w:pPr>
    </w:p>
    <w:p w:rsidR="00AF3338" w:rsidP="5424329D" w:rsidRDefault="001438E6" w14:paraId="2C06D3C3" w14:textId="7128A6F4">
      <w:pPr>
        <w:tabs>
          <w:tab w:val="left" w:pos="2640"/>
        </w:tabs>
        <w:rPr>
          <w:b/>
          <w:bCs/>
        </w:rPr>
      </w:pPr>
      <w:r w:rsidRPr="5424329D">
        <w:rPr>
          <w:b/>
          <w:bCs/>
        </w:rPr>
        <w:t xml:space="preserve">SELECT </w:t>
      </w:r>
      <w:r w:rsidRPr="5424329D" w:rsidR="001F024E">
        <w:rPr>
          <w:b/>
          <w:bCs/>
        </w:rPr>
        <w:t xml:space="preserve">T.NAME </w:t>
      </w:r>
      <w:r w:rsidRPr="5424329D" w:rsidR="002F7044">
        <w:rPr>
          <w:b/>
          <w:bCs/>
        </w:rPr>
        <w:t>,B.STRUCTURE</w:t>
      </w:r>
      <w:r w:rsidRPr="5424329D" w:rsidR="00E90806">
        <w:rPr>
          <w:b/>
          <w:bCs/>
        </w:rPr>
        <w:t>_INSTANCE</w:t>
      </w:r>
      <w:r w:rsidRPr="5424329D" w:rsidR="00AF5220">
        <w:rPr>
          <w:b/>
          <w:bCs/>
        </w:rPr>
        <w:t>_ID</w:t>
      </w:r>
    </w:p>
    <w:p w:rsidR="000E0954" w:rsidP="5424329D" w:rsidRDefault="000E0954" w14:paraId="04D88C55" w14:textId="715679F9">
      <w:pPr>
        <w:tabs>
          <w:tab w:val="left" w:pos="2640"/>
        </w:tabs>
        <w:rPr>
          <w:b/>
          <w:bCs/>
        </w:rPr>
      </w:pPr>
      <w:r w:rsidRPr="5424329D">
        <w:rPr>
          <w:b/>
          <w:bCs/>
        </w:rPr>
        <w:t xml:space="preserve">FROM </w:t>
      </w:r>
      <w:r w:rsidRPr="5424329D" w:rsidR="00F70490">
        <w:rPr>
          <w:b/>
          <w:bCs/>
        </w:rPr>
        <w:t>FND</w:t>
      </w:r>
      <w:r w:rsidRPr="5424329D" w:rsidR="00A275C1">
        <w:rPr>
          <w:b/>
          <w:bCs/>
        </w:rPr>
        <w:t>_KF_STR</w:t>
      </w:r>
      <w:r w:rsidRPr="5424329D" w:rsidR="003E2D9C">
        <w:rPr>
          <w:b/>
          <w:bCs/>
        </w:rPr>
        <w:t>_INSTANCES</w:t>
      </w:r>
      <w:r w:rsidRPr="5424329D" w:rsidR="00483E51">
        <w:rPr>
          <w:b/>
          <w:bCs/>
        </w:rPr>
        <w:t xml:space="preserve">_B  B, </w:t>
      </w:r>
      <w:r w:rsidRPr="5424329D" w:rsidR="007A1EA0">
        <w:rPr>
          <w:b/>
          <w:bCs/>
        </w:rPr>
        <w:t>FND_KF</w:t>
      </w:r>
      <w:r w:rsidRPr="5424329D" w:rsidR="0010013B">
        <w:rPr>
          <w:b/>
          <w:bCs/>
        </w:rPr>
        <w:t>_STR</w:t>
      </w:r>
      <w:r w:rsidRPr="5424329D" w:rsidR="003C043E">
        <w:rPr>
          <w:b/>
          <w:bCs/>
        </w:rPr>
        <w:t>_INSTANCES</w:t>
      </w:r>
      <w:r w:rsidRPr="5424329D" w:rsidR="00FE3CBC">
        <w:rPr>
          <w:b/>
          <w:bCs/>
        </w:rPr>
        <w:t>_TL</w:t>
      </w:r>
      <w:r w:rsidRPr="5424329D" w:rsidR="00F67E27">
        <w:rPr>
          <w:b/>
          <w:bCs/>
        </w:rPr>
        <w:t xml:space="preserve">  T</w:t>
      </w:r>
    </w:p>
    <w:p w:rsidR="00E937EC" w:rsidP="5424329D" w:rsidRDefault="00E937EC" w14:paraId="36F05FB4" w14:textId="6B0616BA">
      <w:pPr>
        <w:tabs>
          <w:tab w:val="left" w:pos="2640"/>
        </w:tabs>
        <w:rPr>
          <w:b/>
          <w:bCs/>
        </w:rPr>
      </w:pPr>
      <w:r w:rsidRPr="5424329D">
        <w:rPr>
          <w:b/>
          <w:bCs/>
        </w:rPr>
        <w:t>WHERE B.APPLICATION</w:t>
      </w:r>
      <w:r w:rsidRPr="5424329D" w:rsidR="000E10D0">
        <w:rPr>
          <w:b/>
          <w:bCs/>
        </w:rPr>
        <w:t xml:space="preserve">_ID = </w:t>
      </w:r>
      <w:r w:rsidRPr="5424329D" w:rsidR="00063B6F">
        <w:rPr>
          <w:b/>
          <w:bCs/>
        </w:rPr>
        <w:t>T.APPLICATION</w:t>
      </w:r>
      <w:r w:rsidRPr="5424329D" w:rsidR="00BF7E42">
        <w:rPr>
          <w:b/>
          <w:bCs/>
        </w:rPr>
        <w:t>_ID</w:t>
      </w:r>
    </w:p>
    <w:p w:rsidR="004230EB" w:rsidP="5424329D" w:rsidRDefault="004230EB" w14:paraId="7B2A0245" w14:textId="5B23C7B1">
      <w:pPr>
        <w:tabs>
          <w:tab w:val="left" w:pos="2640"/>
        </w:tabs>
        <w:rPr>
          <w:b/>
          <w:bCs/>
        </w:rPr>
      </w:pPr>
      <w:r w:rsidRPr="5424329D">
        <w:rPr>
          <w:b/>
          <w:bCs/>
        </w:rPr>
        <w:t>AND B.</w:t>
      </w:r>
      <w:r w:rsidRPr="5424329D" w:rsidR="00ED31B1">
        <w:rPr>
          <w:b/>
          <w:bCs/>
        </w:rPr>
        <w:t>KEY</w:t>
      </w:r>
      <w:r w:rsidRPr="5424329D" w:rsidR="000B065F">
        <w:rPr>
          <w:b/>
          <w:bCs/>
        </w:rPr>
        <w:t>_FLEXFIELD</w:t>
      </w:r>
      <w:r w:rsidRPr="5424329D" w:rsidR="00D57271">
        <w:rPr>
          <w:b/>
          <w:bCs/>
        </w:rPr>
        <w:t>_CODE = T.</w:t>
      </w:r>
      <w:r w:rsidRPr="5424329D" w:rsidR="00EF6FC1">
        <w:rPr>
          <w:b/>
          <w:bCs/>
        </w:rPr>
        <w:t>KEY_FLEXFIELD</w:t>
      </w:r>
      <w:r w:rsidRPr="5424329D" w:rsidR="00436DAE">
        <w:rPr>
          <w:b/>
          <w:bCs/>
        </w:rPr>
        <w:t>_CODE</w:t>
      </w:r>
    </w:p>
    <w:p w:rsidR="00436DAE" w:rsidP="5424329D" w:rsidRDefault="00B26219" w14:paraId="4A6DA3D1" w14:textId="4DA42699">
      <w:pPr>
        <w:tabs>
          <w:tab w:val="left" w:pos="2640"/>
        </w:tabs>
        <w:rPr>
          <w:b/>
          <w:bCs/>
        </w:rPr>
      </w:pPr>
      <w:r w:rsidRPr="5424329D">
        <w:rPr>
          <w:b/>
          <w:bCs/>
        </w:rPr>
        <w:t xml:space="preserve">AND </w:t>
      </w:r>
      <w:r w:rsidRPr="5424329D" w:rsidR="00C52B38">
        <w:rPr>
          <w:b/>
          <w:bCs/>
        </w:rPr>
        <w:t>B.STRUCTURE</w:t>
      </w:r>
      <w:r w:rsidRPr="5424329D" w:rsidR="002110C0">
        <w:rPr>
          <w:b/>
          <w:bCs/>
        </w:rPr>
        <w:t xml:space="preserve">_INSTANCE_CODE = </w:t>
      </w:r>
      <w:r w:rsidRPr="5424329D" w:rsidR="00E5015D">
        <w:rPr>
          <w:b/>
          <w:bCs/>
        </w:rPr>
        <w:t>T.STRUNCTURE</w:t>
      </w:r>
      <w:r w:rsidRPr="5424329D" w:rsidR="00664ACB">
        <w:rPr>
          <w:b/>
          <w:bCs/>
        </w:rPr>
        <w:t>_INSTANCE</w:t>
      </w:r>
      <w:r w:rsidRPr="5424329D" w:rsidR="00A75BD9">
        <w:rPr>
          <w:b/>
          <w:bCs/>
        </w:rPr>
        <w:t>_CODE</w:t>
      </w:r>
    </w:p>
    <w:p w:rsidR="00AF0653" w:rsidP="5424329D" w:rsidRDefault="00D9662E" w14:paraId="355BA9CC" w14:textId="74A20874">
      <w:pPr>
        <w:tabs>
          <w:tab w:val="left" w:pos="2640"/>
        </w:tabs>
        <w:rPr>
          <w:b/>
          <w:bCs/>
        </w:rPr>
      </w:pPr>
      <w:r w:rsidRPr="5424329D">
        <w:rPr>
          <w:b/>
          <w:bCs/>
        </w:rPr>
        <w:t xml:space="preserve">AND </w:t>
      </w:r>
      <w:r w:rsidRPr="5424329D" w:rsidR="00B50B4D">
        <w:rPr>
          <w:b/>
          <w:bCs/>
        </w:rPr>
        <w:t>B</w:t>
      </w:r>
      <w:r w:rsidRPr="5424329D" w:rsidR="0079461F">
        <w:rPr>
          <w:b/>
          <w:bCs/>
        </w:rPr>
        <w:t>.ENTERPRISE</w:t>
      </w:r>
      <w:r w:rsidRPr="5424329D" w:rsidR="00142287">
        <w:rPr>
          <w:b/>
          <w:bCs/>
        </w:rPr>
        <w:t>_ID =</w:t>
      </w:r>
      <w:r w:rsidRPr="5424329D" w:rsidR="003578F0">
        <w:rPr>
          <w:b/>
          <w:bCs/>
        </w:rPr>
        <w:t xml:space="preserve"> T.</w:t>
      </w:r>
      <w:r w:rsidRPr="5424329D" w:rsidR="00DC7CF4">
        <w:rPr>
          <w:b/>
          <w:bCs/>
        </w:rPr>
        <w:t>ENTERPRISE</w:t>
      </w:r>
      <w:r w:rsidRPr="5424329D" w:rsidR="00BC7CE4">
        <w:rPr>
          <w:b/>
          <w:bCs/>
        </w:rPr>
        <w:t>_ID</w:t>
      </w:r>
    </w:p>
    <w:p w:rsidR="0046394E" w:rsidP="5424329D" w:rsidRDefault="0046394E" w14:paraId="42991B0C" w14:textId="02B9FDD5">
      <w:pPr>
        <w:tabs>
          <w:tab w:val="left" w:pos="2640"/>
        </w:tabs>
        <w:rPr>
          <w:b/>
          <w:bCs/>
        </w:rPr>
      </w:pPr>
      <w:r w:rsidRPr="5424329D">
        <w:rPr>
          <w:b/>
          <w:bCs/>
        </w:rPr>
        <w:t>AND</w:t>
      </w:r>
      <w:r w:rsidRPr="5424329D" w:rsidR="00F875FF">
        <w:rPr>
          <w:b/>
          <w:bCs/>
        </w:rPr>
        <w:t xml:space="preserve"> T.</w:t>
      </w:r>
      <w:r w:rsidRPr="5424329D" w:rsidR="001A6161">
        <w:rPr>
          <w:b/>
          <w:bCs/>
        </w:rPr>
        <w:t>KEY_FLEXFIELD</w:t>
      </w:r>
      <w:r w:rsidRPr="5424329D" w:rsidR="00E72AB5">
        <w:rPr>
          <w:b/>
          <w:bCs/>
        </w:rPr>
        <w:t xml:space="preserve">_CODE = </w:t>
      </w:r>
      <w:r w:rsidRPr="5424329D" w:rsidR="003E4FD6">
        <w:rPr>
          <w:b/>
          <w:bCs/>
        </w:rPr>
        <w:t>‘G</w:t>
      </w:r>
      <w:r w:rsidRPr="5424329D" w:rsidR="008D3CB9">
        <w:rPr>
          <w:b/>
          <w:bCs/>
        </w:rPr>
        <w:t>L#</w:t>
      </w:r>
      <w:r w:rsidRPr="5424329D" w:rsidR="003E4FD6">
        <w:rPr>
          <w:b/>
          <w:bCs/>
        </w:rPr>
        <w:t>’</w:t>
      </w:r>
    </w:p>
    <w:p w:rsidR="008D3CB9" w:rsidP="5424329D" w:rsidRDefault="00EB6187" w14:paraId="1289F7B2" w14:textId="5563B2BB">
      <w:pPr>
        <w:tabs>
          <w:tab w:val="left" w:pos="2640"/>
        </w:tabs>
        <w:rPr>
          <w:b/>
          <w:bCs/>
        </w:rPr>
      </w:pPr>
      <w:r w:rsidRPr="5424329D">
        <w:rPr>
          <w:b/>
          <w:bCs/>
        </w:rPr>
        <w:t>AND T.</w:t>
      </w:r>
      <w:r w:rsidRPr="5424329D" w:rsidR="009077C1">
        <w:rPr>
          <w:b/>
          <w:bCs/>
        </w:rPr>
        <w:t xml:space="preserve">LANGUAGE = </w:t>
      </w:r>
      <w:r w:rsidRPr="5424329D" w:rsidR="00D06E10">
        <w:rPr>
          <w:b/>
          <w:bCs/>
        </w:rPr>
        <w:t>USERENV</w:t>
      </w:r>
      <w:r w:rsidRPr="5424329D" w:rsidR="00FA3F77">
        <w:rPr>
          <w:b/>
          <w:bCs/>
        </w:rPr>
        <w:t>(‘LANG’)</w:t>
      </w:r>
    </w:p>
    <w:p w:rsidR="00E167F4" w:rsidP="5424329D" w:rsidRDefault="00E167F4" w14:paraId="633C40F1" w14:textId="6A974792">
      <w:pPr>
        <w:tabs>
          <w:tab w:val="left" w:pos="2640"/>
        </w:tabs>
        <w:rPr>
          <w:b/>
          <w:bCs/>
        </w:rPr>
      </w:pPr>
    </w:p>
    <w:p w:rsidR="00E167F4" w:rsidP="5424329D" w:rsidRDefault="00704001" w14:paraId="6934456F" w14:textId="7DCB8030">
      <w:pPr>
        <w:tabs>
          <w:tab w:val="left" w:pos="2640"/>
        </w:tabs>
        <w:rPr>
          <w:b/>
          <w:bCs/>
        </w:rPr>
      </w:pPr>
      <w:r w:rsidRPr="5424329D">
        <w:rPr>
          <w:b/>
          <w:bCs/>
        </w:rPr>
        <w:t>GL_CODE_</w:t>
      </w:r>
      <w:r w:rsidRPr="5424329D" w:rsidR="00D36BDA">
        <w:rPr>
          <w:b/>
          <w:bCs/>
        </w:rPr>
        <w:t>COMBINATION ….THIS TABLE STORES COMBINATIONS</w:t>
      </w:r>
    </w:p>
    <w:p w:rsidR="00C32098" w:rsidP="5424329D" w:rsidRDefault="00126474" w14:paraId="2594F0F7" w14:textId="7A37C623">
      <w:pPr>
        <w:tabs>
          <w:tab w:val="left" w:pos="2640"/>
        </w:tabs>
        <w:rPr>
          <w:b/>
          <w:bCs/>
        </w:rPr>
      </w:pPr>
      <w:r w:rsidRPr="5424329D">
        <w:rPr>
          <w:b/>
          <w:bCs/>
        </w:rPr>
        <w:t xml:space="preserve">SELECT </w:t>
      </w:r>
      <w:r w:rsidRPr="5424329D" w:rsidR="00B05EB1">
        <w:rPr>
          <w:b/>
          <w:bCs/>
        </w:rPr>
        <w:t>&amp;P_ACCOUNT</w:t>
      </w:r>
      <w:r w:rsidRPr="5424329D" w:rsidR="000F59BB">
        <w:rPr>
          <w:b/>
          <w:bCs/>
        </w:rPr>
        <w:t xml:space="preserve"> ACCOUNT, &amp;P_ACCOUNT</w:t>
      </w:r>
      <w:r w:rsidRPr="5424329D" w:rsidR="006A68D7">
        <w:rPr>
          <w:b/>
          <w:bCs/>
        </w:rPr>
        <w:t xml:space="preserve">_DESC </w:t>
      </w:r>
      <w:r w:rsidRPr="5424329D" w:rsidR="00E25AB1">
        <w:rPr>
          <w:b/>
          <w:bCs/>
        </w:rPr>
        <w:t>ACCOUNT_DESCRIPTION</w:t>
      </w:r>
    </w:p>
    <w:p w:rsidR="00750A81" w:rsidP="5424329D" w:rsidRDefault="00750A81" w14:paraId="7619D778" w14:textId="6583DC5D">
      <w:pPr>
        <w:tabs>
          <w:tab w:val="left" w:pos="2640"/>
        </w:tabs>
        <w:rPr>
          <w:b/>
          <w:bCs/>
        </w:rPr>
      </w:pPr>
      <w:r w:rsidRPr="5424329D">
        <w:rPr>
          <w:b/>
          <w:bCs/>
        </w:rPr>
        <w:t>FROM GL_CODE</w:t>
      </w:r>
      <w:r w:rsidRPr="5424329D" w:rsidR="00C8622C">
        <w:rPr>
          <w:b/>
          <w:bCs/>
        </w:rPr>
        <w:t>_COMBINATIONS</w:t>
      </w:r>
      <w:r w:rsidRPr="5424329D" w:rsidR="00014937">
        <w:rPr>
          <w:b/>
          <w:bCs/>
        </w:rPr>
        <w:t xml:space="preserve"> GCC</w:t>
      </w:r>
    </w:p>
    <w:p w:rsidR="00A240B8" w:rsidP="5424329D" w:rsidRDefault="00A240B8" w14:paraId="4E128619" w14:textId="70D2F901">
      <w:pPr>
        <w:tabs>
          <w:tab w:val="left" w:pos="2640"/>
        </w:tabs>
        <w:rPr>
          <w:b/>
          <w:bCs/>
        </w:rPr>
      </w:pPr>
      <w:r w:rsidRPr="5424329D">
        <w:rPr>
          <w:b/>
          <w:bCs/>
        </w:rPr>
        <w:t>WHERE CHART_OF_ACCOUNT</w:t>
      </w:r>
      <w:r w:rsidRPr="5424329D" w:rsidR="0072098C">
        <w:rPr>
          <w:b/>
          <w:bCs/>
        </w:rPr>
        <w:t>S_ID = :</w:t>
      </w:r>
      <w:r w:rsidRPr="5424329D" w:rsidR="00014CDE">
        <w:rPr>
          <w:b/>
          <w:bCs/>
        </w:rPr>
        <w:t>P_COA_ID</w:t>
      </w:r>
    </w:p>
    <w:p w:rsidR="00E30C8F" w:rsidP="5424329D" w:rsidRDefault="00E30C8F" w14:paraId="3231C4B3" w14:textId="572A0AB5">
      <w:pPr>
        <w:tabs>
          <w:tab w:val="left" w:pos="2640"/>
        </w:tabs>
        <w:rPr>
          <w:b/>
          <w:bCs/>
        </w:rPr>
      </w:pPr>
    </w:p>
    <w:p w:rsidR="00E30C8F" w:rsidP="5424329D" w:rsidRDefault="00D0065E" w14:paraId="3F5F47E4" w14:textId="0624C034">
      <w:pPr>
        <w:tabs>
          <w:tab w:val="left" w:pos="2640"/>
        </w:tabs>
        <w:rPr>
          <w:b/>
          <w:bCs/>
        </w:rPr>
      </w:pPr>
      <w:r w:rsidRPr="5424329D">
        <w:rPr>
          <w:b/>
          <w:bCs/>
        </w:rPr>
        <w:t xml:space="preserve">NOW GO TO </w:t>
      </w:r>
      <w:r w:rsidRPr="5424329D" w:rsidR="00807A27">
        <w:rPr>
          <w:b/>
          <w:bCs/>
        </w:rPr>
        <w:t xml:space="preserve">CREATE </w:t>
      </w:r>
      <w:r w:rsidRPr="5424329D" w:rsidR="0057650E">
        <w:rPr>
          <w:b/>
          <w:bCs/>
        </w:rPr>
        <w:t>REPORT</w:t>
      </w:r>
    </w:p>
    <w:p w:rsidR="00D65561" w:rsidP="5424329D" w:rsidRDefault="00D21345" w14:paraId="00B6A448" w14:textId="75FC5C03">
      <w:pPr>
        <w:tabs>
          <w:tab w:val="left" w:pos="2640"/>
        </w:tabs>
        <w:rPr>
          <w:b/>
          <w:bCs/>
        </w:rPr>
      </w:pPr>
      <w:r w:rsidRPr="5424329D">
        <w:rPr>
          <w:b/>
          <w:bCs/>
        </w:rPr>
        <w:t>TOOL….RE</w:t>
      </w:r>
      <w:r w:rsidRPr="5424329D" w:rsidR="003E480C">
        <w:rPr>
          <w:b/>
          <w:bCs/>
        </w:rPr>
        <w:t>PORT AND ANALYTICS….</w:t>
      </w:r>
      <w:r w:rsidRPr="5424329D" w:rsidR="00211546">
        <w:rPr>
          <w:b/>
          <w:bCs/>
        </w:rPr>
        <w:t>browse catalogue…create new model  …..paste the second query…..</w:t>
      </w:r>
      <w:r w:rsidRPr="5424329D" w:rsidR="00092998">
        <w:rPr>
          <w:b/>
          <w:bCs/>
        </w:rPr>
        <w:t xml:space="preserve">check box ab first box is ‘A’ AND SECOND </w:t>
      </w:r>
      <w:r w:rsidRPr="5424329D" w:rsidR="00C858B5">
        <w:rPr>
          <w:b/>
          <w:bCs/>
        </w:rPr>
        <w:t>BOX IS ‘B’</w:t>
      </w:r>
      <w:r w:rsidRPr="5424329D" w:rsidR="00424B22">
        <w:rPr>
          <w:b/>
          <w:bCs/>
        </w:rPr>
        <w:t xml:space="preserve"> …..now go to parameters …create parameter on p_coa</w:t>
      </w:r>
      <w:r w:rsidRPr="5424329D" w:rsidR="00721E1B">
        <w:rPr>
          <w:b/>
          <w:bCs/>
        </w:rPr>
        <w:t>_id</w:t>
      </w:r>
      <w:r w:rsidRPr="5424329D" w:rsidR="007F3805">
        <w:rPr>
          <w:b/>
          <w:bCs/>
        </w:rPr>
        <w:t>….now create list of values</w:t>
      </w:r>
      <w:r w:rsidRPr="5424329D" w:rsidR="00D22447">
        <w:rPr>
          <w:b/>
          <w:bCs/>
        </w:rPr>
        <w:t xml:space="preserve"> FOR THAT PASTE THE FIERST QUERY</w:t>
      </w:r>
      <w:r w:rsidRPr="5424329D" w:rsidR="001C01F9">
        <w:rPr>
          <w:b/>
          <w:bCs/>
        </w:rPr>
        <w:t>….NOW CREATE FLEXFIEL</w:t>
      </w:r>
      <w:r w:rsidRPr="5424329D" w:rsidR="00014937">
        <w:rPr>
          <w:b/>
          <w:bCs/>
        </w:rPr>
        <w:t>D</w:t>
      </w:r>
    </w:p>
    <w:p w:rsidR="003C0707" w:rsidP="5424329D" w:rsidRDefault="003C0707" w14:paraId="4FAF1F72" w14:textId="2DD75BAB">
      <w:pPr>
        <w:tabs>
          <w:tab w:val="left" w:pos="2640"/>
        </w:tabs>
        <w:rPr>
          <w:b/>
          <w:bCs/>
        </w:rPr>
      </w:pPr>
    </w:p>
    <w:p w:rsidR="00D21345" w:rsidP="5424329D" w:rsidRDefault="00D21345" w14:paraId="0BAA2952" w14:textId="30CCF398">
      <w:pPr>
        <w:tabs>
          <w:tab w:val="left" w:pos="2640"/>
        </w:tabs>
        <w:rPr>
          <w:b/>
          <w:bCs/>
        </w:rPr>
      </w:pPr>
    </w:p>
    <w:p w:rsidR="00721E1B" w:rsidP="5424329D" w:rsidRDefault="00721E1B" w14:paraId="3A5FDB31" w14:textId="3985B321">
      <w:pPr>
        <w:tabs>
          <w:tab w:val="left" w:pos="2640"/>
        </w:tabs>
        <w:rPr>
          <w:b/>
          <w:bCs/>
        </w:rPr>
      </w:pPr>
    </w:p>
    <w:p w:rsidR="00721E1B" w:rsidP="5424329D" w:rsidRDefault="00721E1B" w14:paraId="70AA5A20" w14:textId="397F767B">
      <w:pPr>
        <w:tabs>
          <w:tab w:val="left" w:pos="2640"/>
        </w:tabs>
        <w:rPr>
          <w:b/>
          <w:bCs/>
        </w:rPr>
      </w:pPr>
    </w:p>
    <w:p w:rsidR="00721E1B" w:rsidP="5424329D" w:rsidRDefault="00C00107" w14:paraId="73881050" w14:textId="73236EFA">
      <w:pPr>
        <w:tabs>
          <w:tab w:val="left" w:pos="2640"/>
        </w:tabs>
        <w:rPr>
          <w:b/>
          <w:bCs/>
        </w:rPr>
      </w:pPr>
      <w:r>
        <w:rPr>
          <w:b/>
          <w:noProof/>
        </w:rPr>
        <mc:AlternateContent>
          <mc:Choice Requires="aink">
            <w:drawing>
              <wp:anchor distT="0" distB="0" distL="114300" distR="114300" simplePos="0" relativeHeight="251658417" behindDoc="0" locked="0" layoutInCell="1" allowOverlap="1" wp14:anchorId="40DBC4A7" wp14:editId="4656B5A4">
                <wp:simplePos x="0" y="0"/>
                <wp:positionH relativeFrom="column">
                  <wp:posOffset>2036445</wp:posOffset>
                </wp:positionH>
                <wp:positionV relativeFrom="paragraph">
                  <wp:posOffset>770890</wp:posOffset>
                </wp:positionV>
                <wp:extent cx="254470" cy="147040"/>
                <wp:effectExtent l="38100" t="38100" r="31750" b="43815"/>
                <wp:wrapNone/>
                <wp:docPr id="421674716" name="Ink 123"/>
                <wp:cNvGraphicFramePr/>
                <a:graphic xmlns:a="http://schemas.openxmlformats.org/drawingml/2006/main">
                  <a:graphicData uri="http://schemas.microsoft.com/office/word/2010/wordprocessingInk">
                    <w14:contentPart bwMode="auto" r:id="rId464">
                      <w14:nvContentPartPr>
                        <w14:cNvContentPartPr/>
                      </w14:nvContentPartPr>
                      <w14:xfrm>
                        <a:off x="0" y="0"/>
                        <a:ext cx="254470" cy="14704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419" behindDoc="0" locked="0" layoutInCell="1" allowOverlap="1" wp14:anchorId="32BC6CD2" wp14:editId="4656B5A4">
                <wp:simplePos x="0" y="0"/>
                <wp:positionH relativeFrom="column">
                  <wp:posOffset>2036445</wp:posOffset>
                </wp:positionH>
                <wp:positionV relativeFrom="paragraph">
                  <wp:posOffset>770890</wp:posOffset>
                </wp:positionV>
                <wp:extent cx="254470" cy="147040"/>
                <wp:effectExtent l="38100" t="38100" r="31750" b="43815"/>
                <wp:wrapNone/>
                <wp:docPr id="160642912" name="Ink 123"/>
                <wp:cNvGraphicFramePr/>
                <a:graphic xmlns:a="http://schemas.openxmlformats.org/drawingml/2006/main">
                  <a:graphicData uri="http://schemas.openxmlformats.org/drawingml/2006/picture">
                    <pic:pic xmlns:pic="http://schemas.openxmlformats.org/drawingml/2006/picture">
                      <pic:nvPicPr>
                        <pic:cNvPr id="421674716" name="Ink 123"/>
                        <pic:cNvPicPr/>
                      </pic:nvPicPr>
                      <pic:blipFill>
                        <a:blip r:embed="rId465"/>
                        <a:stretch>
                          <a:fillRect/>
                        </a:stretch>
                      </pic:blipFill>
                      <pic:spPr>
                        <a:xfrm>
                          <a:off x="0" y="0"/>
                          <a:ext cx="263096" cy="155689"/>
                        </a:xfrm>
                        <a:prstGeom prst="rect">
                          <a:avLst/>
                        </a:prstGeom>
                      </pic:spPr>
                    </pic:pic>
                  </a:graphicData>
                </a:graphic>
              </wp:anchor>
            </w:drawing>
          </mc:Fallback>
        </mc:AlternateContent>
      </w:r>
      <w:r>
        <w:rPr>
          <w:b/>
          <w:noProof/>
        </w:rPr>
        <mc:AlternateContent>
          <mc:Choice Requires="aink">
            <w:drawing>
              <wp:anchor distT="0" distB="0" distL="114300" distR="114300" simplePos="0" relativeHeight="251658416" behindDoc="0" locked="0" layoutInCell="1" allowOverlap="1" wp14:anchorId="2EDACCD9" wp14:editId="16DFF0AE">
                <wp:simplePos x="0" y="0"/>
                <wp:positionH relativeFrom="column">
                  <wp:posOffset>1883021</wp:posOffset>
                </wp:positionH>
                <wp:positionV relativeFrom="paragraph">
                  <wp:posOffset>790109</wp:posOffset>
                </wp:positionV>
                <wp:extent cx="98280" cy="107280"/>
                <wp:effectExtent l="38100" t="38100" r="35560" b="45720"/>
                <wp:wrapNone/>
                <wp:docPr id="1639447848" name="Ink 120"/>
                <wp:cNvGraphicFramePr/>
                <a:graphic xmlns:a="http://schemas.openxmlformats.org/drawingml/2006/main">
                  <a:graphicData uri="http://schemas.microsoft.com/office/word/2010/wordprocessingInk">
                    <w14:contentPart bwMode="auto" r:id="rId466">
                      <w14:nvContentPartPr>
                        <w14:cNvContentPartPr/>
                      </w14:nvContentPartPr>
                      <w14:xfrm>
                        <a:off x="0" y="0"/>
                        <a:ext cx="98280" cy="10728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418" behindDoc="0" locked="0" layoutInCell="1" allowOverlap="1" wp14:anchorId="56ED7EE4" wp14:editId="16DFF0AE">
                <wp:simplePos x="0" y="0"/>
                <wp:positionH relativeFrom="column">
                  <wp:posOffset>1883021</wp:posOffset>
                </wp:positionH>
                <wp:positionV relativeFrom="paragraph">
                  <wp:posOffset>790109</wp:posOffset>
                </wp:positionV>
                <wp:extent cx="98280" cy="107280"/>
                <wp:effectExtent l="38100" t="38100" r="35560" b="45720"/>
                <wp:wrapNone/>
                <wp:docPr id="1369120092" name="Ink 120"/>
                <wp:cNvGraphicFramePr/>
                <a:graphic xmlns:a="http://schemas.openxmlformats.org/drawingml/2006/main">
                  <a:graphicData uri="http://schemas.openxmlformats.org/drawingml/2006/picture">
                    <pic:pic xmlns:pic="http://schemas.openxmlformats.org/drawingml/2006/picture">
                      <pic:nvPicPr>
                        <pic:cNvPr id="1639447848" name="Ink 120"/>
                        <pic:cNvPicPr/>
                      </pic:nvPicPr>
                      <pic:blipFill>
                        <a:blip r:embed="rId467"/>
                        <a:stretch>
                          <a:fillRect/>
                        </a:stretch>
                      </pic:blipFill>
                      <pic:spPr>
                        <a:xfrm>
                          <a:off x="0" y="0"/>
                          <a:ext cx="106920" cy="115920"/>
                        </a:xfrm>
                        <a:prstGeom prst="rect">
                          <a:avLst/>
                        </a:prstGeom>
                      </pic:spPr>
                    </pic:pic>
                  </a:graphicData>
                </a:graphic>
              </wp:anchor>
            </w:drawing>
          </mc:Fallback>
        </mc:AlternateContent>
      </w:r>
      <w:r>
        <w:rPr>
          <w:b/>
          <w:noProof/>
        </w:rPr>
        <mc:AlternateContent>
          <mc:Choice Requires="aink">
            <w:drawing>
              <wp:anchor distT="0" distB="0" distL="114300" distR="114300" simplePos="0" relativeHeight="251658415" behindDoc="0" locked="0" layoutInCell="1" allowOverlap="1" wp14:anchorId="313F5D52" wp14:editId="0073926B">
                <wp:simplePos x="0" y="0"/>
                <wp:positionH relativeFrom="column">
                  <wp:posOffset>1625981</wp:posOffset>
                </wp:positionH>
                <wp:positionV relativeFrom="paragraph">
                  <wp:posOffset>763109</wp:posOffset>
                </wp:positionV>
                <wp:extent cx="195120" cy="108720"/>
                <wp:effectExtent l="38100" t="38100" r="33655" b="43815"/>
                <wp:wrapNone/>
                <wp:docPr id="1786165615" name="Ink 119"/>
                <wp:cNvGraphicFramePr/>
                <a:graphic xmlns:a="http://schemas.openxmlformats.org/drawingml/2006/main">
                  <a:graphicData uri="http://schemas.microsoft.com/office/word/2010/wordprocessingInk">
                    <w14:contentPart bwMode="auto" r:id="rId468">
                      <w14:nvContentPartPr>
                        <w14:cNvContentPartPr/>
                      </w14:nvContentPartPr>
                      <w14:xfrm>
                        <a:off x="0" y="0"/>
                        <a:ext cx="195120" cy="10872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417" behindDoc="0" locked="0" layoutInCell="1" allowOverlap="1" wp14:anchorId="3C9BFF2B" wp14:editId="0073926B">
                <wp:simplePos x="0" y="0"/>
                <wp:positionH relativeFrom="column">
                  <wp:posOffset>1625981</wp:posOffset>
                </wp:positionH>
                <wp:positionV relativeFrom="paragraph">
                  <wp:posOffset>763109</wp:posOffset>
                </wp:positionV>
                <wp:extent cx="195120" cy="108720"/>
                <wp:effectExtent l="38100" t="38100" r="33655" b="43815"/>
                <wp:wrapNone/>
                <wp:docPr id="1005738127" name="Ink 119"/>
                <wp:cNvGraphicFramePr/>
                <a:graphic xmlns:a="http://schemas.openxmlformats.org/drawingml/2006/main">
                  <a:graphicData uri="http://schemas.openxmlformats.org/drawingml/2006/picture">
                    <pic:pic xmlns:pic="http://schemas.openxmlformats.org/drawingml/2006/picture">
                      <pic:nvPicPr>
                        <pic:cNvPr id="1786165615" name="Ink 119"/>
                        <pic:cNvPicPr/>
                      </pic:nvPicPr>
                      <pic:blipFill>
                        <a:blip r:embed="rId469"/>
                        <a:stretch>
                          <a:fillRect/>
                        </a:stretch>
                      </pic:blipFill>
                      <pic:spPr>
                        <a:xfrm>
                          <a:off x="0" y="0"/>
                          <a:ext cx="203760" cy="117360"/>
                        </a:xfrm>
                        <a:prstGeom prst="rect">
                          <a:avLst/>
                        </a:prstGeom>
                      </pic:spPr>
                    </pic:pic>
                  </a:graphicData>
                </a:graphic>
              </wp:anchor>
            </w:drawing>
          </mc:Fallback>
        </mc:AlternateContent>
      </w:r>
      <w:r>
        <w:rPr>
          <w:b/>
          <w:noProof/>
        </w:rPr>
        <mc:AlternateContent>
          <mc:Choice Requires="aink">
            <w:drawing>
              <wp:anchor distT="0" distB="0" distL="114300" distR="114300" simplePos="0" relativeHeight="251658414" behindDoc="0" locked="0" layoutInCell="1" allowOverlap="1" wp14:anchorId="3F93EC86" wp14:editId="56BE35A4">
                <wp:simplePos x="0" y="0"/>
                <wp:positionH relativeFrom="column">
                  <wp:posOffset>1685021</wp:posOffset>
                </wp:positionH>
                <wp:positionV relativeFrom="paragraph">
                  <wp:posOffset>645029</wp:posOffset>
                </wp:positionV>
                <wp:extent cx="107640" cy="18720"/>
                <wp:effectExtent l="38100" t="38100" r="45085" b="38735"/>
                <wp:wrapNone/>
                <wp:docPr id="1832186793" name="Ink 118"/>
                <wp:cNvGraphicFramePr/>
                <a:graphic xmlns:a="http://schemas.openxmlformats.org/drawingml/2006/main">
                  <a:graphicData uri="http://schemas.microsoft.com/office/word/2010/wordprocessingInk">
                    <w14:contentPart bwMode="auto" r:id="rId470">
                      <w14:nvContentPartPr>
                        <w14:cNvContentPartPr/>
                      </w14:nvContentPartPr>
                      <w14:xfrm>
                        <a:off x="0" y="0"/>
                        <a:ext cx="107640" cy="1872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416" behindDoc="0" locked="0" layoutInCell="1" allowOverlap="1" wp14:anchorId="5EDFEB54" wp14:editId="56BE35A4">
                <wp:simplePos x="0" y="0"/>
                <wp:positionH relativeFrom="column">
                  <wp:posOffset>1685021</wp:posOffset>
                </wp:positionH>
                <wp:positionV relativeFrom="paragraph">
                  <wp:posOffset>645029</wp:posOffset>
                </wp:positionV>
                <wp:extent cx="107640" cy="18720"/>
                <wp:effectExtent l="38100" t="38100" r="45085" b="38735"/>
                <wp:wrapNone/>
                <wp:docPr id="926923517" name="Ink 118"/>
                <wp:cNvGraphicFramePr/>
                <a:graphic xmlns:a="http://schemas.openxmlformats.org/drawingml/2006/main">
                  <a:graphicData uri="http://schemas.openxmlformats.org/drawingml/2006/picture">
                    <pic:pic xmlns:pic="http://schemas.openxmlformats.org/drawingml/2006/picture">
                      <pic:nvPicPr>
                        <pic:cNvPr id="1832186793" name="Ink 118"/>
                        <pic:cNvPicPr/>
                      </pic:nvPicPr>
                      <pic:blipFill>
                        <a:blip r:embed="rId471"/>
                        <a:stretch>
                          <a:fillRect/>
                        </a:stretch>
                      </pic:blipFill>
                      <pic:spPr>
                        <a:xfrm>
                          <a:off x="0" y="0"/>
                          <a:ext cx="116280" cy="27360"/>
                        </a:xfrm>
                        <a:prstGeom prst="rect">
                          <a:avLst/>
                        </a:prstGeom>
                      </pic:spPr>
                    </pic:pic>
                  </a:graphicData>
                </a:graphic>
              </wp:anchor>
            </w:drawing>
          </mc:Fallback>
        </mc:AlternateContent>
      </w:r>
      <w:r w:rsidRPr="007F3805" w:rsidR="007F3805">
        <w:rPr>
          <w:b/>
          <w:noProof/>
        </w:rPr>
        <w:drawing>
          <wp:inline distT="0" distB="0" distL="0" distR="0" wp14:anchorId="15496B8C" wp14:editId="20B84565">
            <wp:extent cx="3580228" cy="2578272"/>
            <wp:effectExtent l="0" t="0" r="1270" b="0"/>
            <wp:docPr id="20948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697" name="Picture 1" descr="A screenshot of a computer&#10;&#10;Description automatically generated"/>
                    <pic:cNvPicPr/>
                  </pic:nvPicPr>
                  <pic:blipFill>
                    <a:blip r:embed="rId472"/>
                    <a:stretch>
                      <a:fillRect/>
                    </a:stretch>
                  </pic:blipFill>
                  <pic:spPr>
                    <a:xfrm>
                      <a:off x="0" y="0"/>
                      <a:ext cx="3587369" cy="2583414"/>
                    </a:xfrm>
                    <a:prstGeom prst="rect">
                      <a:avLst/>
                    </a:prstGeom>
                  </pic:spPr>
                </pic:pic>
              </a:graphicData>
            </a:graphic>
          </wp:inline>
        </w:drawing>
      </w:r>
    </w:p>
    <w:p w:rsidR="00BB12E1" w:rsidP="5424329D" w:rsidRDefault="00BB12E1" w14:paraId="0F0EEB58" w14:textId="659E8FCE">
      <w:pPr>
        <w:tabs>
          <w:tab w:val="left" w:pos="2640"/>
        </w:tabs>
        <w:rPr>
          <w:b/>
          <w:bCs/>
        </w:rPr>
      </w:pPr>
    </w:p>
    <w:p w:rsidR="00BB57A9" w:rsidP="5424329D" w:rsidRDefault="00274C30" w14:paraId="2A3A6264" w14:textId="3BBAD6E1">
      <w:pPr>
        <w:tabs>
          <w:tab w:val="left" w:pos="2640"/>
        </w:tabs>
        <w:rPr>
          <w:b/>
          <w:bCs/>
        </w:rPr>
      </w:pPr>
      <w:r>
        <w:rPr>
          <w:noProof/>
        </w:rPr>
        <w:drawing>
          <wp:inline distT="0" distB="0" distL="0" distR="0" wp14:anchorId="691E3993" wp14:editId="437CF877">
            <wp:extent cx="4711700" cy="3504281"/>
            <wp:effectExtent l="0" t="0" r="0" b="1270"/>
            <wp:docPr id="155574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73" cstate="print">
                      <a:extLst>
                        <a:ext uri="{28A0092B-C50C-407E-A947-70E740481C1C}">
                          <a14:useLocalDpi xmlns:a14="http://schemas.microsoft.com/office/drawing/2010/main" val="0"/>
                        </a:ext>
                      </a:extLst>
                    </a:blip>
                    <a:stretch>
                      <a:fillRect/>
                    </a:stretch>
                  </pic:blipFill>
                  <pic:spPr>
                    <a:xfrm>
                      <a:off x="0" y="0"/>
                      <a:ext cx="4711700" cy="3504281"/>
                    </a:xfrm>
                    <a:prstGeom prst="rect">
                      <a:avLst/>
                    </a:prstGeom>
                  </pic:spPr>
                </pic:pic>
              </a:graphicData>
            </a:graphic>
          </wp:inline>
        </w:drawing>
      </w:r>
    </w:p>
    <w:p w:rsidR="00EA6132" w:rsidP="5424329D" w:rsidRDefault="00A742AE" w14:paraId="5BFAABA9" w14:textId="5EA64BFF">
      <w:pPr>
        <w:tabs>
          <w:tab w:val="left" w:pos="2640"/>
        </w:tabs>
        <w:rPr>
          <w:b/>
          <w:bCs/>
        </w:rPr>
      </w:pPr>
      <w:r>
        <w:rPr>
          <w:b/>
          <w:noProof/>
        </w:rPr>
        <mc:AlternateContent>
          <mc:Choice Requires="aink">
            <w:drawing>
              <wp:anchor distT="0" distB="0" distL="114300" distR="114300" simplePos="0" relativeHeight="251658411" behindDoc="0" locked="0" layoutInCell="1" allowOverlap="1" wp14:anchorId="2CBE63C8" wp14:editId="5A31444C">
                <wp:simplePos x="0" y="0"/>
                <wp:positionH relativeFrom="column">
                  <wp:posOffset>2190996</wp:posOffset>
                </wp:positionH>
                <wp:positionV relativeFrom="paragraph">
                  <wp:posOffset>2167336</wp:posOffset>
                </wp:positionV>
                <wp:extent cx="360" cy="360"/>
                <wp:effectExtent l="38100" t="38100" r="38100" b="38100"/>
                <wp:wrapNone/>
                <wp:docPr id="648189531" name="Ink 115"/>
                <wp:cNvGraphicFramePr/>
                <a:graphic xmlns:a="http://schemas.openxmlformats.org/drawingml/2006/main">
                  <a:graphicData uri="http://schemas.microsoft.com/office/word/2010/wordprocessingInk">
                    <w14:contentPart bwMode="auto" r:id="rId474">
                      <w14:nvContentPartPr>
                        <w14:cNvContentPartPr/>
                      </w14:nvContentPartPr>
                      <w14:xfrm>
                        <a:off x="0" y="0"/>
                        <a:ext cx="360" cy="36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413" behindDoc="0" locked="0" layoutInCell="1" allowOverlap="1" wp14:anchorId="5858744A" wp14:editId="5A31444C">
                <wp:simplePos x="0" y="0"/>
                <wp:positionH relativeFrom="column">
                  <wp:posOffset>2190996</wp:posOffset>
                </wp:positionH>
                <wp:positionV relativeFrom="paragraph">
                  <wp:posOffset>2167336</wp:posOffset>
                </wp:positionV>
                <wp:extent cx="360" cy="360"/>
                <wp:effectExtent l="38100" t="38100" r="38100" b="38100"/>
                <wp:wrapNone/>
                <wp:docPr id="665637101" name="Ink 115"/>
                <wp:cNvGraphicFramePr/>
                <a:graphic xmlns:a="http://schemas.openxmlformats.org/drawingml/2006/main">
                  <a:graphicData uri="http://schemas.openxmlformats.org/drawingml/2006/picture">
                    <pic:pic xmlns:pic="http://schemas.openxmlformats.org/drawingml/2006/picture">
                      <pic:nvPicPr>
                        <pic:cNvPr id="648189531" name="Ink 115"/>
                        <pic:cNvPicPr/>
                      </pic:nvPicPr>
                      <pic:blipFill>
                        <a:blip r:embed="rId475"/>
                        <a:stretch>
                          <a:fillRect/>
                        </a:stretch>
                      </pic:blipFill>
                      <pic:spPr>
                        <a:xfrm>
                          <a:off x="0" y="0"/>
                          <a:ext cx="9000" cy="9000"/>
                        </a:xfrm>
                        <a:prstGeom prst="rect">
                          <a:avLst/>
                        </a:prstGeom>
                      </pic:spPr>
                    </pic:pic>
                  </a:graphicData>
                </a:graphic>
              </wp:anchor>
            </w:drawing>
          </mc:Fallback>
        </mc:AlternateContent>
      </w:r>
      <w:r>
        <w:rPr>
          <w:b/>
          <w:noProof/>
        </w:rPr>
        <mc:AlternateContent>
          <mc:Choice Requires="aink">
            <w:drawing>
              <wp:anchor distT="0" distB="0" distL="114300" distR="114300" simplePos="0" relativeHeight="251658410" behindDoc="0" locked="0" layoutInCell="1" allowOverlap="1" wp14:anchorId="022E3415" wp14:editId="483273E2">
                <wp:simplePos x="0" y="0"/>
                <wp:positionH relativeFrom="column">
                  <wp:posOffset>2190996</wp:posOffset>
                </wp:positionH>
                <wp:positionV relativeFrom="paragraph">
                  <wp:posOffset>2121616</wp:posOffset>
                </wp:positionV>
                <wp:extent cx="360" cy="360"/>
                <wp:effectExtent l="38100" t="38100" r="38100" b="38100"/>
                <wp:wrapNone/>
                <wp:docPr id="920281394" name="Ink 114"/>
                <wp:cNvGraphicFramePr/>
                <a:graphic xmlns:a="http://schemas.openxmlformats.org/drawingml/2006/main">
                  <a:graphicData uri="http://schemas.microsoft.com/office/word/2010/wordprocessingInk">
                    <w14:contentPart bwMode="auto" r:id="rId476">
                      <w14:nvContentPartPr>
                        <w14:cNvContentPartPr/>
                      </w14:nvContentPartPr>
                      <w14:xfrm>
                        <a:off x="0" y="0"/>
                        <a:ext cx="360" cy="36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412" behindDoc="0" locked="0" layoutInCell="1" allowOverlap="1" wp14:anchorId="7790BB04" wp14:editId="483273E2">
                <wp:simplePos x="0" y="0"/>
                <wp:positionH relativeFrom="column">
                  <wp:posOffset>2190996</wp:posOffset>
                </wp:positionH>
                <wp:positionV relativeFrom="paragraph">
                  <wp:posOffset>2121616</wp:posOffset>
                </wp:positionV>
                <wp:extent cx="360" cy="360"/>
                <wp:effectExtent l="38100" t="38100" r="38100" b="38100"/>
                <wp:wrapNone/>
                <wp:docPr id="727199185" name="Ink 114"/>
                <wp:cNvGraphicFramePr/>
                <a:graphic xmlns:a="http://schemas.openxmlformats.org/drawingml/2006/main">
                  <a:graphicData uri="http://schemas.openxmlformats.org/drawingml/2006/picture">
                    <pic:pic xmlns:pic="http://schemas.openxmlformats.org/drawingml/2006/picture">
                      <pic:nvPicPr>
                        <pic:cNvPr id="920281394" name="Ink 114"/>
                        <pic:cNvPicPr/>
                      </pic:nvPicPr>
                      <pic:blipFill>
                        <a:blip r:embed="rId477"/>
                        <a:stretch>
                          <a:fillRect/>
                        </a:stretch>
                      </pic:blipFill>
                      <pic:spPr>
                        <a:xfrm>
                          <a:off x="0" y="0"/>
                          <a:ext cx="9000" cy="9000"/>
                        </a:xfrm>
                        <a:prstGeom prst="rect">
                          <a:avLst/>
                        </a:prstGeom>
                      </pic:spPr>
                    </pic:pic>
                  </a:graphicData>
                </a:graphic>
              </wp:anchor>
            </w:drawing>
          </mc:Fallback>
        </mc:AlternateContent>
      </w:r>
      <w:r w:rsidRPr="00EA6132" w:rsidR="00EA6132">
        <w:rPr>
          <w:b/>
          <w:noProof/>
        </w:rPr>
        <w:drawing>
          <wp:inline distT="0" distB="0" distL="0" distR="0" wp14:anchorId="359D3BFB" wp14:editId="65E9E692">
            <wp:extent cx="4495800" cy="2832663"/>
            <wp:effectExtent l="0" t="0" r="0" b="6350"/>
            <wp:docPr id="323633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33214" name="Picture 1" descr="A screenshot of a computer&#10;&#10;Description automatically generated"/>
                    <pic:cNvPicPr/>
                  </pic:nvPicPr>
                  <pic:blipFill>
                    <a:blip r:embed="rId478"/>
                    <a:stretch>
                      <a:fillRect/>
                    </a:stretch>
                  </pic:blipFill>
                  <pic:spPr>
                    <a:xfrm>
                      <a:off x="0" y="0"/>
                      <a:ext cx="4504904" cy="2838399"/>
                    </a:xfrm>
                    <a:prstGeom prst="rect">
                      <a:avLst/>
                    </a:prstGeom>
                  </pic:spPr>
                </pic:pic>
              </a:graphicData>
            </a:graphic>
          </wp:inline>
        </w:drawing>
      </w:r>
    </w:p>
    <w:p w:rsidR="00546ECA" w:rsidP="5424329D" w:rsidRDefault="00A742AE" w14:paraId="01812E19" w14:textId="69ED10EE">
      <w:pPr>
        <w:tabs>
          <w:tab w:val="left" w:pos="2640"/>
        </w:tabs>
        <w:rPr>
          <w:b/>
          <w:bCs/>
        </w:rPr>
      </w:pPr>
      <w:r>
        <w:rPr>
          <w:b/>
          <w:noProof/>
        </w:rPr>
        <mc:AlternateContent>
          <mc:Choice Requires="aink">
            <w:drawing>
              <wp:anchor distT="0" distB="0" distL="114300" distR="114300" simplePos="0" relativeHeight="251658413" behindDoc="0" locked="0" layoutInCell="1" allowOverlap="1" wp14:anchorId="46AF6336" wp14:editId="30698EAC">
                <wp:simplePos x="0" y="0"/>
                <wp:positionH relativeFrom="column">
                  <wp:posOffset>2778876</wp:posOffset>
                </wp:positionH>
                <wp:positionV relativeFrom="paragraph">
                  <wp:posOffset>2851603</wp:posOffset>
                </wp:positionV>
                <wp:extent cx="360" cy="360"/>
                <wp:effectExtent l="38100" t="38100" r="38100" b="38100"/>
                <wp:wrapNone/>
                <wp:docPr id="1790073207" name="Ink 117"/>
                <wp:cNvGraphicFramePr/>
                <a:graphic xmlns:a="http://schemas.openxmlformats.org/drawingml/2006/main">
                  <a:graphicData uri="http://schemas.microsoft.com/office/word/2010/wordprocessingInk">
                    <w14:contentPart bwMode="auto" r:id="rId479">
                      <w14:nvContentPartPr>
                        <w14:cNvContentPartPr/>
                      </w14:nvContentPartPr>
                      <w14:xfrm>
                        <a:off x="0" y="0"/>
                        <a:ext cx="360" cy="36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415" behindDoc="0" locked="0" layoutInCell="1" allowOverlap="1" wp14:anchorId="5DCBCACF" wp14:editId="30698EAC">
                <wp:simplePos x="0" y="0"/>
                <wp:positionH relativeFrom="column">
                  <wp:posOffset>2778876</wp:posOffset>
                </wp:positionH>
                <wp:positionV relativeFrom="paragraph">
                  <wp:posOffset>2851603</wp:posOffset>
                </wp:positionV>
                <wp:extent cx="360" cy="360"/>
                <wp:effectExtent l="38100" t="38100" r="38100" b="38100"/>
                <wp:wrapNone/>
                <wp:docPr id="201123026" name="Ink 117"/>
                <wp:cNvGraphicFramePr/>
                <a:graphic xmlns:a="http://schemas.openxmlformats.org/drawingml/2006/main">
                  <a:graphicData uri="http://schemas.openxmlformats.org/drawingml/2006/picture">
                    <pic:pic xmlns:pic="http://schemas.openxmlformats.org/drawingml/2006/picture">
                      <pic:nvPicPr>
                        <pic:cNvPr id="1790073207" name="Ink 117"/>
                        <pic:cNvPicPr/>
                      </pic:nvPicPr>
                      <pic:blipFill>
                        <a:blip r:embed="rId480"/>
                        <a:stretch>
                          <a:fillRect/>
                        </a:stretch>
                      </pic:blipFill>
                      <pic:spPr>
                        <a:xfrm>
                          <a:off x="0" y="0"/>
                          <a:ext cx="9000" cy="9000"/>
                        </a:xfrm>
                        <a:prstGeom prst="rect">
                          <a:avLst/>
                        </a:prstGeom>
                      </pic:spPr>
                    </pic:pic>
                  </a:graphicData>
                </a:graphic>
              </wp:anchor>
            </w:drawing>
          </mc:Fallback>
        </mc:AlternateContent>
      </w:r>
      <w:r>
        <w:rPr>
          <w:b/>
          <w:noProof/>
        </w:rPr>
        <mc:AlternateContent>
          <mc:Choice Requires="aink">
            <w:drawing>
              <wp:anchor distT="0" distB="0" distL="114300" distR="114300" simplePos="0" relativeHeight="251658412" behindDoc="0" locked="0" layoutInCell="1" allowOverlap="1" wp14:anchorId="7CAB6692" wp14:editId="7B3EFF2E">
                <wp:simplePos x="0" y="0"/>
                <wp:positionH relativeFrom="column">
                  <wp:posOffset>2778876</wp:posOffset>
                </wp:positionH>
                <wp:positionV relativeFrom="paragraph">
                  <wp:posOffset>2797243</wp:posOffset>
                </wp:positionV>
                <wp:extent cx="360" cy="360"/>
                <wp:effectExtent l="38100" t="38100" r="38100" b="38100"/>
                <wp:wrapNone/>
                <wp:docPr id="759940777" name="Ink 116"/>
                <wp:cNvGraphicFramePr/>
                <a:graphic xmlns:a="http://schemas.openxmlformats.org/drawingml/2006/main">
                  <a:graphicData uri="http://schemas.microsoft.com/office/word/2010/wordprocessingInk">
                    <w14:contentPart bwMode="auto" r:id="rId481">
                      <w14:nvContentPartPr>
                        <w14:cNvContentPartPr/>
                      </w14:nvContentPartPr>
                      <w14:xfrm>
                        <a:off x="0" y="0"/>
                        <a:ext cx="360" cy="36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wp:anchor distT="0" distB="0" distL="114300" distR="114300" simplePos="0" relativeHeight="251658414" behindDoc="0" locked="0" layoutInCell="1" allowOverlap="1" wp14:anchorId="55713E32" wp14:editId="7B3EFF2E">
                <wp:simplePos x="0" y="0"/>
                <wp:positionH relativeFrom="column">
                  <wp:posOffset>2778876</wp:posOffset>
                </wp:positionH>
                <wp:positionV relativeFrom="paragraph">
                  <wp:posOffset>2797243</wp:posOffset>
                </wp:positionV>
                <wp:extent cx="360" cy="360"/>
                <wp:effectExtent l="38100" t="38100" r="38100" b="38100"/>
                <wp:wrapNone/>
                <wp:docPr id="329813437" name="Ink 116"/>
                <wp:cNvGraphicFramePr/>
                <a:graphic xmlns:a="http://schemas.openxmlformats.org/drawingml/2006/main">
                  <a:graphicData uri="http://schemas.openxmlformats.org/drawingml/2006/picture">
                    <pic:pic xmlns:pic="http://schemas.openxmlformats.org/drawingml/2006/picture">
                      <pic:nvPicPr>
                        <pic:cNvPr id="759940777" name="Ink 116"/>
                        <pic:cNvPicPr/>
                      </pic:nvPicPr>
                      <pic:blipFill>
                        <a:blip r:embed="rId482"/>
                        <a:stretch>
                          <a:fillRect/>
                        </a:stretch>
                      </pic:blipFill>
                      <pic:spPr>
                        <a:xfrm>
                          <a:off x="0" y="0"/>
                          <a:ext cx="9000" cy="9000"/>
                        </a:xfrm>
                        <a:prstGeom prst="rect">
                          <a:avLst/>
                        </a:prstGeom>
                      </pic:spPr>
                    </pic:pic>
                  </a:graphicData>
                </a:graphic>
              </wp:anchor>
            </w:drawing>
          </mc:Fallback>
        </mc:AlternateContent>
      </w:r>
      <w:r w:rsidRPr="00546ECA" w:rsidR="00546ECA">
        <w:rPr>
          <w:b/>
          <w:noProof/>
        </w:rPr>
        <w:drawing>
          <wp:inline distT="0" distB="0" distL="0" distR="0" wp14:anchorId="1238768E" wp14:editId="6D14979B">
            <wp:extent cx="5731510" cy="4173220"/>
            <wp:effectExtent l="0" t="0" r="2540" b="0"/>
            <wp:docPr id="344783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83726" name="Picture 1" descr="A screenshot of a computer&#10;&#10;Description automatically generated"/>
                    <pic:cNvPicPr/>
                  </pic:nvPicPr>
                  <pic:blipFill>
                    <a:blip r:embed="rId483"/>
                    <a:stretch>
                      <a:fillRect/>
                    </a:stretch>
                  </pic:blipFill>
                  <pic:spPr>
                    <a:xfrm>
                      <a:off x="0" y="0"/>
                      <a:ext cx="5731510" cy="4173220"/>
                    </a:xfrm>
                    <a:prstGeom prst="rect">
                      <a:avLst/>
                    </a:prstGeom>
                  </pic:spPr>
                </pic:pic>
              </a:graphicData>
            </a:graphic>
          </wp:inline>
        </w:drawing>
      </w:r>
    </w:p>
    <w:p w:rsidR="00D4543C" w:rsidP="5424329D" w:rsidRDefault="00D4543C" w14:paraId="53734279" w14:textId="107AEFCD">
      <w:pPr>
        <w:tabs>
          <w:tab w:val="left" w:pos="2640"/>
        </w:tabs>
        <w:rPr>
          <w:b/>
          <w:bCs/>
        </w:rPr>
      </w:pPr>
      <w:r>
        <w:rPr>
          <w:noProof/>
        </w:rPr>
        <w:drawing>
          <wp:inline distT="0" distB="0" distL="0" distR="0" wp14:anchorId="445DA0DB" wp14:editId="44425F04">
            <wp:extent cx="5731510" cy="1638300"/>
            <wp:effectExtent l="0" t="0" r="2540" b="0"/>
            <wp:docPr id="1980128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84">
                      <a:extLst>
                        <a:ext uri="{28A0092B-C50C-407E-A947-70E740481C1C}">
                          <a14:useLocalDpi xmlns:a14="http://schemas.microsoft.com/office/drawing/2010/main" val="0"/>
                        </a:ext>
                      </a:extLst>
                    </a:blip>
                    <a:stretch>
                      <a:fillRect/>
                    </a:stretch>
                  </pic:blipFill>
                  <pic:spPr>
                    <a:xfrm>
                      <a:off x="0" y="0"/>
                      <a:ext cx="5731510" cy="1638300"/>
                    </a:xfrm>
                    <a:prstGeom prst="rect">
                      <a:avLst/>
                    </a:prstGeom>
                  </pic:spPr>
                </pic:pic>
              </a:graphicData>
            </a:graphic>
          </wp:inline>
        </w:drawing>
      </w:r>
    </w:p>
    <w:p w:rsidRPr="005A5FCA" w:rsidR="00E807DB" w:rsidP="5424329D" w:rsidRDefault="00E807DB" w14:paraId="525A0FD8" w14:textId="5CCCB2A0">
      <w:pPr>
        <w:tabs>
          <w:tab w:val="left" w:pos="2640"/>
        </w:tabs>
        <w:rPr>
          <w:b/>
          <w:bCs/>
        </w:rPr>
      </w:pPr>
      <w:r>
        <w:rPr>
          <w:noProof/>
        </w:rPr>
        <w:drawing>
          <wp:inline distT="0" distB="0" distL="0" distR="0" wp14:anchorId="47CD86B4" wp14:editId="1B130394">
            <wp:extent cx="4309450" cy="3152115"/>
            <wp:effectExtent l="0" t="0" r="0" b="0"/>
            <wp:docPr id="51297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85" cstate="print">
                      <a:extLst>
                        <a:ext uri="{28A0092B-C50C-407E-A947-70E740481C1C}">
                          <a14:useLocalDpi xmlns:a14="http://schemas.microsoft.com/office/drawing/2010/main" val="0"/>
                        </a:ext>
                      </a:extLst>
                    </a:blip>
                    <a:stretch>
                      <a:fillRect/>
                    </a:stretch>
                  </pic:blipFill>
                  <pic:spPr>
                    <a:xfrm>
                      <a:off x="0" y="0"/>
                      <a:ext cx="4309450" cy="3152115"/>
                    </a:xfrm>
                    <a:prstGeom prst="rect">
                      <a:avLst/>
                    </a:prstGeom>
                  </pic:spPr>
                </pic:pic>
              </a:graphicData>
            </a:graphic>
          </wp:inline>
        </w:drawing>
      </w:r>
      <w:r w:rsidRPr="5424329D" w:rsidR="002A1F0C">
        <w:rPr>
          <w:b/>
          <w:bCs/>
        </w:rPr>
        <w:t xml:space="preserve"> </w:t>
      </w:r>
    </w:p>
    <w:p w:rsidRPr="00736A14" w:rsidR="005A5FCA" w:rsidP="5424329D" w:rsidRDefault="005A5FCA" w14:paraId="331D020C" w14:textId="7F61AB22">
      <w:pPr>
        <w:tabs>
          <w:tab w:val="left" w:pos="2640"/>
        </w:tabs>
        <w:rPr>
          <w:b/>
          <w:bCs/>
        </w:rPr>
      </w:pPr>
    </w:p>
    <w:p w:rsidR="00FF55D9" w:rsidP="5424329D" w:rsidRDefault="00FF55D9" w14:paraId="0ADF6692" w14:textId="77777777">
      <w:pPr>
        <w:tabs>
          <w:tab w:val="left" w:pos="2640"/>
        </w:tabs>
        <w:rPr>
          <w:b/>
          <w:bCs/>
          <w:lang w:val="en-US"/>
        </w:rPr>
      </w:pPr>
    </w:p>
    <w:p w:rsidR="00FF55D9" w:rsidP="5424329D" w:rsidRDefault="00FF55D9" w14:paraId="1A060A25" w14:textId="77777777">
      <w:pPr>
        <w:tabs>
          <w:tab w:val="left" w:pos="2640"/>
        </w:tabs>
        <w:rPr>
          <w:b/>
          <w:bCs/>
          <w:lang w:val="en-US"/>
        </w:rPr>
      </w:pPr>
    </w:p>
    <w:p w:rsidR="00080A3F" w:rsidP="5424329D" w:rsidRDefault="00080A3F" w14:paraId="7BC9DF8A" w14:textId="63B56763">
      <w:pPr>
        <w:tabs>
          <w:tab w:val="left" w:pos="2640"/>
        </w:tabs>
        <w:rPr>
          <w:b/>
          <w:bCs/>
          <w:sz w:val="48"/>
          <w:szCs w:val="48"/>
          <w:lang w:val="en-US"/>
        </w:rPr>
      </w:pPr>
      <w:r>
        <w:rPr>
          <w:b/>
          <w:bCs/>
          <w:sz w:val="48"/>
          <w:szCs w:val="48"/>
          <w:lang w:val="en-US"/>
        </w:rPr>
        <w:t xml:space="preserve">                               </w:t>
      </w:r>
      <w:r w:rsidRPr="00080A3F" w:rsidR="009116BB">
        <w:rPr>
          <w:b/>
          <w:bCs/>
          <w:sz w:val="48"/>
          <w:szCs w:val="48"/>
          <w:lang w:val="en-US"/>
        </w:rPr>
        <w:t>FI</w:t>
      </w:r>
      <w:r w:rsidRPr="00080A3F">
        <w:rPr>
          <w:b/>
          <w:bCs/>
          <w:sz w:val="48"/>
          <w:szCs w:val="48"/>
          <w:lang w:val="en-US"/>
        </w:rPr>
        <w:t>NANCIAL</w:t>
      </w:r>
    </w:p>
    <w:p w:rsidR="00080A3F" w:rsidP="5424329D" w:rsidRDefault="00080A3F" w14:paraId="2053DB02" w14:textId="64BB411D">
      <w:pPr>
        <w:tabs>
          <w:tab w:val="left" w:pos="2640"/>
        </w:tabs>
        <w:rPr>
          <w:b/>
          <w:bCs/>
          <w:lang w:val="en-US"/>
        </w:rPr>
      </w:pPr>
      <w:r>
        <w:rPr>
          <w:b/>
          <w:bCs/>
          <w:lang w:val="en-US"/>
        </w:rPr>
        <w:t xml:space="preserve">Only legal structure is used </w:t>
      </w:r>
    </w:p>
    <w:p w:rsidRPr="00080A3F" w:rsidR="00080A3F" w:rsidP="5424329D" w:rsidRDefault="00080A3F" w14:paraId="557E2861" w14:textId="77777777">
      <w:pPr>
        <w:tabs>
          <w:tab w:val="left" w:pos="2640"/>
        </w:tabs>
        <w:rPr>
          <w:b/>
          <w:bCs/>
          <w:lang w:val="en-US"/>
        </w:rPr>
      </w:pPr>
    </w:p>
    <w:p w:rsidR="00FF55D9" w:rsidP="5424329D" w:rsidRDefault="00805CE7" w14:paraId="712547E5" w14:textId="459594C3">
      <w:pPr>
        <w:tabs>
          <w:tab w:val="left" w:pos="2640"/>
        </w:tabs>
        <w:rPr>
          <w:b/>
          <w:bCs/>
          <w:lang w:val="en-US"/>
        </w:rPr>
      </w:pPr>
      <w:r>
        <w:rPr>
          <w:b/>
          <w:bCs/>
          <w:noProof/>
          <w:lang w:val="en-US"/>
        </w:rPr>
        <mc:AlternateContent>
          <mc:Choice Requires="aink">
            <w:drawing>
              <wp:anchor distT="0" distB="0" distL="114300" distR="114300" simplePos="0" relativeHeight="251658418" behindDoc="0" locked="0" layoutInCell="1" allowOverlap="1" wp14:anchorId="1678E66B" wp14:editId="040C403F">
                <wp:simplePos x="0" y="0"/>
                <wp:positionH relativeFrom="column">
                  <wp:posOffset>509282</wp:posOffset>
                </wp:positionH>
                <wp:positionV relativeFrom="paragraph">
                  <wp:posOffset>164256</wp:posOffset>
                </wp:positionV>
                <wp:extent cx="360" cy="195840"/>
                <wp:effectExtent l="38100" t="38100" r="38100" b="33020"/>
                <wp:wrapNone/>
                <wp:docPr id="884898768" name="Ink 1"/>
                <wp:cNvGraphicFramePr/>
                <a:graphic xmlns:a="http://schemas.openxmlformats.org/drawingml/2006/main">
                  <a:graphicData uri="http://schemas.microsoft.com/office/word/2010/wordprocessingInk">
                    <w14:contentPart bwMode="auto" r:id="rId486">
                      <w14:nvContentPartPr>
                        <w14:cNvContentPartPr/>
                      </w14:nvContentPartPr>
                      <w14:xfrm>
                        <a:off x="0" y="0"/>
                        <a:ext cx="360" cy="19584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9443" behindDoc="0" locked="0" layoutInCell="1" allowOverlap="1" wp14:anchorId="0DE5D761" wp14:editId="040C403F">
                <wp:simplePos x="0" y="0"/>
                <wp:positionH relativeFrom="column">
                  <wp:posOffset>509282</wp:posOffset>
                </wp:positionH>
                <wp:positionV relativeFrom="paragraph">
                  <wp:posOffset>164256</wp:posOffset>
                </wp:positionV>
                <wp:extent cx="360" cy="195840"/>
                <wp:effectExtent l="38100" t="38100" r="38100" b="33020"/>
                <wp:wrapNone/>
                <wp:docPr id="906099097" name="Ink 1"/>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884898768" name="Ink 1"/>
                        <pic:cNvPicPr/>
                      </pic:nvPicPr>
                      <pic:blipFill>
                        <a:blip xmlns:r="http://schemas.openxmlformats.org/officeDocument/2006/relationships" r:embed="rId487"/>
                        <a:stretch>
                          <a:fillRect/>
                        </a:stretch>
                      </pic:blipFill>
                      <pic:spPr>
                        <a:xfrm>
                          <a:off x="0" y="0"/>
                          <a:ext cx="9000" cy="204480"/>
                        </a:xfrm>
                        <a:prstGeom prst="rect">
                          <a:avLst/>
                        </a:prstGeom>
                      </pic:spPr>
                    </pic:pic>
                  </a:graphicData>
                </a:graphic>
              </wp:anchor>
            </w:drawing>
          </mc:Fallback>
        </mc:AlternateContent>
      </w:r>
      <w:r w:rsidR="00455C87">
        <w:rPr>
          <w:b/>
          <w:bCs/>
          <w:lang w:val="en-US"/>
        </w:rPr>
        <w:t>Enterprise</w:t>
      </w:r>
      <w:r w:rsidR="00064766">
        <w:rPr>
          <w:b/>
          <w:bCs/>
          <w:lang w:val="en-US"/>
        </w:rPr>
        <w:t xml:space="preserve">(only 1 enterprise is </w:t>
      </w:r>
      <w:r w:rsidR="005A0FBE">
        <w:rPr>
          <w:b/>
          <w:bCs/>
          <w:lang w:val="en-US"/>
        </w:rPr>
        <w:t>there</w:t>
      </w:r>
      <w:r w:rsidR="00064766">
        <w:rPr>
          <w:b/>
          <w:bCs/>
          <w:lang w:val="en-US"/>
        </w:rPr>
        <w:t>)</w:t>
      </w:r>
    </w:p>
    <w:p w:rsidR="00455C87" w:rsidP="5424329D" w:rsidRDefault="00805CE7" w14:paraId="36F6EF68" w14:textId="64DFD3B5">
      <w:pPr>
        <w:tabs>
          <w:tab w:val="left" w:pos="2640"/>
        </w:tabs>
        <w:rPr>
          <w:b/>
          <w:bCs/>
          <w:lang w:val="en-US"/>
        </w:rPr>
      </w:pPr>
      <w:r>
        <w:rPr>
          <w:b/>
          <w:bCs/>
          <w:noProof/>
          <w:lang w:val="en-US"/>
        </w:rPr>
        <mc:AlternateContent>
          <mc:Choice Requires="aink">
            <w:drawing>
              <wp:anchor distT="0" distB="0" distL="114300" distR="114300" simplePos="0" relativeHeight="251658419" behindDoc="0" locked="0" layoutInCell="1" allowOverlap="1" wp14:anchorId="323BBF6C" wp14:editId="6B47D947">
                <wp:simplePos x="0" y="0"/>
                <wp:positionH relativeFrom="column">
                  <wp:posOffset>161882</wp:posOffset>
                </wp:positionH>
                <wp:positionV relativeFrom="paragraph">
                  <wp:posOffset>176876</wp:posOffset>
                </wp:positionV>
                <wp:extent cx="360" cy="219960"/>
                <wp:effectExtent l="38100" t="38100" r="38100" b="46990"/>
                <wp:wrapNone/>
                <wp:docPr id="1440982316" name="Ink 2"/>
                <wp:cNvGraphicFramePr/>
                <a:graphic xmlns:a="http://schemas.openxmlformats.org/drawingml/2006/main">
                  <a:graphicData uri="http://schemas.microsoft.com/office/word/2010/wordprocessingInk">
                    <w14:contentPart bwMode="auto" r:id="rId488">
                      <w14:nvContentPartPr>
                        <w14:cNvContentPartPr/>
                      </w14:nvContentPartPr>
                      <w14:xfrm>
                        <a:off x="0" y="0"/>
                        <a:ext cx="360" cy="21996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60467" behindDoc="0" locked="0" layoutInCell="1" allowOverlap="1" wp14:anchorId="10653979" wp14:editId="6B47D947">
                <wp:simplePos x="0" y="0"/>
                <wp:positionH relativeFrom="column">
                  <wp:posOffset>161882</wp:posOffset>
                </wp:positionH>
                <wp:positionV relativeFrom="paragraph">
                  <wp:posOffset>176876</wp:posOffset>
                </wp:positionV>
                <wp:extent cx="360" cy="219960"/>
                <wp:effectExtent l="38100" t="38100" r="38100" b="46990"/>
                <wp:wrapNone/>
                <wp:docPr id="1828450868" name="Ink 2"/>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1440982316" name="Ink 2"/>
                        <pic:cNvPicPr/>
                      </pic:nvPicPr>
                      <pic:blipFill>
                        <a:blip xmlns:r="http://schemas.openxmlformats.org/officeDocument/2006/relationships" r:embed="rId489"/>
                        <a:stretch>
                          <a:fillRect/>
                        </a:stretch>
                      </pic:blipFill>
                      <pic:spPr>
                        <a:xfrm>
                          <a:off x="0" y="0"/>
                          <a:ext cx="9000" cy="228600"/>
                        </a:xfrm>
                        <a:prstGeom prst="rect">
                          <a:avLst/>
                        </a:prstGeom>
                      </pic:spPr>
                    </pic:pic>
                  </a:graphicData>
                </a:graphic>
              </wp:anchor>
            </w:drawing>
          </mc:Fallback>
        </mc:AlternateContent>
      </w:r>
      <w:r w:rsidR="00057C0F">
        <w:rPr>
          <w:b/>
          <w:bCs/>
          <w:lang w:val="en-US"/>
        </w:rPr>
        <w:t>Legal entity</w:t>
      </w:r>
      <w:r w:rsidR="00810F74">
        <w:rPr>
          <w:b/>
          <w:bCs/>
          <w:lang w:val="en-US"/>
        </w:rPr>
        <w:t xml:space="preserve">           ledger</w:t>
      </w:r>
      <w:r w:rsidR="00FA046C">
        <w:rPr>
          <w:b/>
          <w:bCs/>
          <w:lang w:val="en-US"/>
        </w:rPr>
        <w:t xml:space="preserve"> </w:t>
      </w:r>
    </w:p>
    <w:p w:rsidR="00810F74" w:rsidP="5424329D" w:rsidRDefault="00805CE7" w14:paraId="400D72B0" w14:textId="0FBA3BCA">
      <w:pPr>
        <w:tabs>
          <w:tab w:val="left" w:pos="2640"/>
        </w:tabs>
        <w:rPr>
          <w:b/>
          <w:bCs/>
          <w:lang w:val="en-US"/>
        </w:rPr>
      </w:pPr>
      <w:r>
        <w:rPr>
          <w:b/>
          <w:bCs/>
          <w:noProof/>
          <w:lang w:val="en-US"/>
        </w:rPr>
        <mc:AlternateContent>
          <mc:Choice Requires="aink">
            <w:drawing>
              <wp:anchor distT="0" distB="0" distL="114300" distR="114300" simplePos="0" relativeHeight="251658422" behindDoc="0" locked="0" layoutInCell="1" allowOverlap="1" wp14:anchorId="769465AF" wp14:editId="5CD4A17F">
                <wp:simplePos x="0" y="0"/>
                <wp:positionH relativeFrom="column">
                  <wp:posOffset>-162118</wp:posOffset>
                </wp:positionH>
                <wp:positionV relativeFrom="paragraph">
                  <wp:posOffset>62691</wp:posOffset>
                </wp:positionV>
                <wp:extent cx="4412880" cy="202680"/>
                <wp:effectExtent l="38100" t="38100" r="45085" b="45085"/>
                <wp:wrapNone/>
                <wp:docPr id="780290962" name="Ink 7"/>
                <wp:cNvGraphicFramePr/>
                <a:graphic xmlns:a="http://schemas.openxmlformats.org/drawingml/2006/main">
                  <a:graphicData uri="http://schemas.microsoft.com/office/word/2010/wordprocessingInk">
                    <w14:contentPart bwMode="auto" r:id="rId490">
                      <w14:nvContentPartPr>
                        <w14:cNvContentPartPr/>
                      </w14:nvContentPartPr>
                      <w14:xfrm>
                        <a:off x="0" y="0"/>
                        <a:ext cx="4412880" cy="20268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65587" behindDoc="0" locked="0" layoutInCell="1" allowOverlap="1" wp14:anchorId="7E481C84" wp14:editId="5CD4A17F">
                <wp:simplePos x="0" y="0"/>
                <wp:positionH relativeFrom="column">
                  <wp:posOffset>-162118</wp:posOffset>
                </wp:positionH>
                <wp:positionV relativeFrom="paragraph">
                  <wp:posOffset>62691</wp:posOffset>
                </wp:positionV>
                <wp:extent cx="4412880" cy="202680"/>
                <wp:effectExtent l="38100" t="38100" r="45085" b="45085"/>
                <wp:wrapNone/>
                <wp:docPr id="2085900678" name="Ink 7"/>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780290962" name="Ink 7"/>
                        <pic:cNvPicPr/>
                      </pic:nvPicPr>
                      <pic:blipFill>
                        <a:blip xmlns:r="http://schemas.openxmlformats.org/officeDocument/2006/relationships" r:embed="rId491"/>
                        <a:stretch>
                          <a:fillRect/>
                        </a:stretch>
                      </pic:blipFill>
                      <pic:spPr>
                        <a:xfrm>
                          <a:off x="0" y="0"/>
                          <a:ext cx="4421520" cy="211320"/>
                        </a:xfrm>
                        <a:prstGeom prst="rect">
                          <a:avLst/>
                        </a:prstGeom>
                      </pic:spPr>
                    </pic:pic>
                  </a:graphicData>
                </a:graphic>
              </wp:anchor>
            </w:drawing>
          </mc:Fallback>
        </mc:AlternateContent>
      </w:r>
      <w:r w:rsidR="00810F74">
        <w:rPr>
          <w:b/>
          <w:bCs/>
          <w:lang w:val="en-US"/>
        </w:rPr>
        <w:t>Bu</w:t>
      </w:r>
      <w:r w:rsidR="005A0FBE">
        <w:rPr>
          <w:b/>
          <w:bCs/>
          <w:lang w:val="en-US"/>
        </w:rPr>
        <w:t xml:space="preserve">                                                                                                      financial</w:t>
      </w:r>
    </w:p>
    <w:p w:rsidR="00810F74" w:rsidP="5424329D" w:rsidRDefault="00805CE7" w14:paraId="080CA2D2" w14:textId="41A0C6EE">
      <w:pPr>
        <w:tabs>
          <w:tab w:val="left" w:pos="2640"/>
        </w:tabs>
        <w:rPr>
          <w:b/>
          <w:bCs/>
          <w:lang w:val="en-US"/>
        </w:rPr>
      </w:pPr>
      <w:r>
        <w:rPr>
          <w:b/>
          <w:bCs/>
          <w:noProof/>
          <w:lang w:val="en-US"/>
        </w:rPr>
        <mc:AlternateContent>
          <mc:Choice Requires="aink">
            <w:drawing>
              <wp:anchor distT="0" distB="0" distL="114300" distR="114300" simplePos="0" relativeHeight="251658420" behindDoc="0" locked="0" layoutInCell="1" allowOverlap="1" wp14:anchorId="0C5144EC" wp14:editId="1AFD9E90">
                <wp:simplePos x="0" y="0"/>
                <wp:positionH relativeFrom="column">
                  <wp:posOffset>132715</wp:posOffset>
                </wp:positionH>
                <wp:positionV relativeFrom="paragraph">
                  <wp:posOffset>-127635</wp:posOffset>
                </wp:positionV>
                <wp:extent cx="20955" cy="496830"/>
                <wp:effectExtent l="38100" t="38100" r="36195" b="36830"/>
                <wp:wrapNone/>
                <wp:docPr id="1237852829" name="Ink 5"/>
                <wp:cNvGraphicFramePr/>
                <a:graphic xmlns:a="http://schemas.openxmlformats.org/drawingml/2006/main">
                  <a:graphicData uri="http://schemas.microsoft.com/office/word/2010/wordprocessingInk">
                    <w14:contentPart bwMode="auto" r:id="rId492">
                      <w14:nvContentPartPr>
                        <w14:cNvContentPartPr/>
                      </w14:nvContentPartPr>
                      <w14:xfrm>
                        <a:off x="0" y="0"/>
                        <a:ext cx="20955" cy="49683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63539" behindDoc="0" locked="0" layoutInCell="1" allowOverlap="1" wp14:anchorId="62F860FC" wp14:editId="1AFD9E90">
                <wp:simplePos x="0" y="0"/>
                <wp:positionH relativeFrom="column">
                  <wp:posOffset>132715</wp:posOffset>
                </wp:positionH>
                <wp:positionV relativeFrom="paragraph">
                  <wp:posOffset>-127635</wp:posOffset>
                </wp:positionV>
                <wp:extent cx="20955" cy="496830"/>
                <wp:effectExtent l="38100" t="38100" r="36195" b="36830"/>
                <wp:wrapNone/>
                <wp:docPr id="334606261" name="Ink 5"/>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1237852829" name="Ink 5"/>
                        <pic:cNvPicPr/>
                      </pic:nvPicPr>
                      <pic:blipFill>
                        <a:blip xmlns:r="http://schemas.openxmlformats.org/officeDocument/2006/relationships" r:embed="rId493"/>
                        <a:stretch>
                          <a:fillRect/>
                        </a:stretch>
                      </pic:blipFill>
                      <pic:spPr>
                        <a:xfrm>
                          <a:off x="0" y="0"/>
                          <a:ext cx="29479" cy="505464"/>
                        </a:xfrm>
                        <a:prstGeom prst="rect">
                          <a:avLst/>
                        </a:prstGeom>
                      </pic:spPr>
                    </pic:pic>
                  </a:graphicData>
                </a:graphic>
              </wp:anchor>
            </w:drawing>
          </mc:Fallback>
        </mc:AlternateContent>
      </w:r>
      <w:r w:rsidR="009F499E">
        <w:rPr>
          <w:b/>
          <w:bCs/>
          <w:lang w:val="en-US"/>
        </w:rPr>
        <w:t>Inv org</w:t>
      </w:r>
    </w:p>
    <w:p w:rsidR="003327D4" w:rsidP="5424329D" w:rsidRDefault="00805CE7" w14:paraId="781282AC" w14:textId="2FE59B84">
      <w:pPr>
        <w:tabs>
          <w:tab w:val="left" w:pos="2640"/>
        </w:tabs>
        <w:rPr>
          <w:b/>
          <w:bCs/>
          <w:lang w:val="en-US"/>
        </w:rPr>
      </w:pPr>
      <w:r>
        <w:rPr>
          <w:b/>
          <w:bCs/>
          <w:noProof/>
          <w:lang w:val="en-US"/>
        </w:rPr>
        <mc:AlternateContent>
          <mc:Choice Requires="aink">
            <w:drawing>
              <wp:anchor distT="0" distB="0" distL="114300" distR="114300" simplePos="0" relativeHeight="251658421" behindDoc="0" locked="0" layoutInCell="1" allowOverlap="1" wp14:anchorId="3971F899" wp14:editId="7E781852">
                <wp:simplePos x="0" y="0"/>
                <wp:positionH relativeFrom="column">
                  <wp:posOffset>156122</wp:posOffset>
                </wp:positionH>
                <wp:positionV relativeFrom="paragraph">
                  <wp:posOffset>163086</wp:posOffset>
                </wp:positionV>
                <wp:extent cx="6480" cy="190080"/>
                <wp:effectExtent l="38100" t="38100" r="31750" b="38735"/>
                <wp:wrapNone/>
                <wp:docPr id="42128197" name="Ink 6"/>
                <wp:cNvGraphicFramePr/>
                <a:graphic xmlns:a="http://schemas.openxmlformats.org/drawingml/2006/main">
                  <a:graphicData uri="http://schemas.microsoft.com/office/word/2010/wordprocessingInk">
                    <w14:contentPart bwMode="auto" r:id="rId494">
                      <w14:nvContentPartPr>
                        <w14:cNvContentPartPr/>
                      </w14:nvContentPartPr>
                      <w14:xfrm>
                        <a:off x="0" y="0"/>
                        <a:ext cx="6480" cy="19008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64563" behindDoc="0" locked="0" layoutInCell="1" allowOverlap="1" wp14:anchorId="141D2A6A" wp14:editId="7E781852">
                <wp:simplePos x="0" y="0"/>
                <wp:positionH relativeFrom="column">
                  <wp:posOffset>156122</wp:posOffset>
                </wp:positionH>
                <wp:positionV relativeFrom="paragraph">
                  <wp:posOffset>163086</wp:posOffset>
                </wp:positionV>
                <wp:extent cx="6480" cy="190080"/>
                <wp:effectExtent l="38100" t="38100" r="31750" b="38735"/>
                <wp:wrapNone/>
                <wp:docPr id="956261743" name="Ink 6"/>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42128197" name="Ink 6"/>
                        <pic:cNvPicPr/>
                      </pic:nvPicPr>
                      <pic:blipFill>
                        <a:blip xmlns:r="http://schemas.openxmlformats.org/officeDocument/2006/relationships" r:embed="rId495"/>
                        <a:stretch>
                          <a:fillRect/>
                        </a:stretch>
                      </pic:blipFill>
                      <pic:spPr>
                        <a:xfrm>
                          <a:off x="0" y="0"/>
                          <a:ext cx="15120" cy="198720"/>
                        </a:xfrm>
                        <a:prstGeom prst="rect">
                          <a:avLst/>
                        </a:prstGeom>
                      </pic:spPr>
                    </pic:pic>
                  </a:graphicData>
                </a:graphic>
              </wp:anchor>
            </w:drawing>
          </mc:Fallback>
        </mc:AlternateContent>
      </w:r>
      <w:r w:rsidR="00D670F5">
        <w:rPr>
          <w:b/>
          <w:bCs/>
          <w:lang w:val="en-US"/>
        </w:rPr>
        <w:t>Sub inv</w:t>
      </w:r>
      <w:r w:rsidR="005A0FBE">
        <w:rPr>
          <w:b/>
          <w:bCs/>
          <w:lang w:val="en-US"/>
        </w:rPr>
        <w:t xml:space="preserve">                                                                                          </w:t>
      </w:r>
      <w:r w:rsidR="00151E4B">
        <w:rPr>
          <w:b/>
          <w:bCs/>
          <w:lang w:val="en-US"/>
        </w:rPr>
        <w:t>SCM</w:t>
      </w:r>
    </w:p>
    <w:p w:rsidR="00D670F5" w:rsidP="5424329D" w:rsidRDefault="003327D4" w14:paraId="312211C9" w14:textId="7AD1DF45">
      <w:pPr>
        <w:tabs>
          <w:tab w:val="left" w:pos="2640"/>
        </w:tabs>
        <w:rPr>
          <w:b/>
          <w:bCs/>
          <w:lang w:val="en-US"/>
        </w:rPr>
      </w:pPr>
      <w:r>
        <w:rPr>
          <w:b/>
          <w:bCs/>
          <w:lang w:val="en-US"/>
        </w:rPr>
        <w:t>L</w:t>
      </w:r>
      <w:r w:rsidR="00064766">
        <w:rPr>
          <w:b/>
          <w:bCs/>
          <w:lang w:val="en-US"/>
        </w:rPr>
        <w:t>oc</w:t>
      </w:r>
    </w:p>
    <w:p w:rsidR="00BD2C57" w:rsidP="5424329D" w:rsidRDefault="00BD2C57" w14:paraId="36A99973" w14:textId="77777777">
      <w:pPr>
        <w:tabs>
          <w:tab w:val="left" w:pos="2640"/>
        </w:tabs>
        <w:rPr>
          <w:b/>
          <w:bCs/>
          <w:lang w:val="en-US"/>
        </w:rPr>
      </w:pPr>
    </w:p>
    <w:p w:rsidR="00BD2C57" w:rsidP="5424329D" w:rsidRDefault="00BD2C57" w14:paraId="3245F87B" w14:textId="77777777">
      <w:pPr>
        <w:tabs>
          <w:tab w:val="left" w:pos="2640"/>
        </w:tabs>
        <w:rPr>
          <w:b/>
          <w:bCs/>
          <w:lang w:val="en-US"/>
        </w:rPr>
      </w:pPr>
    </w:p>
    <w:p w:rsidRPr="00763FD0" w:rsidR="00BD2C57" w:rsidP="00763FD0" w:rsidRDefault="00BD2C57" w14:paraId="3FF14BFC" w14:textId="526E60B7">
      <w:pPr>
        <w:pStyle w:val="ListParagraph"/>
        <w:numPr>
          <w:ilvl w:val="0"/>
          <w:numId w:val="24"/>
        </w:numPr>
        <w:tabs>
          <w:tab w:val="left" w:pos="2640"/>
        </w:tabs>
        <w:rPr>
          <w:b/>
          <w:bCs/>
          <w:lang w:val="en-US"/>
        </w:rPr>
      </w:pPr>
      <w:r w:rsidRPr="00763FD0">
        <w:rPr>
          <w:b/>
          <w:bCs/>
          <w:lang w:val="en-US"/>
        </w:rPr>
        <w:t xml:space="preserve">Ledgers </w:t>
      </w:r>
    </w:p>
    <w:p w:rsidR="002B0AE9" w:rsidP="5424329D" w:rsidRDefault="004E7BA2" w14:paraId="15B69E0E" w14:textId="77C8359A">
      <w:pPr>
        <w:tabs>
          <w:tab w:val="left" w:pos="2640"/>
        </w:tabs>
        <w:rPr>
          <w:b/>
          <w:bCs/>
          <w:lang w:val="en-US"/>
        </w:rPr>
      </w:pPr>
      <w:r>
        <w:rPr>
          <w:b/>
          <w:bCs/>
          <w:lang w:val="en-US"/>
        </w:rPr>
        <w:t xml:space="preserve"> </w:t>
      </w:r>
      <w:r w:rsidR="005738D7">
        <w:rPr>
          <w:b/>
          <w:bCs/>
          <w:lang w:val="en-US"/>
        </w:rPr>
        <w:t xml:space="preserve">How </w:t>
      </w:r>
      <w:r w:rsidR="00F631F3">
        <w:rPr>
          <w:b/>
          <w:bCs/>
          <w:lang w:val="en-US"/>
        </w:rPr>
        <w:t xml:space="preserve"> will you check your </w:t>
      </w:r>
      <w:r w:rsidR="001A5AE4">
        <w:rPr>
          <w:b/>
          <w:bCs/>
          <w:lang w:val="en-US"/>
        </w:rPr>
        <w:t>daily rates</w:t>
      </w:r>
    </w:p>
    <w:p w:rsidR="002B0AE9" w:rsidP="5424329D" w:rsidRDefault="002D7616" w14:paraId="0262A698" w14:textId="3039FCCF">
      <w:pPr>
        <w:tabs>
          <w:tab w:val="left" w:pos="2640"/>
        </w:tabs>
        <w:rPr>
          <w:b/>
          <w:bCs/>
          <w:lang w:val="en-US"/>
        </w:rPr>
      </w:pPr>
      <w:r>
        <w:rPr>
          <w:b/>
          <w:bCs/>
          <w:lang w:val="en-US"/>
        </w:rPr>
        <w:t>Setup and maintenance ………action</w:t>
      </w:r>
      <w:r w:rsidR="002F7058">
        <w:rPr>
          <w:b/>
          <w:bCs/>
          <w:lang w:val="en-US"/>
        </w:rPr>
        <w:t xml:space="preserve"> </w:t>
      </w:r>
    </w:p>
    <w:p w:rsidR="009D3BA4" w:rsidP="5424329D" w:rsidRDefault="00EF3535" w14:paraId="12E06D8D" w14:textId="767EC0D6">
      <w:pPr>
        <w:tabs>
          <w:tab w:val="left" w:pos="2640"/>
        </w:tabs>
        <w:rPr>
          <w:b/>
          <w:bCs/>
          <w:lang w:val="en-US"/>
        </w:rPr>
      </w:pPr>
      <w:r>
        <w:rPr>
          <w:b/>
          <w:bCs/>
          <w:noProof/>
          <w:lang w:val="en-US"/>
        </w:rPr>
        <mc:AlternateContent>
          <mc:Choice Requires="aink">
            <w:drawing>
              <wp:anchor distT="0" distB="0" distL="114300" distR="114300" simplePos="0" relativeHeight="251658423" behindDoc="0" locked="0" layoutInCell="1" allowOverlap="1" wp14:anchorId="77B8CB0C" wp14:editId="31B5676A">
                <wp:simplePos x="0" y="0"/>
                <wp:positionH relativeFrom="column">
                  <wp:posOffset>2320809</wp:posOffset>
                </wp:positionH>
                <wp:positionV relativeFrom="paragraph">
                  <wp:posOffset>1729800</wp:posOffset>
                </wp:positionV>
                <wp:extent cx="355680" cy="163800"/>
                <wp:effectExtent l="38100" t="38100" r="44450" b="46355"/>
                <wp:wrapNone/>
                <wp:docPr id="1804131345" name="Ink 8"/>
                <wp:cNvGraphicFramePr/>
                <a:graphic xmlns:a="http://schemas.openxmlformats.org/drawingml/2006/main">
                  <a:graphicData uri="http://schemas.microsoft.com/office/word/2010/wordprocessingInk">
                    <w14:contentPart bwMode="auto" r:id="rId496">
                      <w14:nvContentPartPr>
                        <w14:cNvContentPartPr/>
                      </w14:nvContentPartPr>
                      <w14:xfrm>
                        <a:off x="0" y="0"/>
                        <a:ext cx="355680" cy="163800"/>
                      </w14:xfrm>
                    </w14:contentPart>
                  </a:graphicData>
                </a:graphic>
              </wp:anchor>
            </w:drawing>
          </mc:Choice>
          <mc:Fallback xmlns:arto="http://schemas.microsoft.com/office/word/2006/arto" xmlns:a14="http://schemas.microsoft.com/office/drawing/2010/main" xmlns:pic="http://schemas.openxmlformats.org/drawingml/2006/picture" xmlns:a="http://schemas.openxmlformats.org/drawingml/2006/main">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66611" behindDoc="0" locked="0" layoutInCell="1" allowOverlap="1" wp14:anchorId="3E9B506E" wp14:editId="31B5676A">
                <wp:simplePos x="0" y="0"/>
                <wp:positionH relativeFrom="column">
                  <wp:posOffset>2320809</wp:posOffset>
                </wp:positionH>
                <wp:positionV relativeFrom="paragraph">
                  <wp:posOffset>1729800</wp:posOffset>
                </wp:positionV>
                <wp:extent cx="355680" cy="163800"/>
                <wp:effectExtent l="38100" t="38100" r="44450" b="46355"/>
                <wp:wrapNone/>
                <wp:docPr id="1129383890" name="Ink 8"/>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1804131345" name="Ink 8"/>
                        <pic:cNvPicPr/>
                      </pic:nvPicPr>
                      <pic:blipFill>
                        <a:blip xmlns:r="http://schemas.openxmlformats.org/officeDocument/2006/relationships" r:embed="rId497"/>
                        <a:stretch>
                          <a:fillRect/>
                        </a:stretch>
                      </pic:blipFill>
                      <pic:spPr>
                        <a:xfrm>
                          <a:off x="0" y="0"/>
                          <a:ext cx="364320" cy="172440"/>
                        </a:xfrm>
                        <a:prstGeom prst="rect">
                          <a:avLst/>
                        </a:prstGeom>
                      </pic:spPr>
                    </pic:pic>
                  </a:graphicData>
                </a:graphic>
              </wp:anchor>
            </w:drawing>
          </mc:Fallback>
        </mc:AlternateContent>
      </w:r>
      <w:r w:rsidRPr="006E3EA7" w:rsidR="006E3EA7">
        <w:rPr>
          <w:b/>
          <w:bCs/>
          <w:noProof/>
          <w:lang w:val="en-US"/>
        </w:rPr>
        <w:drawing>
          <wp:inline distT="0" distB="0" distL="0" distR="0" wp14:anchorId="1DC083ED" wp14:editId="3D385630">
            <wp:extent cx="3683000" cy="3414099"/>
            <wp:effectExtent l="0" t="0" r="0" b="0"/>
            <wp:docPr id="1517623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23077" name="Picture 1" descr="A screenshot of a computer&#10;&#10;Description automatically generated"/>
                    <pic:cNvPicPr/>
                  </pic:nvPicPr>
                  <pic:blipFill>
                    <a:blip r:embed="rId498"/>
                    <a:stretch>
                      <a:fillRect/>
                    </a:stretch>
                  </pic:blipFill>
                  <pic:spPr>
                    <a:xfrm>
                      <a:off x="0" y="0"/>
                      <a:ext cx="3685172" cy="3416112"/>
                    </a:xfrm>
                    <a:prstGeom prst="rect">
                      <a:avLst/>
                    </a:prstGeom>
                  </pic:spPr>
                </pic:pic>
              </a:graphicData>
            </a:graphic>
          </wp:inline>
        </w:drawing>
      </w:r>
    </w:p>
    <w:p w:rsidR="00D36512" w:rsidP="5424329D" w:rsidRDefault="00D36512" w14:paraId="1DC33909" w14:textId="77777777">
      <w:pPr>
        <w:tabs>
          <w:tab w:val="left" w:pos="2640"/>
        </w:tabs>
        <w:rPr>
          <w:b/>
          <w:bCs/>
          <w:lang w:val="en-US"/>
        </w:rPr>
      </w:pPr>
    </w:p>
    <w:p w:rsidR="00D36512" w:rsidP="5424329D" w:rsidRDefault="00D36512" w14:paraId="0B968BFE" w14:textId="77777777">
      <w:pPr>
        <w:tabs>
          <w:tab w:val="left" w:pos="2640"/>
        </w:tabs>
        <w:rPr>
          <w:b/>
          <w:bCs/>
          <w:lang w:val="en-US"/>
        </w:rPr>
      </w:pPr>
    </w:p>
    <w:p w:rsidR="00D36512" w:rsidP="5424329D" w:rsidRDefault="00D36512" w14:paraId="79EB3F92" w14:textId="38094A99">
      <w:pPr>
        <w:tabs>
          <w:tab w:val="left" w:pos="2640"/>
        </w:tabs>
        <w:rPr>
          <w:b/>
          <w:bCs/>
          <w:lang w:val="en-US"/>
        </w:rPr>
      </w:pPr>
      <w:r w:rsidRPr="00D36512">
        <w:rPr>
          <w:b/>
          <w:bCs/>
          <w:noProof/>
          <w:lang w:val="en-US"/>
        </w:rPr>
        <w:drawing>
          <wp:inline distT="0" distB="0" distL="0" distR="0" wp14:anchorId="577FA17A" wp14:editId="5AF0040E">
            <wp:extent cx="4940222" cy="3683000"/>
            <wp:effectExtent l="0" t="0" r="0" b="0"/>
            <wp:docPr id="599219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19716" name="Picture 1" descr="A screenshot of a computer&#10;&#10;Description automatically generated"/>
                    <pic:cNvPicPr/>
                  </pic:nvPicPr>
                  <pic:blipFill>
                    <a:blip r:embed="rId499"/>
                    <a:stretch>
                      <a:fillRect/>
                    </a:stretch>
                  </pic:blipFill>
                  <pic:spPr>
                    <a:xfrm>
                      <a:off x="0" y="0"/>
                      <a:ext cx="4947835" cy="3688675"/>
                    </a:xfrm>
                    <a:prstGeom prst="rect">
                      <a:avLst/>
                    </a:prstGeom>
                  </pic:spPr>
                </pic:pic>
              </a:graphicData>
            </a:graphic>
          </wp:inline>
        </w:drawing>
      </w:r>
    </w:p>
    <w:p w:rsidR="00773CD9" w:rsidP="5424329D" w:rsidRDefault="00773CD9" w14:paraId="29B728AA" w14:textId="77777777">
      <w:pPr>
        <w:tabs>
          <w:tab w:val="left" w:pos="2640"/>
        </w:tabs>
        <w:rPr>
          <w:b/>
          <w:bCs/>
          <w:lang w:val="en-US"/>
        </w:rPr>
      </w:pPr>
    </w:p>
    <w:p w:rsidR="00D36512" w:rsidP="5424329D" w:rsidRDefault="00074285" w14:paraId="3D0E227A" w14:textId="71C27A36">
      <w:pPr>
        <w:tabs>
          <w:tab w:val="left" w:pos="2640"/>
        </w:tabs>
        <w:rPr>
          <w:b/>
          <w:bCs/>
          <w:lang w:val="en-US"/>
        </w:rPr>
      </w:pPr>
      <w:r>
        <w:rPr>
          <w:b/>
          <w:bCs/>
          <w:lang w:val="en-US"/>
        </w:rPr>
        <w:t>Define a rate type</w:t>
      </w:r>
      <w:r w:rsidR="00773CD9">
        <w:rPr>
          <w:b/>
          <w:bCs/>
          <w:lang w:val="en-US"/>
        </w:rPr>
        <w:t>..go to plus sign..after creating ……give exchange value</w:t>
      </w:r>
      <w:r w:rsidR="006630DA">
        <w:rPr>
          <w:b/>
          <w:bCs/>
          <w:lang w:val="en-US"/>
        </w:rPr>
        <w:t xml:space="preserve"> by </w:t>
      </w:r>
      <w:r w:rsidR="0048147E">
        <w:rPr>
          <w:b/>
          <w:bCs/>
          <w:lang w:val="en-US"/>
        </w:rPr>
        <w:t>going on  daily rate</w:t>
      </w:r>
      <w:r w:rsidR="003C2040">
        <w:rPr>
          <w:b/>
          <w:bCs/>
          <w:lang w:val="en-US"/>
        </w:rPr>
        <w:t xml:space="preserve">…..now go to </w:t>
      </w:r>
      <w:r w:rsidR="008643B2">
        <w:rPr>
          <w:b/>
          <w:bCs/>
          <w:lang w:val="en-US"/>
        </w:rPr>
        <w:t>fbdi</w:t>
      </w:r>
      <w:r w:rsidR="00C20092">
        <w:rPr>
          <w:b/>
          <w:bCs/>
          <w:lang w:val="en-US"/>
        </w:rPr>
        <w:t>(</w:t>
      </w:r>
      <w:r w:rsidRPr="00C20092" w:rsidR="00C20092">
        <w:rPr>
          <w:b/>
          <w:bCs/>
        </w:rPr>
        <w:t>File-Based Data Import</w:t>
      </w:r>
      <w:r w:rsidR="00C20092">
        <w:rPr>
          <w:b/>
          <w:bCs/>
          <w:lang w:val="en-US"/>
        </w:rPr>
        <w:t>)</w:t>
      </w:r>
      <w:r w:rsidR="009D0883">
        <w:rPr>
          <w:b/>
          <w:bCs/>
          <w:lang w:val="en-US"/>
        </w:rPr>
        <w:t>….go to ledger</w:t>
      </w:r>
      <w:r w:rsidR="00544B90">
        <w:rPr>
          <w:b/>
          <w:bCs/>
          <w:lang w:val="en-US"/>
        </w:rPr>
        <w:t xml:space="preserve"> …..</w:t>
      </w:r>
      <w:r w:rsidR="00B32B4A">
        <w:rPr>
          <w:b/>
          <w:bCs/>
          <w:lang w:val="en-US"/>
        </w:rPr>
        <w:t xml:space="preserve">impoort </w:t>
      </w:r>
      <w:r w:rsidR="00F17A30">
        <w:rPr>
          <w:b/>
          <w:bCs/>
          <w:lang w:val="en-US"/>
        </w:rPr>
        <w:t>and calculate …..</w:t>
      </w:r>
      <w:r w:rsidR="00D03201">
        <w:rPr>
          <w:b/>
          <w:bCs/>
          <w:lang w:val="en-US"/>
        </w:rPr>
        <w:t>download xlsm template</w:t>
      </w:r>
      <w:r w:rsidR="00D418D5">
        <w:rPr>
          <w:b/>
          <w:bCs/>
          <w:lang w:val="en-US"/>
        </w:rPr>
        <w:t>….un</w:t>
      </w:r>
      <w:r w:rsidR="003D5F9F">
        <w:rPr>
          <w:b/>
          <w:bCs/>
          <w:lang w:val="en-US"/>
        </w:rPr>
        <w:t>block it…open in excel sheet…enable editing…</w:t>
      </w:r>
      <w:r w:rsidR="00BB7571">
        <w:rPr>
          <w:b/>
          <w:bCs/>
          <w:lang w:val="en-US"/>
        </w:rPr>
        <w:t>press cntr+</w:t>
      </w:r>
      <w:r w:rsidR="00105B92">
        <w:rPr>
          <w:b/>
          <w:bCs/>
          <w:lang w:val="en-US"/>
        </w:rPr>
        <w:t>shift+end</w:t>
      </w:r>
      <w:r w:rsidR="00D75A29">
        <w:rPr>
          <w:b/>
          <w:bCs/>
          <w:lang w:val="en-US"/>
        </w:rPr>
        <w:t xml:space="preserve">  select and delete </w:t>
      </w:r>
      <w:r w:rsidR="001B7164">
        <w:rPr>
          <w:b/>
          <w:bCs/>
          <w:lang w:val="en-US"/>
        </w:rPr>
        <w:t>…then type new thing</w:t>
      </w:r>
      <w:r w:rsidR="00741316">
        <w:rPr>
          <w:b/>
          <w:bCs/>
          <w:lang w:val="en-US"/>
        </w:rPr>
        <w:t>…</w:t>
      </w:r>
      <w:r w:rsidR="008C3F47">
        <w:rPr>
          <w:b/>
          <w:bCs/>
          <w:lang w:val="en-US"/>
        </w:rPr>
        <w:t>use cntrl+d to copy….</w:t>
      </w:r>
      <w:r w:rsidR="00763CB1">
        <w:rPr>
          <w:b/>
          <w:bCs/>
          <w:lang w:val="en-US"/>
        </w:rPr>
        <w:t xml:space="preserve">after changes …click </w:t>
      </w:r>
      <w:r w:rsidR="00B556C0">
        <w:rPr>
          <w:b/>
          <w:bCs/>
          <w:lang w:val="en-US"/>
        </w:rPr>
        <w:t>on generate file</w:t>
      </w:r>
      <w:r w:rsidR="00B06359">
        <w:rPr>
          <w:b/>
          <w:bCs/>
          <w:lang w:val="en-US"/>
        </w:rPr>
        <w:t xml:space="preserve"> to download it in zip file(bkl …desktop p </w:t>
      </w:r>
      <w:r w:rsidR="00744920">
        <w:rPr>
          <w:b/>
          <w:bCs/>
          <w:lang w:val="en-US"/>
        </w:rPr>
        <w:t xml:space="preserve">gl </w:t>
      </w:r>
      <w:r w:rsidR="00B06359">
        <w:rPr>
          <w:b/>
          <w:bCs/>
          <w:lang w:val="en-US"/>
        </w:rPr>
        <w:t>folder bnake</w:t>
      </w:r>
      <w:r w:rsidR="00744920">
        <w:rPr>
          <w:b/>
          <w:bCs/>
          <w:lang w:val="en-US"/>
        </w:rPr>
        <w:t xml:space="preserve"> save kiya h..bhulna mt</w:t>
      </w:r>
      <w:r w:rsidR="00B06359">
        <w:rPr>
          <w:b/>
          <w:bCs/>
          <w:lang w:val="en-US"/>
        </w:rPr>
        <w:t xml:space="preserve"> )</w:t>
      </w:r>
      <w:r w:rsidR="00B556C0">
        <w:rPr>
          <w:b/>
          <w:bCs/>
          <w:lang w:val="en-US"/>
        </w:rPr>
        <w:t>….</w:t>
      </w:r>
      <w:r w:rsidR="00904919">
        <w:rPr>
          <w:b/>
          <w:bCs/>
          <w:lang w:val="en-US"/>
        </w:rPr>
        <w:t>then go to tools…schedule process</w:t>
      </w:r>
      <w:r w:rsidR="00B637A4">
        <w:rPr>
          <w:b/>
          <w:bCs/>
          <w:lang w:val="en-US"/>
        </w:rPr>
        <w:t xml:space="preserve">….give parameters exactly </w:t>
      </w:r>
      <w:r w:rsidR="004F358E">
        <w:rPr>
          <w:b/>
          <w:bCs/>
          <w:lang w:val="en-US"/>
        </w:rPr>
        <w:t xml:space="preserve">shown in </w:t>
      </w:r>
      <w:r w:rsidR="00214629">
        <w:rPr>
          <w:b/>
          <w:bCs/>
          <w:lang w:val="en-US"/>
        </w:rPr>
        <w:t>ss</w:t>
      </w:r>
      <w:r w:rsidR="00A7070B">
        <w:rPr>
          <w:b/>
          <w:bCs/>
          <w:lang w:val="en-US"/>
        </w:rPr>
        <w:t>…..</w:t>
      </w:r>
      <w:r w:rsidR="0002387C">
        <w:rPr>
          <w:b/>
          <w:bCs/>
          <w:lang w:val="en-US"/>
        </w:rPr>
        <w:t>refresh It…and all should be su</w:t>
      </w:r>
      <w:r w:rsidR="00991043">
        <w:rPr>
          <w:b/>
          <w:bCs/>
          <w:lang w:val="en-US"/>
        </w:rPr>
        <w:t>cceeded</w:t>
      </w:r>
    </w:p>
    <w:p w:rsidR="009E30B1" w:rsidP="5424329D" w:rsidRDefault="009E30B1" w14:paraId="4EC2972E" w14:textId="77777777">
      <w:pPr>
        <w:tabs>
          <w:tab w:val="left" w:pos="2640"/>
        </w:tabs>
        <w:rPr>
          <w:b/>
          <w:bCs/>
          <w:lang w:val="en-US"/>
        </w:rPr>
      </w:pPr>
    </w:p>
    <w:p w:rsidR="00773CD9" w:rsidP="5424329D" w:rsidRDefault="00773CD9" w14:paraId="79C98D7A" w14:textId="15C25A8E">
      <w:pPr>
        <w:tabs>
          <w:tab w:val="left" w:pos="2640"/>
        </w:tabs>
        <w:rPr>
          <w:b/>
          <w:bCs/>
          <w:lang w:val="en-US"/>
        </w:rPr>
      </w:pPr>
      <w:r w:rsidRPr="00773CD9">
        <w:rPr>
          <w:b/>
          <w:bCs/>
          <w:noProof/>
          <w:lang w:val="en-US"/>
        </w:rPr>
        <w:drawing>
          <wp:inline distT="0" distB="0" distL="0" distR="0" wp14:anchorId="5C18A92A" wp14:editId="748C9C46">
            <wp:extent cx="4358742" cy="1201479"/>
            <wp:effectExtent l="0" t="0" r="3810" b="0"/>
            <wp:docPr id="576056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56299" name="Picture 1" descr="A screenshot of a computer&#10;&#10;Description automatically generated"/>
                    <pic:cNvPicPr/>
                  </pic:nvPicPr>
                  <pic:blipFill>
                    <a:blip r:embed="rId500"/>
                    <a:stretch>
                      <a:fillRect/>
                    </a:stretch>
                  </pic:blipFill>
                  <pic:spPr>
                    <a:xfrm>
                      <a:off x="0" y="0"/>
                      <a:ext cx="4370718" cy="1204780"/>
                    </a:xfrm>
                    <a:prstGeom prst="rect">
                      <a:avLst/>
                    </a:prstGeom>
                  </pic:spPr>
                </pic:pic>
              </a:graphicData>
            </a:graphic>
          </wp:inline>
        </w:drawing>
      </w:r>
    </w:p>
    <w:p w:rsidR="00E605E5" w:rsidP="5424329D" w:rsidRDefault="00E605E5" w14:paraId="68205566" w14:textId="3BD24B50">
      <w:pPr>
        <w:tabs>
          <w:tab w:val="left" w:pos="2640"/>
        </w:tabs>
        <w:rPr>
          <w:b/>
          <w:bCs/>
          <w:lang w:val="en-US"/>
        </w:rPr>
      </w:pPr>
      <w:r w:rsidRPr="00E605E5">
        <w:rPr>
          <w:b/>
          <w:bCs/>
          <w:noProof/>
          <w:lang w:val="en-US"/>
        </w:rPr>
        <w:drawing>
          <wp:inline distT="0" distB="0" distL="0" distR="0" wp14:anchorId="0DA02005" wp14:editId="060501B2">
            <wp:extent cx="4880344" cy="3107395"/>
            <wp:effectExtent l="0" t="0" r="0" b="0"/>
            <wp:docPr id="638893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893759" name="Picture 1" descr="A screenshot of a computer&#10;&#10;Description automatically generated"/>
                    <pic:cNvPicPr/>
                  </pic:nvPicPr>
                  <pic:blipFill>
                    <a:blip r:embed="rId501"/>
                    <a:stretch>
                      <a:fillRect/>
                    </a:stretch>
                  </pic:blipFill>
                  <pic:spPr>
                    <a:xfrm>
                      <a:off x="0" y="0"/>
                      <a:ext cx="4891928" cy="3114771"/>
                    </a:xfrm>
                    <a:prstGeom prst="rect">
                      <a:avLst/>
                    </a:prstGeom>
                  </pic:spPr>
                </pic:pic>
              </a:graphicData>
            </a:graphic>
          </wp:inline>
        </w:drawing>
      </w:r>
    </w:p>
    <w:p w:rsidR="003C2040" w:rsidP="5424329D" w:rsidRDefault="003C2040" w14:paraId="082518F2" w14:textId="5F0396C5">
      <w:pPr>
        <w:tabs>
          <w:tab w:val="left" w:pos="2640"/>
        </w:tabs>
        <w:rPr>
          <w:b/>
          <w:bCs/>
          <w:lang w:val="en-US"/>
        </w:rPr>
      </w:pPr>
      <w:r w:rsidRPr="003C2040">
        <w:rPr>
          <w:b/>
          <w:bCs/>
          <w:noProof/>
          <w:lang w:val="en-US"/>
        </w:rPr>
        <w:drawing>
          <wp:inline distT="0" distB="0" distL="0" distR="0" wp14:anchorId="27BBDC5C" wp14:editId="1275CE6D">
            <wp:extent cx="4915957" cy="3136605"/>
            <wp:effectExtent l="0" t="0" r="0" b="6985"/>
            <wp:docPr id="1758961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61504" name="Picture 1" descr="A screenshot of a computer&#10;&#10;Description automatically generated"/>
                    <pic:cNvPicPr/>
                  </pic:nvPicPr>
                  <pic:blipFill>
                    <a:blip r:embed="rId502"/>
                    <a:stretch>
                      <a:fillRect/>
                    </a:stretch>
                  </pic:blipFill>
                  <pic:spPr>
                    <a:xfrm>
                      <a:off x="0" y="0"/>
                      <a:ext cx="4920355" cy="3139411"/>
                    </a:xfrm>
                    <a:prstGeom prst="rect">
                      <a:avLst/>
                    </a:prstGeom>
                  </pic:spPr>
                </pic:pic>
              </a:graphicData>
            </a:graphic>
          </wp:inline>
        </w:drawing>
      </w:r>
    </w:p>
    <w:p w:rsidR="009D0883" w:rsidP="5424329D" w:rsidRDefault="009D0883" w14:paraId="7D019E01" w14:textId="77777777">
      <w:pPr>
        <w:tabs>
          <w:tab w:val="left" w:pos="2640"/>
        </w:tabs>
        <w:rPr>
          <w:b/>
          <w:bCs/>
          <w:lang w:val="en-US"/>
        </w:rPr>
      </w:pPr>
    </w:p>
    <w:p w:rsidR="009D0883" w:rsidP="5424329D" w:rsidRDefault="003C55EF" w14:paraId="19ACA8B4" w14:textId="6E9178A0">
      <w:pPr>
        <w:tabs>
          <w:tab w:val="left" w:pos="2640"/>
        </w:tabs>
        <w:rPr>
          <w:b/>
          <w:bCs/>
          <w:lang w:val="en-US"/>
        </w:rPr>
      </w:pPr>
      <w:r>
        <w:rPr>
          <w:b/>
          <w:bCs/>
          <w:lang w:val="en-US"/>
        </w:rPr>
        <w:t xml:space="preserve">Xlsm       csv     </w:t>
      </w:r>
      <w:r w:rsidR="00307A6C">
        <w:rPr>
          <w:b/>
          <w:bCs/>
          <w:lang w:val="en-US"/>
        </w:rPr>
        <w:t xml:space="preserve">zip          </w:t>
      </w:r>
      <w:r w:rsidR="00B81512">
        <w:rPr>
          <w:b/>
          <w:bCs/>
          <w:lang w:val="en-US"/>
        </w:rPr>
        <w:t>ucm</w:t>
      </w:r>
      <w:r w:rsidR="007F6986">
        <w:rPr>
          <w:b/>
          <w:bCs/>
          <w:lang w:val="en-US"/>
        </w:rPr>
        <w:t>(universal content managment)</w:t>
      </w:r>
      <w:r w:rsidR="00B81512">
        <w:rPr>
          <w:b/>
          <w:bCs/>
          <w:lang w:val="en-US"/>
        </w:rPr>
        <w:t xml:space="preserve"> </w:t>
      </w:r>
      <w:r w:rsidR="00CA2D33">
        <w:rPr>
          <w:b/>
          <w:bCs/>
          <w:lang w:val="en-US"/>
        </w:rPr>
        <w:t xml:space="preserve">(every report is saved in ucm , any data want to upload is in ucs, </w:t>
      </w:r>
      <w:r w:rsidR="00CE7E16">
        <w:rPr>
          <w:b/>
          <w:bCs/>
          <w:lang w:val="en-US"/>
        </w:rPr>
        <w:t>any data want to import is In usm</w:t>
      </w:r>
      <w:r w:rsidR="00CA2D33">
        <w:rPr>
          <w:b/>
          <w:bCs/>
          <w:lang w:val="en-US"/>
        </w:rPr>
        <w:t>)</w:t>
      </w:r>
      <w:r w:rsidR="00B81512">
        <w:rPr>
          <w:b/>
          <w:bCs/>
          <w:lang w:val="en-US"/>
        </w:rPr>
        <w:t xml:space="preserve">        </w:t>
      </w:r>
      <w:r w:rsidR="00FD0A1E">
        <w:rPr>
          <w:b/>
          <w:bCs/>
          <w:lang w:val="en-US"/>
        </w:rPr>
        <w:t>interface table</w:t>
      </w:r>
      <w:r w:rsidR="00556D6D">
        <w:rPr>
          <w:b/>
          <w:bCs/>
          <w:lang w:val="en-US"/>
        </w:rPr>
        <w:t xml:space="preserve"> </w:t>
      </w:r>
      <w:r w:rsidR="001C3B19">
        <w:rPr>
          <w:b/>
          <w:bCs/>
          <w:lang w:val="en-US"/>
        </w:rPr>
        <w:t>(</w:t>
      </w:r>
      <w:r w:rsidR="00EF472C">
        <w:rPr>
          <w:b/>
          <w:bCs/>
          <w:lang w:val="en-US"/>
        </w:rPr>
        <w:t>data from</w:t>
      </w:r>
      <w:r w:rsidR="00685139">
        <w:rPr>
          <w:b/>
          <w:bCs/>
          <w:lang w:val="en-US"/>
        </w:rPr>
        <w:t xml:space="preserve"> ucm is loaded into the interface table for validation and transformation </w:t>
      </w:r>
      <w:r w:rsidR="001C3B19">
        <w:rPr>
          <w:b/>
          <w:bCs/>
          <w:lang w:val="en-US"/>
        </w:rPr>
        <w:t>)</w:t>
      </w:r>
      <w:r w:rsidR="00556D6D">
        <w:rPr>
          <w:b/>
          <w:bCs/>
          <w:lang w:val="en-US"/>
        </w:rPr>
        <w:t xml:space="preserve">         </w:t>
      </w:r>
      <w:r w:rsidR="00123B98">
        <w:rPr>
          <w:b/>
          <w:bCs/>
          <w:lang w:val="en-US"/>
        </w:rPr>
        <w:t xml:space="preserve">base table </w:t>
      </w:r>
      <w:r w:rsidR="001C3B19">
        <w:rPr>
          <w:b/>
          <w:bCs/>
          <w:lang w:val="en-US"/>
        </w:rPr>
        <w:t>(</w:t>
      </w:r>
      <w:r w:rsidR="00A01F30">
        <w:rPr>
          <w:b/>
          <w:bCs/>
          <w:lang w:val="en-US"/>
        </w:rPr>
        <w:t xml:space="preserve">and then validated data is  transferred to the base table whereit is stored permanently and will be deleted from the </w:t>
      </w:r>
      <w:r w:rsidR="00324CEB">
        <w:rPr>
          <w:b/>
          <w:bCs/>
          <w:lang w:val="en-US"/>
        </w:rPr>
        <w:t>interface table</w:t>
      </w:r>
      <w:r w:rsidR="00535361">
        <w:rPr>
          <w:b/>
          <w:bCs/>
          <w:lang w:val="en-US"/>
        </w:rPr>
        <w:t xml:space="preserve"> </w:t>
      </w:r>
      <w:r w:rsidR="001C3B19">
        <w:rPr>
          <w:b/>
          <w:bCs/>
          <w:lang w:val="en-US"/>
        </w:rPr>
        <w:t>)</w:t>
      </w:r>
      <w:r w:rsidR="00123B98">
        <w:rPr>
          <w:b/>
          <w:bCs/>
          <w:lang w:val="en-US"/>
        </w:rPr>
        <w:t xml:space="preserve">    </w:t>
      </w:r>
    </w:p>
    <w:p w:rsidR="00F0159F" w:rsidP="5424329D" w:rsidRDefault="003D29F5" w14:paraId="19BD2343" w14:textId="482C31A2">
      <w:pPr>
        <w:tabs>
          <w:tab w:val="left" w:pos="2640"/>
        </w:tabs>
        <w:rPr>
          <w:b/>
          <w:bCs/>
          <w:lang w:val="en-US"/>
        </w:rPr>
      </w:pPr>
      <w:r>
        <w:rPr>
          <w:b/>
          <w:bCs/>
          <w:lang w:val="en-US"/>
        </w:rPr>
        <w:t xml:space="preserve">Two schedule processes  first is </w:t>
      </w:r>
      <w:r w:rsidR="007267C7">
        <w:rPr>
          <w:b/>
          <w:bCs/>
          <w:lang w:val="en-US"/>
        </w:rPr>
        <w:t xml:space="preserve">ucm to interface and next is </w:t>
      </w:r>
      <w:r w:rsidR="000E1251">
        <w:rPr>
          <w:b/>
          <w:bCs/>
          <w:lang w:val="en-US"/>
        </w:rPr>
        <w:t xml:space="preserve">read </w:t>
      </w:r>
      <w:r w:rsidR="007267C7">
        <w:rPr>
          <w:b/>
          <w:bCs/>
          <w:lang w:val="en-US"/>
        </w:rPr>
        <w:t>interface table to base table</w:t>
      </w:r>
    </w:p>
    <w:p w:rsidR="00887D00" w:rsidP="5424329D" w:rsidRDefault="00887D00" w14:paraId="6F8BB938" w14:textId="36B66E83">
      <w:pPr>
        <w:tabs>
          <w:tab w:val="left" w:pos="2640"/>
        </w:tabs>
        <w:rPr>
          <w:b/>
          <w:bCs/>
          <w:lang w:val="en-US"/>
        </w:rPr>
      </w:pPr>
      <w:r>
        <w:rPr>
          <w:b/>
          <w:bCs/>
          <w:lang w:val="en-US"/>
        </w:rPr>
        <w:t xml:space="preserve">Zip file name </w:t>
      </w:r>
      <w:r w:rsidR="00D73AFF">
        <w:rPr>
          <w:b/>
          <w:bCs/>
          <w:lang w:val="en-US"/>
        </w:rPr>
        <w:t>we can change..csv we cannot</w:t>
      </w:r>
    </w:p>
    <w:p w:rsidR="003D5F9F" w:rsidP="5424329D" w:rsidRDefault="003D5F9F" w14:paraId="49F7DBE1" w14:textId="77777777">
      <w:pPr>
        <w:tabs>
          <w:tab w:val="left" w:pos="2640"/>
        </w:tabs>
        <w:rPr>
          <w:b/>
          <w:bCs/>
          <w:lang w:val="en-US"/>
        </w:rPr>
      </w:pPr>
    </w:p>
    <w:p w:rsidR="003D5F9F" w:rsidP="5424329D" w:rsidRDefault="003D5F9F" w14:paraId="584851AC" w14:textId="282E8791">
      <w:pPr>
        <w:tabs>
          <w:tab w:val="left" w:pos="2640"/>
        </w:tabs>
        <w:rPr>
          <w:b/>
          <w:bCs/>
          <w:lang w:val="en-US"/>
        </w:rPr>
      </w:pPr>
      <w:r w:rsidRPr="003D5F9F">
        <w:rPr>
          <w:b/>
          <w:bCs/>
          <w:noProof/>
          <w:lang w:val="en-US"/>
        </w:rPr>
        <w:drawing>
          <wp:inline distT="0" distB="0" distL="0" distR="0" wp14:anchorId="1C138B36" wp14:editId="5E374808">
            <wp:extent cx="4383638" cy="3763926"/>
            <wp:effectExtent l="0" t="0" r="0" b="8255"/>
            <wp:docPr id="1994356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56902" name="Picture 1" descr="A screenshot of a computer&#10;&#10;Description automatically generated"/>
                    <pic:cNvPicPr/>
                  </pic:nvPicPr>
                  <pic:blipFill>
                    <a:blip r:embed="rId503"/>
                    <a:stretch>
                      <a:fillRect/>
                    </a:stretch>
                  </pic:blipFill>
                  <pic:spPr>
                    <a:xfrm>
                      <a:off x="0" y="0"/>
                      <a:ext cx="4389254" cy="3768748"/>
                    </a:xfrm>
                    <a:prstGeom prst="rect">
                      <a:avLst/>
                    </a:prstGeom>
                  </pic:spPr>
                </pic:pic>
              </a:graphicData>
            </a:graphic>
          </wp:inline>
        </w:drawing>
      </w:r>
    </w:p>
    <w:p w:rsidR="008C3F47" w:rsidP="5424329D" w:rsidRDefault="008C3F47" w14:paraId="6F09F6A2" w14:textId="453B9E7C">
      <w:pPr>
        <w:tabs>
          <w:tab w:val="left" w:pos="2640"/>
        </w:tabs>
        <w:rPr>
          <w:b/>
          <w:bCs/>
          <w:lang w:val="en-US"/>
        </w:rPr>
      </w:pPr>
      <w:r w:rsidRPr="008C3F47">
        <w:rPr>
          <w:b/>
          <w:bCs/>
          <w:noProof/>
          <w:lang w:val="en-US"/>
        </w:rPr>
        <w:drawing>
          <wp:inline distT="0" distB="0" distL="0" distR="0" wp14:anchorId="1B3BD484" wp14:editId="0F45700C">
            <wp:extent cx="4222089" cy="946298"/>
            <wp:effectExtent l="0" t="0" r="7620" b="6350"/>
            <wp:docPr id="405945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45052" name="Picture 1" descr="A screenshot of a computer&#10;&#10;Description automatically generated"/>
                    <pic:cNvPicPr/>
                  </pic:nvPicPr>
                  <pic:blipFill>
                    <a:blip r:embed="rId504"/>
                    <a:stretch>
                      <a:fillRect/>
                    </a:stretch>
                  </pic:blipFill>
                  <pic:spPr>
                    <a:xfrm>
                      <a:off x="0" y="0"/>
                      <a:ext cx="4243839" cy="951173"/>
                    </a:xfrm>
                    <a:prstGeom prst="rect">
                      <a:avLst/>
                    </a:prstGeom>
                  </pic:spPr>
                </pic:pic>
              </a:graphicData>
            </a:graphic>
          </wp:inline>
        </w:drawing>
      </w:r>
    </w:p>
    <w:p w:rsidR="00313135" w:rsidP="5424329D" w:rsidRDefault="00313135" w14:paraId="14C0B3E5" w14:textId="6CC88A78">
      <w:pPr>
        <w:tabs>
          <w:tab w:val="left" w:pos="2640"/>
        </w:tabs>
        <w:rPr>
          <w:b/>
          <w:bCs/>
          <w:lang w:val="en-US"/>
        </w:rPr>
      </w:pPr>
      <w:r w:rsidRPr="00313135">
        <w:rPr>
          <w:b/>
          <w:bCs/>
          <w:noProof/>
          <w:lang w:val="en-US"/>
        </w:rPr>
        <w:drawing>
          <wp:inline distT="0" distB="0" distL="0" distR="0" wp14:anchorId="6474FEC6" wp14:editId="5D92FEF7">
            <wp:extent cx="5731510" cy="2789555"/>
            <wp:effectExtent l="0" t="0" r="2540" b="0"/>
            <wp:docPr id="18879937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93790" name="Picture 1" descr="A screenshot of a computer screen&#10;&#10;Description automatically generated"/>
                    <pic:cNvPicPr/>
                  </pic:nvPicPr>
                  <pic:blipFill>
                    <a:blip r:embed="rId505"/>
                    <a:stretch>
                      <a:fillRect/>
                    </a:stretch>
                  </pic:blipFill>
                  <pic:spPr>
                    <a:xfrm>
                      <a:off x="0" y="0"/>
                      <a:ext cx="5731510" cy="2789555"/>
                    </a:xfrm>
                    <a:prstGeom prst="rect">
                      <a:avLst/>
                    </a:prstGeom>
                  </pic:spPr>
                </pic:pic>
              </a:graphicData>
            </a:graphic>
          </wp:inline>
        </w:drawing>
      </w:r>
    </w:p>
    <w:p w:rsidR="00CD7F1B" w:rsidP="5424329D" w:rsidRDefault="00CD7F1B" w14:paraId="0F3E1DCC" w14:textId="43BCEAF0">
      <w:pPr>
        <w:tabs>
          <w:tab w:val="left" w:pos="2640"/>
        </w:tabs>
        <w:rPr>
          <w:b/>
          <w:bCs/>
          <w:lang w:val="en-US"/>
        </w:rPr>
      </w:pPr>
      <w:r w:rsidRPr="00CD7F1B">
        <w:rPr>
          <w:b/>
          <w:bCs/>
          <w:noProof/>
          <w:lang w:val="en-US"/>
        </w:rPr>
        <w:drawing>
          <wp:inline distT="0" distB="0" distL="0" distR="0" wp14:anchorId="418DDFC4" wp14:editId="52F6B9C8">
            <wp:extent cx="5308873" cy="4483330"/>
            <wp:effectExtent l="0" t="0" r="6350" b="0"/>
            <wp:docPr id="41923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3004" name="Picture 1" descr="A screenshot of a computer&#10;&#10;Description automatically generated"/>
                    <pic:cNvPicPr/>
                  </pic:nvPicPr>
                  <pic:blipFill>
                    <a:blip r:embed="rId506"/>
                    <a:stretch>
                      <a:fillRect/>
                    </a:stretch>
                  </pic:blipFill>
                  <pic:spPr>
                    <a:xfrm>
                      <a:off x="0" y="0"/>
                      <a:ext cx="5308873" cy="4483330"/>
                    </a:xfrm>
                    <a:prstGeom prst="rect">
                      <a:avLst/>
                    </a:prstGeom>
                  </pic:spPr>
                </pic:pic>
              </a:graphicData>
            </a:graphic>
          </wp:inline>
        </w:drawing>
      </w:r>
    </w:p>
    <w:p w:rsidR="00AE3546" w:rsidP="5424329D" w:rsidRDefault="00AE3546" w14:paraId="4BE5294F" w14:textId="6DF07DD2">
      <w:pPr>
        <w:tabs>
          <w:tab w:val="left" w:pos="2640"/>
        </w:tabs>
        <w:rPr>
          <w:b/>
          <w:bCs/>
          <w:lang w:val="en-US"/>
        </w:rPr>
      </w:pPr>
      <w:r w:rsidRPr="00AE3546">
        <w:rPr>
          <w:b/>
          <w:bCs/>
          <w:noProof/>
          <w:lang w:val="en-US"/>
        </w:rPr>
        <w:drawing>
          <wp:inline distT="0" distB="0" distL="0" distR="0" wp14:anchorId="3E17C698" wp14:editId="1D4C6B3E">
            <wp:extent cx="5731510" cy="4458335"/>
            <wp:effectExtent l="0" t="0" r="2540" b="0"/>
            <wp:docPr id="121019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9032" name="Picture 1" descr="A screenshot of a computer&#10;&#10;Description automatically generated"/>
                    <pic:cNvPicPr/>
                  </pic:nvPicPr>
                  <pic:blipFill>
                    <a:blip r:embed="rId507"/>
                    <a:stretch>
                      <a:fillRect/>
                    </a:stretch>
                  </pic:blipFill>
                  <pic:spPr>
                    <a:xfrm>
                      <a:off x="0" y="0"/>
                      <a:ext cx="5731510" cy="4458335"/>
                    </a:xfrm>
                    <a:prstGeom prst="rect">
                      <a:avLst/>
                    </a:prstGeom>
                  </pic:spPr>
                </pic:pic>
              </a:graphicData>
            </a:graphic>
          </wp:inline>
        </w:drawing>
      </w:r>
    </w:p>
    <w:p w:rsidR="008A6C03" w:rsidP="5424329D" w:rsidRDefault="008A6C03" w14:paraId="11D7966C" w14:textId="77777777">
      <w:pPr>
        <w:tabs>
          <w:tab w:val="left" w:pos="2640"/>
        </w:tabs>
        <w:rPr>
          <w:b/>
          <w:bCs/>
          <w:lang w:val="en-US"/>
        </w:rPr>
      </w:pPr>
    </w:p>
    <w:p w:rsidR="008A6C03" w:rsidP="5424329D" w:rsidRDefault="008A6C03" w14:paraId="56B5FAF3" w14:textId="521AEA5F">
      <w:pPr>
        <w:tabs>
          <w:tab w:val="left" w:pos="2640"/>
        </w:tabs>
        <w:rPr>
          <w:b/>
          <w:bCs/>
          <w:lang w:val="en-US"/>
        </w:rPr>
      </w:pPr>
      <w:r>
        <w:rPr>
          <w:b/>
          <w:bCs/>
          <w:lang w:val="en-US"/>
        </w:rPr>
        <w:t>Manage accounting calender</w:t>
      </w:r>
    </w:p>
    <w:p w:rsidR="008A6C03" w:rsidP="5424329D" w:rsidRDefault="008A6C03" w14:paraId="6638796F" w14:textId="77777777">
      <w:pPr>
        <w:tabs>
          <w:tab w:val="left" w:pos="2640"/>
        </w:tabs>
        <w:rPr>
          <w:b/>
          <w:bCs/>
          <w:lang w:val="en-US"/>
        </w:rPr>
      </w:pPr>
    </w:p>
    <w:p w:rsidR="008A6C03" w:rsidP="5424329D" w:rsidRDefault="008A6C03" w14:paraId="114D1961" w14:textId="5F4D423B">
      <w:pPr>
        <w:tabs>
          <w:tab w:val="left" w:pos="2640"/>
        </w:tabs>
        <w:rPr>
          <w:b/>
          <w:bCs/>
          <w:lang w:val="en-US"/>
        </w:rPr>
      </w:pPr>
      <w:r w:rsidRPr="35E1BEC3">
        <w:rPr>
          <w:b/>
          <w:bCs/>
          <w:lang w:val="en-US"/>
        </w:rPr>
        <w:t>Set up…..frs…….manage accounting cale…….create</w:t>
      </w:r>
      <w:r w:rsidRPr="35E1BEC3" w:rsidR="00B30B13">
        <w:rPr>
          <w:b/>
          <w:bCs/>
          <w:lang w:val="en-US"/>
        </w:rPr>
        <w:t>…then next..then save</w:t>
      </w:r>
    </w:p>
    <w:p w:rsidR="00D82B73" w:rsidP="5424329D" w:rsidRDefault="00D82B73" w14:paraId="5E9DE9BC" w14:textId="77777777">
      <w:pPr>
        <w:tabs>
          <w:tab w:val="left" w:pos="2640"/>
        </w:tabs>
        <w:rPr>
          <w:b/>
          <w:bCs/>
          <w:lang w:val="en-US"/>
        </w:rPr>
      </w:pPr>
    </w:p>
    <w:p w:rsidR="00D82B73" w:rsidP="5424329D" w:rsidRDefault="00D82B73" w14:paraId="47D538C1" w14:textId="77777777">
      <w:pPr>
        <w:tabs>
          <w:tab w:val="left" w:pos="2640"/>
        </w:tabs>
        <w:rPr>
          <w:b/>
          <w:bCs/>
          <w:lang w:val="en-US"/>
        </w:rPr>
      </w:pPr>
    </w:p>
    <w:p w:rsidR="00D82B73" w:rsidP="5424329D" w:rsidRDefault="00D82B73" w14:paraId="46769EA3" w14:textId="77777777">
      <w:pPr>
        <w:tabs>
          <w:tab w:val="left" w:pos="2640"/>
        </w:tabs>
        <w:rPr>
          <w:b/>
          <w:bCs/>
          <w:lang w:val="en-US"/>
        </w:rPr>
      </w:pPr>
    </w:p>
    <w:p w:rsidR="00447D53" w:rsidP="5424329D" w:rsidRDefault="00447D53" w14:paraId="78763926" w14:textId="77777777">
      <w:pPr>
        <w:tabs>
          <w:tab w:val="left" w:pos="2640"/>
        </w:tabs>
        <w:rPr>
          <w:b/>
          <w:bCs/>
          <w:lang w:val="en-US"/>
        </w:rPr>
      </w:pPr>
    </w:p>
    <w:p w:rsidR="00447D53" w:rsidP="5424329D" w:rsidRDefault="00447D53" w14:paraId="1CC6970F" w14:textId="77777777">
      <w:pPr>
        <w:tabs>
          <w:tab w:val="left" w:pos="2640"/>
        </w:tabs>
        <w:rPr>
          <w:b/>
          <w:bCs/>
          <w:lang w:val="en-US"/>
        </w:rPr>
      </w:pPr>
    </w:p>
    <w:p w:rsidR="00447D53" w:rsidP="5424329D" w:rsidRDefault="00447D53" w14:paraId="05E36F6C" w14:textId="77777777">
      <w:pPr>
        <w:tabs>
          <w:tab w:val="left" w:pos="2640"/>
        </w:tabs>
        <w:rPr>
          <w:b/>
          <w:bCs/>
          <w:lang w:val="en-US"/>
        </w:rPr>
      </w:pPr>
    </w:p>
    <w:p w:rsidR="00447D53" w:rsidP="5424329D" w:rsidRDefault="00447D53" w14:paraId="14FCD838" w14:textId="77777777">
      <w:pPr>
        <w:tabs>
          <w:tab w:val="left" w:pos="2640"/>
        </w:tabs>
        <w:rPr>
          <w:b/>
          <w:bCs/>
          <w:lang w:val="en-US"/>
        </w:rPr>
      </w:pPr>
    </w:p>
    <w:p w:rsidR="00E44CFC" w:rsidP="5424329D" w:rsidRDefault="00F91833" w14:paraId="5BBA50D3" w14:textId="003DE521">
      <w:pPr>
        <w:tabs>
          <w:tab w:val="left" w:pos="2640"/>
        </w:tabs>
        <w:rPr>
          <w:b/>
          <w:bCs/>
          <w:lang w:val="en-US"/>
        </w:rPr>
      </w:pPr>
      <w:r w:rsidRPr="00F91833">
        <w:rPr>
          <w:b/>
          <w:bCs/>
          <w:noProof/>
          <w:lang w:val="en-US"/>
        </w:rPr>
        <w:drawing>
          <wp:inline distT="0" distB="0" distL="0" distR="0" wp14:anchorId="392548F1" wp14:editId="7AF330C6">
            <wp:extent cx="3777175" cy="2820118"/>
            <wp:effectExtent l="0" t="0" r="0" b="0"/>
            <wp:docPr id="1055410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10029" name="Picture 1" descr="A screenshot of a computer&#10;&#10;Description automatically generated"/>
                    <pic:cNvPicPr/>
                  </pic:nvPicPr>
                  <pic:blipFill>
                    <a:blip r:embed="rId508"/>
                    <a:stretch>
                      <a:fillRect/>
                    </a:stretch>
                  </pic:blipFill>
                  <pic:spPr>
                    <a:xfrm>
                      <a:off x="0" y="0"/>
                      <a:ext cx="3782094" cy="2823791"/>
                    </a:xfrm>
                    <a:prstGeom prst="rect">
                      <a:avLst/>
                    </a:prstGeom>
                  </pic:spPr>
                </pic:pic>
              </a:graphicData>
            </a:graphic>
          </wp:inline>
        </w:drawing>
      </w:r>
      <w:r w:rsidR="00B30B13">
        <w:rPr>
          <w:b/>
          <w:bCs/>
          <w:lang w:val="en-US"/>
        </w:rPr>
        <w:t xml:space="preserve"> </w:t>
      </w:r>
    </w:p>
    <w:p w:rsidR="004131E6" w:rsidP="5424329D" w:rsidRDefault="004131E6" w14:paraId="30E2E877" w14:textId="77777777">
      <w:pPr>
        <w:tabs>
          <w:tab w:val="left" w:pos="2640"/>
        </w:tabs>
        <w:rPr>
          <w:b/>
          <w:bCs/>
          <w:lang w:val="en-US"/>
        </w:rPr>
      </w:pPr>
    </w:p>
    <w:p w:rsidR="004131E6" w:rsidP="5424329D" w:rsidRDefault="004131E6" w14:paraId="7F4F455C" w14:textId="29EF7132">
      <w:pPr>
        <w:tabs>
          <w:tab w:val="left" w:pos="2640"/>
        </w:tabs>
        <w:rPr>
          <w:b/>
          <w:bCs/>
          <w:lang w:val="en-US"/>
        </w:rPr>
      </w:pPr>
      <w:r>
        <w:rPr>
          <w:b/>
          <w:bCs/>
          <w:lang w:val="en-US"/>
        </w:rPr>
        <w:t xml:space="preserve">Manage chart of account : </w:t>
      </w:r>
    </w:p>
    <w:p w:rsidR="003D0738" w:rsidP="5424329D" w:rsidRDefault="00650AD0" w14:paraId="0789E0CB" w14:textId="3CD9C928">
      <w:pPr>
        <w:tabs>
          <w:tab w:val="left" w:pos="2640"/>
        </w:tabs>
        <w:rPr>
          <w:b/>
          <w:bCs/>
          <w:lang w:val="en-US"/>
        </w:rPr>
      </w:pPr>
      <w:r>
        <w:rPr>
          <w:b/>
          <w:bCs/>
          <w:lang w:val="en-US"/>
        </w:rPr>
        <w:t xml:space="preserve">These 3 segments are </w:t>
      </w:r>
      <w:r w:rsidR="00402DB0">
        <w:rPr>
          <w:b/>
          <w:bCs/>
          <w:lang w:val="en-US"/>
        </w:rPr>
        <w:t xml:space="preserve">mandatory </w:t>
      </w:r>
      <w:r w:rsidR="002E0C62">
        <w:rPr>
          <w:b/>
          <w:bCs/>
          <w:lang w:val="en-US"/>
        </w:rPr>
        <w:t xml:space="preserve">otherwise chart of account will not compile </w:t>
      </w:r>
      <w:r w:rsidR="003D0738">
        <w:rPr>
          <w:b/>
          <w:bCs/>
          <w:lang w:val="en-US"/>
        </w:rPr>
        <w:t>Primary account</w:t>
      </w:r>
    </w:p>
    <w:p w:rsidR="003D0738" w:rsidP="5424329D" w:rsidRDefault="001A07F7" w14:paraId="760B3249" w14:textId="3B743A21">
      <w:pPr>
        <w:tabs>
          <w:tab w:val="left" w:pos="2640"/>
        </w:tabs>
        <w:rPr>
          <w:b/>
          <w:bCs/>
          <w:lang w:val="en-US"/>
        </w:rPr>
      </w:pPr>
      <w:r>
        <w:rPr>
          <w:b/>
          <w:bCs/>
          <w:lang w:val="en-US"/>
        </w:rPr>
        <w:t>Natural account segment</w:t>
      </w:r>
    </w:p>
    <w:p w:rsidR="001A07F7" w:rsidP="5424329D" w:rsidRDefault="00656F92" w14:paraId="55635C02" w14:textId="47C02B29">
      <w:pPr>
        <w:tabs>
          <w:tab w:val="left" w:pos="2640"/>
        </w:tabs>
        <w:rPr>
          <w:b/>
          <w:bCs/>
          <w:lang w:val="en-US"/>
        </w:rPr>
      </w:pPr>
      <w:r>
        <w:rPr>
          <w:b/>
          <w:bCs/>
          <w:lang w:val="en-US"/>
        </w:rPr>
        <w:t xml:space="preserve">Cost </w:t>
      </w:r>
      <w:r w:rsidR="00B74F6D">
        <w:rPr>
          <w:b/>
          <w:bCs/>
          <w:lang w:val="en-US"/>
        </w:rPr>
        <w:t xml:space="preserve">center </w:t>
      </w:r>
      <w:r>
        <w:rPr>
          <w:b/>
          <w:bCs/>
          <w:lang w:val="en-US"/>
        </w:rPr>
        <w:t>segments</w:t>
      </w:r>
    </w:p>
    <w:p w:rsidR="00762AE3" w:rsidP="5424329D" w:rsidRDefault="00762AE3" w14:paraId="1896981C" w14:textId="0DD3B1D2">
      <w:pPr>
        <w:tabs>
          <w:tab w:val="left" w:pos="2640"/>
        </w:tabs>
        <w:rPr>
          <w:b/>
          <w:bCs/>
          <w:lang w:val="en-US"/>
        </w:rPr>
      </w:pPr>
      <w:r>
        <w:rPr>
          <w:b/>
          <w:bCs/>
          <w:lang w:val="en-US"/>
        </w:rPr>
        <w:t>We cannot change struc..but we can change the labels</w:t>
      </w:r>
    </w:p>
    <w:p w:rsidR="005028C8" w:rsidP="5424329D" w:rsidRDefault="005028C8" w14:paraId="4CF0A130" w14:textId="77777777">
      <w:pPr>
        <w:tabs>
          <w:tab w:val="left" w:pos="2640"/>
        </w:tabs>
        <w:rPr>
          <w:b/>
          <w:bCs/>
          <w:lang w:val="en-US"/>
        </w:rPr>
      </w:pPr>
    </w:p>
    <w:p w:rsidR="005028C8" w:rsidP="5424329D" w:rsidRDefault="005028C8" w14:paraId="73906598" w14:textId="564D354F">
      <w:pPr>
        <w:tabs>
          <w:tab w:val="left" w:pos="2640"/>
        </w:tabs>
        <w:rPr>
          <w:b/>
          <w:bCs/>
          <w:lang w:val="en-US"/>
        </w:rPr>
      </w:pPr>
      <w:r>
        <w:rPr>
          <w:b/>
          <w:bCs/>
          <w:lang w:val="en-US"/>
        </w:rPr>
        <w:t>Manage chart of account value set value:</w:t>
      </w:r>
    </w:p>
    <w:p w:rsidR="00872F10" w:rsidP="5424329D" w:rsidRDefault="002D532E" w14:paraId="16605CB9" w14:textId="580DD79A">
      <w:pPr>
        <w:tabs>
          <w:tab w:val="left" w:pos="2640"/>
        </w:tabs>
        <w:rPr>
          <w:b/>
          <w:bCs/>
          <w:lang w:val="en-US"/>
        </w:rPr>
      </w:pPr>
      <w:r>
        <w:rPr>
          <w:b/>
          <w:bCs/>
          <w:lang w:val="en-US"/>
        </w:rPr>
        <w:t xml:space="preserve">Search </w:t>
      </w:r>
      <w:r w:rsidR="00987A48">
        <w:rPr>
          <w:b/>
          <w:bCs/>
          <w:lang w:val="en-US"/>
        </w:rPr>
        <w:t>manage value set values …search au council…search…</w:t>
      </w:r>
      <w:r w:rsidR="008930BE">
        <w:rPr>
          <w:b/>
          <w:bCs/>
          <w:lang w:val="en-US"/>
        </w:rPr>
        <w:t xml:space="preserve">1101 is child of </w:t>
      </w:r>
      <w:r w:rsidR="009B5210">
        <w:rPr>
          <w:b/>
          <w:bCs/>
          <w:lang w:val="en-US"/>
        </w:rPr>
        <w:t>1100is child of 1000 is 0000</w:t>
      </w:r>
      <w:r w:rsidR="00F13796">
        <w:rPr>
          <w:b/>
          <w:bCs/>
          <w:lang w:val="en-US"/>
        </w:rPr>
        <w:t xml:space="preserve"> …if the summary is </w:t>
      </w:r>
      <w:r w:rsidR="00833324">
        <w:rPr>
          <w:b/>
          <w:bCs/>
          <w:lang w:val="en-US"/>
        </w:rPr>
        <w:t xml:space="preserve">no the allow posting is </w:t>
      </w:r>
      <w:r w:rsidR="00DA4C4F">
        <w:rPr>
          <w:b/>
          <w:bCs/>
          <w:lang w:val="en-US"/>
        </w:rPr>
        <w:t>yes, always vice versa</w:t>
      </w:r>
      <w:r w:rsidR="002C464A">
        <w:rPr>
          <w:b/>
          <w:bCs/>
          <w:lang w:val="en-US"/>
        </w:rPr>
        <w:t xml:space="preserve"> </w:t>
      </w:r>
      <w:r w:rsidR="004F2E5D">
        <w:rPr>
          <w:b/>
          <w:bCs/>
          <w:lang w:val="en-US"/>
        </w:rPr>
        <w:t xml:space="preserve"> bcz if the posting is yes then the sum of child will directly put into parent </w:t>
      </w:r>
    </w:p>
    <w:p w:rsidR="00872F10" w:rsidP="5424329D" w:rsidRDefault="00872F10" w14:paraId="5419103C" w14:textId="701DE032">
      <w:pPr>
        <w:tabs>
          <w:tab w:val="left" w:pos="2640"/>
        </w:tabs>
        <w:rPr>
          <w:b/>
          <w:bCs/>
          <w:lang w:val="en-US"/>
        </w:rPr>
      </w:pPr>
      <w:r>
        <w:rPr>
          <w:b/>
          <w:bCs/>
          <w:lang w:val="en-US"/>
        </w:rPr>
        <w:t xml:space="preserve">Allow budgeting is ignored </w:t>
      </w:r>
      <w:r w:rsidR="009D0DA4">
        <w:rPr>
          <w:b/>
          <w:bCs/>
          <w:lang w:val="en-US"/>
        </w:rPr>
        <w:t>only while creating</w:t>
      </w:r>
      <w:ins w:author="Singh, Sandeep (Cognizant)" w:date="2025-02-15T17:49:00Z" w16du:dateUtc="2025-02-15T12:19:00Z" w:id="19">
        <w:r w:rsidR="00112389">
          <w:rPr>
            <w:b/>
            <w:bCs/>
            <w:lang w:val="en-US"/>
          </w:rPr>
          <w:t xml:space="preserve"> </w:t>
        </w:r>
      </w:ins>
      <w:r w:rsidR="009D0DA4">
        <w:rPr>
          <w:b/>
          <w:bCs/>
          <w:lang w:val="en-US"/>
        </w:rPr>
        <w:t xml:space="preserve">balance </w:t>
      </w:r>
      <w:r w:rsidR="00334253">
        <w:rPr>
          <w:b/>
          <w:bCs/>
          <w:lang w:val="en-US"/>
        </w:rPr>
        <w:t>sheet bcz credit and debit is of no use there</w:t>
      </w:r>
    </w:p>
    <w:p w:rsidR="002F0C6C" w:rsidP="5424329D" w:rsidRDefault="002F0C6C" w14:paraId="63EE627A" w14:textId="77777777">
      <w:pPr>
        <w:tabs>
          <w:tab w:val="left" w:pos="2640"/>
        </w:tabs>
        <w:rPr>
          <w:b/>
          <w:bCs/>
          <w:lang w:val="en-US"/>
        </w:rPr>
      </w:pPr>
    </w:p>
    <w:p w:rsidR="002F0C6C" w:rsidP="5424329D" w:rsidRDefault="002F0C6C" w14:paraId="497C8326" w14:textId="1E92A3F6">
      <w:pPr>
        <w:tabs>
          <w:tab w:val="left" w:pos="2640"/>
        </w:tabs>
        <w:rPr>
          <w:b/>
          <w:bCs/>
          <w:lang w:val="en-US"/>
        </w:rPr>
      </w:pPr>
    </w:p>
    <w:p w:rsidR="002F0C6C" w:rsidP="5424329D" w:rsidRDefault="00A54D8A" w14:paraId="27A4FA11" w14:textId="07DE5FA8">
      <w:pPr>
        <w:tabs>
          <w:tab w:val="left" w:pos="2640"/>
        </w:tabs>
        <w:rPr>
          <w:b/>
          <w:bCs/>
          <w:lang w:val="en-US"/>
        </w:rPr>
      </w:pPr>
      <w:r>
        <w:rPr>
          <w:b/>
          <w:bCs/>
          <w:lang w:val="en-US"/>
        </w:rPr>
        <w:t>Create structure instance</w:t>
      </w:r>
      <w:r w:rsidR="000918D3">
        <w:rPr>
          <w:b/>
          <w:bCs/>
          <w:lang w:val="en-US"/>
        </w:rPr>
        <w:t>:</w:t>
      </w:r>
    </w:p>
    <w:p w:rsidR="00A54D8A" w:rsidP="5424329D" w:rsidRDefault="005641F4" w14:paraId="0FCCF6DC" w14:textId="7A6DEC73">
      <w:pPr>
        <w:tabs>
          <w:tab w:val="left" w:pos="2640"/>
        </w:tabs>
        <w:rPr>
          <w:b/>
          <w:bCs/>
          <w:lang w:val="en-US"/>
        </w:rPr>
      </w:pPr>
      <w:r>
        <w:rPr>
          <w:b/>
          <w:bCs/>
          <w:lang w:val="en-US"/>
        </w:rPr>
        <w:t>Setup….frs…..manage structure instance……</w:t>
      </w:r>
      <w:r w:rsidR="006B2044">
        <w:rPr>
          <w:b/>
          <w:bCs/>
          <w:lang w:val="en-US"/>
        </w:rPr>
        <w:t xml:space="preserve">click search  or if doesn’t come </w:t>
      </w:r>
      <w:r w:rsidR="00863E6C">
        <w:rPr>
          <w:b/>
          <w:bCs/>
          <w:lang w:val="en-US"/>
        </w:rPr>
        <w:t xml:space="preserve">seach </w:t>
      </w:r>
      <w:r w:rsidR="003C7E35">
        <w:rPr>
          <w:b/>
          <w:bCs/>
          <w:lang w:val="en-US"/>
        </w:rPr>
        <w:t>AU COUNCIL</w:t>
      </w:r>
      <w:r w:rsidR="00CD357A">
        <w:rPr>
          <w:b/>
          <w:bCs/>
          <w:lang w:val="en-US"/>
        </w:rPr>
        <w:t xml:space="preserve"> </w:t>
      </w:r>
      <w:r w:rsidR="00863E6C">
        <w:rPr>
          <w:b/>
          <w:bCs/>
          <w:lang w:val="en-US"/>
        </w:rPr>
        <w:t xml:space="preserve"> into it…general ledger will come…then go to manage structure instance </w:t>
      </w:r>
      <w:r w:rsidR="005B66C1">
        <w:rPr>
          <w:b/>
          <w:bCs/>
          <w:lang w:val="en-US"/>
        </w:rPr>
        <w:t>…create instance</w:t>
      </w:r>
      <w:r w:rsidR="00DC295F">
        <w:rPr>
          <w:b/>
          <w:bCs/>
          <w:lang w:val="en-US"/>
        </w:rPr>
        <w:t>…..</w:t>
      </w:r>
      <w:r w:rsidR="006C4FF8">
        <w:rPr>
          <w:b/>
          <w:bCs/>
          <w:lang w:val="en-US"/>
        </w:rPr>
        <w:t>make</w:t>
      </w:r>
      <w:r w:rsidR="0006781D">
        <w:rPr>
          <w:b/>
          <w:bCs/>
          <w:lang w:val="en-US"/>
        </w:rPr>
        <w:t xml:space="preserve"> it required and there is also dynamic combination creation </w:t>
      </w:r>
      <w:r w:rsidR="002A7E8F">
        <w:rPr>
          <w:b/>
          <w:bCs/>
          <w:lang w:val="en-US"/>
        </w:rPr>
        <w:t xml:space="preserve">allowed </w:t>
      </w:r>
      <w:r w:rsidR="00914CDF">
        <w:rPr>
          <w:b/>
          <w:bCs/>
          <w:lang w:val="en-US"/>
        </w:rPr>
        <w:t xml:space="preserve">if it is checked </w:t>
      </w:r>
      <w:r w:rsidR="005F4C49">
        <w:rPr>
          <w:b/>
          <w:bCs/>
          <w:lang w:val="en-US"/>
        </w:rPr>
        <w:t xml:space="preserve">that means even if the combinations </w:t>
      </w:r>
      <w:r w:rsidR="005F4C49">
        <w:rPr>
          <w:b/>
          <w:bCs/>
          <w:lang w:val="en-US"/>
        </w:rPr>
        <w:t xml:space="preserve">are not there it will create combination </w:t>
      </w:r>
      <w:r w:rsidR="004E1548">
        <w:rPr>
          <w:b/>
          <w:bCs/>
          <w:lang w:val="en-US"/>
        </w:rPr>
        <w:t>and if it not checked it will give error……...</w:t>
      </w:r>
      <w:r w:rsidR="00B32820">
        <w:rPr>
          <w:b/>
          <w:bCs/>
          <w:lang w:val="en-US"/>
        </w:rPr>
        <w:t xml:space="preserve">also shorthand </w:t>
      </w:r>
      <w:r w:rsidR="00514DD6">
        <w:rPr>
          <w:b/>
          <w:bCs/>
          <w:lang w:val="en-US"/>
        </w:rPr>
        <w:t xml:space="preserve">should be </w:t>
      </w:r>
      <w:r w:rsidR="00B335FD">
        <w:rPr>
          <w:b/>
          <w:bCs/>
          <w:lang w:val="en-US"/>
        </w:rPr>
        <w:t xml:space="preserve">enabled bcz </w:t>
      </w:r>
      <w:r w:rsidR="00154F49">
        <w:rPr>
          <w:b/>
          <w:bCs/>
          <w:lang w:val="en-US"/>
        </w:rPr>
        <w:t xml:space="preserve">even we can search </w:t>
      </w:r>
      <w:r w:rsidR="00DB50FF">
        <w:rPr>
          <w:b/>
          <w:bCs/>
          <w:lang w:val="en-US"/>
        </w:rPr>
        <w:t xml:space="preserve">instance by giving alias name </w:t>
      </w:r>
    </w:p>
    <w:p w:rsidR="00DC295F" w:rsidP="5424329D" w:rsidRDefault="00DC295F" w14:paraId="707BC9EB" w14:textId="7577BB3D">
      <w:pPr>
        <w:tabs>
          <w:tab w:val="left" w:pos="2640"/>
        </w:tabs>
        <w:rPr>
          <w:b/>
          <w:bCs/>
          <w:lang w:val="en-US"/>
        </w:rPr>
      </w:pPr>
      <w:r w:rsidRPr="00DC295F">
        <w:rPr>
          <w:b/>
          <w:bCs/>
          <w:noProof/>
          <w:lang w:val="en-US"/>
        </w:rPr>
        <w:drawing>
          <wp:inline distT="0" distB="0" distL="0" distR="0" wp14:anchorId="0D56F8EB" wp14:editId="70B0FE5D">
            <wp:extent cx="5013434" cy="3631490"/>
            <wp:effectExtent l="0" t="0" r="0" b="7620"/>
            <wp:docPr id="1440765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65049" name="Picture 1" descr="A screenshot of a computer&#10;&#10;Description automatically generated"/>
                    <pic:cNvPicPr/>
                  </pic:nvPicPr>
                  <pic:blipFill>
                    <a:blip r:embed="rId509"/>
                    <a:stretch>
                      <a:fillRect/>
                    </a:stretch>
                  </pic:blipFill>
                  <pic:spPr>
                    <a:xfrm>
                      <a:off x="0" y="0"/>
                      <a:ext cx="5020299" cy="3636463"/>
                    </a:xfrm>
                    <a:prstGeom prst="rect">
                      <a:avLst/>
                    </a:prstGeom>
                  </pic:spPr>
                </pic:pic>
              </a:graphicData>
            </a:graphic>
          </wp:inline>
        </w:drawing>
      </w:r>
    </w:p>
    <w:p w:rsidR="00EB79FB" w:rsidP="5424329D" w:rsidRDefault="00EB79FB" w14:paraId="4CEF49F3" w14:textId="77777777">
      <w:pPr>
        <w:tabs>
          <w:tab w:val="left" w:pos="2640"/>
        </w:tabs>
        <w:rPr>
          <w:b/>
          <w:bCs/>
          <w:lang w:val="en-US"/>
        </w:rPr>
      </w:pPr>
    </w:p>
    <w:p w:rsidR="000918D3" w:rsidP="5424329D" w:rsidRDefault="000918D3" w14:paraId="38A640B9" w14:textId="76FA34FE">
      <w:pPr>
        <w:tabs>
          <w:tab w:val="left" w:pos="2640"/>
        </w:tabs>
        <w:rPr>
          <w:b/>
          <w:bCs/>
          <w:lang w:val="en-US"/>
        </w:rPr>
      </w:pPr>
      <w:r>
        <w:rPr>
          <w:b/>
          <w:bCs/>
          <w:lang w:val="en-US"/>
        </w:rPr>
        <w:t>Create combination</w:t>
      </w:r>
      <w:r w:rsidR="00ED361D">
        <w:rPr>
          <w:b/>
          <w:bCs/>
          <w:lang w:val="en-US"/>
        </w:rPr>
        <w:t xml:space="preserve"> will create by fbdi</w:t>
      </w:r>
      <w:r>
        <w:rPr>
          <w:b/>
          <w:bCs/>
          <w:lang w:val="en-US"/>
        </w:rPr>
        <w:t xml:space="preserve"> :</w:t>
      </w:r>
    </w:p>
    <w:p w:rsidR="003327D4" w:rsidP="5424329D" w:rsidRDefault="00CC0D35" w14:paraId="3E38B048" w14:textId="6E0D4530">
      <w:pPr>
        <w:tabs>
          <w:tab w:val="left" w:pos="2640"/>
        </w:tabs>
        <w:rPr>
          <w:b/>
          <w:bCs/>
          <w:lang w:val="en-US"/>
        </w:rPr>
      </w:pPr>
      <w:r>
        <w:rPr>
          <w:b/>
          <w:bCs/>
          <w:lang w:val="en-US"/>
        </w:rPr>
        <w:t xml:space="preserve">Import account combination …download </w:t>
      </w:r>
      <w:r w:rsidR="00A50DFA">
        <w:rPr>
          <w:b/>
          <w:bCs/>
          <w:lang w:val="en-US"/>
        </w:rPr>
        <w:t>xlsm file….</w:t>
      </w:r>
      <w:r w:rsidR="00136497">
        <w:rPr>
          <w:b/>
          <w:bCs/>
          <w:lang w:val="en-US"/>
        </w:rPr>
        <w:t>unbloack it…</w:t>
      </w:r>
      <w:r w:rsidR="004A6D63">
        <w:rPr>
          <w:b/>
          <w:bCs/>
          <w:lang w:val="en-US"/>
        </w:rPr>
        <w:t>cntr+shift+end………</w:t>
      </w:r>
      <w:r w:rsidR="00D0203A">
        <w:rPr>
          <w:b/>
          <w:bCs/>
          <w:lang w:val="en-US"/>
        </w:rPr>
        <w:t xml:space="preserve">no we have to </w:t>
      </w:r>
    </w:p>
    <w:p w:rsidR="00143A72" w:rsidP="5424329D" w:rsidRDefault="00AB3DBE" w14:paraId="71ADC55B" w14:textId="277F562F">
      <w:pPr>
        <w:tabs>
          <w:tab w:val="left" w:pos="2640"/>
        </w:tabs>
        <w:rPr>
          <w:b/>
          <w:bCs/>
          <w:lang w:val="en-US"/>
        </w:rPr>
      </w:pPr>
      <w:r>
        <w:rPr>
          <w:b/>
          <w:bCs/>
          <w:lang w:val="en-US"/>
        </w:rPr>
        <w:t>First go to manage account council…copy name from it..and make everything y</w:t>
      </w:r>
    </w:p>
    <w:p w:rsidR="00AB3DBE" w:rsidP="5424329D" w:rsidRDefault="00AB3DBE" w14:paraId="11C07EF4" w14:textId="0258E6C5">
      <w:pPr>
        <w:tabs>
          <w:tab w:val="left" w:pos="2640"/>
        </w:tabs>
        <w:rPr>
          <w:b/>
          <w:bCs/>
          <w:lang w:val="en-US"/>
        </w:rPr>
      </w:pPr>
      <w:r>
        <w:rPr>
          <w:b/>
          <w:bCs/>
          <w:lang w:val="en-US"/>
        </w:rPr>
        <w:t>Second is go to manage structurs …seach account…</w:t>
      </w:r>
      <w:r w:rsidR="00267FB7">
        <w:rPr>
          <w:b/>
          <w:bCs/>
          <w:lang w:val="en-US"/>
        </w:rPr>
        <w:t>general ledger …</w:t>
      </w:r>
      <w:r w:rsidR="00B03413">
        <w:rPr>
          <w:b/>
          <w:bCs/>
          <w:lang w:val="en-US"/>
        </w:rPr>
        <w:t>manage structure instance …au council…funds….</w:t>
      </w:r>
      <w:r w:rsidR="000408C6">
        <w:rPr>
          <w:b/>
          <w:bCs/>
          <w:lang w:val="en-US"/>
        </w:rPr>
        <w:t xml:space="preserve">edit….copy that tree </w:t>
      </w:r>
    </w:p>
    <w:p w:rsidR="000408C6" w:rsidP="5424329D" w:rsidRDefault="000408C6" w14:paraId="516A4330" w14:textId="1EEF314F">
      <w:pPr>
        <w:tabs>
          <w:tab w:val="left" w:pos="2640"/>
        </w:tabs>
        <w:rPr>
          <w:b/>
          <w:bCs/>
          <w:lang w:val="en-US"/>
        </w:rPr>
      </w:pPr>
      <w:r>
        <w:rPr>
          <w:b/>
          <w:bCs/>
          <w:lang w:val="en-US"/>
        </w:rPr>
        <w:t xml:space="preserve">Third </w:t>
      </w:r>
      <w:r w:rsidR="009A1608">
        <w:rPr>
          <w:b/>
          <w:bCs/>
          <w:lang w:val="en-US"/>
        </w:rPr>
        <w:t xml:space="preserve">go to manage value sets </w:t>
      </w:r>
      <w:r w:rsidR="000A6ECA">
        <w:rPr>
          <w:b/>
          <w:bCs/>
          <w:lang w:val="en-US"/>
        </w:rPr>
        <w:t>…</w:t>
      </w:r>
      <w:r w:rsidR="00732BD1">
        <w:rPr>
          <w:b/>
          <w:bCs/>
          <w:lang w:val="en-US"/>
        </w:rPr>
        <w:t>searc</w:t>
      </w:r>
      <w:r w:rsidR="00B71F72">
        <w:rPr>
          <w:b/>
          <w:bCs/>
          <w:lang w:val="en-US"/>
        </w:rPr>
        <w:t xml:space="preserve">h that tree code in value set code….manage value….plane search……..pick only values where summary is no……….do the same for rest of the values to create different combination …and make unique number in </w:t>
      </w:r>
      <w:r w:rsidR="00C5474E">
        <w:rPr>
          <w:b/>
          <w:bCs/>
          <w:lang w:val="en-US"/>
        </w:rPr>
        <w:t>import group identifier(AL) in excel</w:t>
      </w:r>
      <w:r w:rsidR="007224AA">
        <w:rPr>
          <w:b/>
          <w:bCs/>
          <w:lang w:val="en-US"/>
        </w:rPr>
        <w:t>….then go to left side and generate file…</w:t>
      </w:r>
    </w:p>
    <w:p w:rsidR="00886327" w:rsidP="5424329D" w:rsidRDefault="00BC0E6D" w14:paraId="7438F987" w14:textId="224CAA5B">
      <w:pPr>
        <w:tabs>
          <w:tab w:val="left" w:pos="2640"/>
        </w:tabs>
        <w:rPr>
          <w:b/>
          <w:bCs/>
          <w:lang w:val="en-US"/>
        </w:rPr>
      </w:pPr>
      <w:r>
        <w:rPr>
          <w:b/>
          <w:bCs/>
          <w:lang w:val="en-US"/>
        </w:rPr>
        <w:t>No</w:t>
      </w:r>
      <w:r w:rsidR="00886327">
        <w:rPr>
          <w:b/>
          <w:bCs/>
          <w:lang w:val="en-US"/>
        </w:rPr>
        <w:t>w</w:t>
      </w:r>
      <w:r>
        <w:rPr>
          <w:b/>
          <w:bCs/>
          <w:lang w:val="en-US"/>
        </w:rPr>
        <w:t xml:space="preserve"> go to tools ….shedule process…the way din in above for uploading zip file…three </w:t>
      </w:r>
      <w:r w:rsidR="00A80239">
        <w:rPr>
          <w:b/>
          <w:bCs/>
          <w:lang w:val="en-US"/>
        </w:rPr>
        <w:t>files will succeed one will be in wait for that we need to manually schedule it for that again go to schedule new process</w:t>
      </w:r>
      <w:r w:rsidR="00F22CBD">
        <w:rPr>
          <w:b/>
          <w:bCs/>
          <w:lang w:val="en-US"/>
        </w:rPr>
        <w:t>…search for import ACCOUNT COMBINATION</w:t>
      </w:r>
      <w:r w:rsidR="0018783D">
        <w:rPr>
          <w:b/>
          <w:bCs/>
          <w:lang w:val="en-US"/>
        </w:rPr>
        <w:t>…</w:t>
      </w:r>
      <w:r w:rsidR="00157E0B">
        <w:rPr>
          <w:b/>
          <w:bCs/>
          <w:lang w:val="en-US"/>
        </w:rPr>
        <w:t>select your structure instance and import group identifier (excel) then submit</w:t>
      </w:r>
    </w:p>
    <w:p w:rsidR="00886327" w:rsidP="5424329D" w:rsidRDefault="00886327" w14:paraId="39F653C5" w14:textId="4C0D04D7">
      <w:pPr>
        <w:tabs>
          <w:tab w:val="left" w:pos="2640"/>
        </w:tabs>
        <w:rPr>
          <w:b/>
          <w:bCs/>
          <w:lang w:val="en-US"/>
        </w:rPr>
      </w:pPr>
      <w:r>
        <w:rPr>
          <w:b/>
          <w:bCs/>
          <w:lang w:val="en-US"/>
        </w:rPr>
        <w:t>Now go to manage account combination</w:t>
      </w:r>
      <w:r w:rsidR="00D9096D">
        <w:rPr>
          <w:b/>
          <w:bCs/>
          <w:lang w:val="en-US"/>
        </w:rPr>
        <w:t>…search payal</w:t>
      </w:r>
      <w:r w:rsidR="00D07F36">
        <w:rPr>
          <w:b/>
          <w:bCs/>
          <w:lang w:val="en-US"/>
        </w:rPr>
        <w:t>COAF</w:t>
      </w:r>
      <w:r w:rsidR="00D9096D">
        <w:rPr>
          <w:b/>
          <w:bCs/>
          <w:lang w:val="en-US"/>
        </w:rPr>
        <w:t>eb</w:t>
      </w:r>
      <w:r w:rsidR="00D07F36">
        <w:rPr>
          <w:b/>
          <w:bCs/>
          <w:lang w:val="en-US"/>
        </w:rPr>
        <w:t>25</w:t>
      </w:r>
    </w:p>
    <w:p w:rsidR="005B796B" w:rsidP="5424329D" w:rsidRDefault="005B796B" w14:paraId="6560690A" w14:textId="62114043">
      <w:pPr>
        <w:tabs>
          <w:tab w:val="left" w:pos="2640"/>
        </w:tabs>
        <w:rPr>
          <w:b/>
          <w:bCs/>
          <w:lang w:val="en-US"/>
        </w:rPr>
      </w:pPr>
      <w:r w:rsidRPr="005B796B">
        <w:rPr>
          <w:b/>
          <w:bCs/>
          <w:noProof/>
          <w:lang w:val="en-US"/>
        </w:rPr>
        <w:drawing>
          <wp:inline distT="0" distB="0" distL="0" distR="0" wp14:anchorId="4ADB25AD" wp14:editId="060F75B9">
            <wp:extent cx="5731510" cy="4022725"/>
            <wp:effectExtent l="0" t="0" r="2540" b="0"/>
            <wp:docPr id="20479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93" name="Picture 1" descr="A screenshot of a computer&#10;&#10;AI-generated content may be incorrect."/>
                    <pic:cNvPicPr/>
                  </pic:nvPicPr>
                  <pic:blipFill>
                    <a:blip r:embed="rId510"/>
                    <a:stretch>
                      <a:fillRect/>
                    </a:stretch>
                  </pic:blipFill>
                  <pic:spPr>
                    <a:xfrm>
                      <a:off x="0" y="0"/>
                      <a:ext cx="5731510" cy="4022725"/>
                    </a:xfrm>
                    <a:prstGeom prst="rect">
                      <a:avLst/>
                    </a:prstGeom>
                  </pic:spPr>
                </pic:pic>
              </a:graphicData>
            </a:graphic>
          </wp:inline>
        </w:drawing>
      </w:r>
    </w:p>
    <w:p w:rsidR="00015D95" w:rsidP="5424329D" w:rsidRDefault="00015D95" w14:paraId="35FFFDF4" w14:textId="354A1FC5">
      <w:pPr>
        <w:tabs>
          <w:tab w:val="left" w:pos="2640"/>
        </w:tabs>
        <w:rPr>
          <w:b/>
          <w:bCs/>
          <w:lang w:val="en-US"/>
        </w:rPr>
      </w:pPr>
      <w:r w:rsidRPr="00015D95">
        <w:rPr>
          <w:b/>
          <w:bCs/>
          <w:noProof/>
          <w:lang w:val="en-US"/>
        </w:rPr>
        <w:drawing>
          <wp:inline distT="0" distB="0" distL="0" distR="0" wp14:anchorId="77B1A4EA" wp14:editId="141202A6">
            <wp:extent cx="5731510" cy="3342640"/>
            <wp:effectExtent l="0" t="0" r="2540" b="0"/>
            <wp:docPr id="259891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91036" name="Picture 1" descr="A screenshot of a computer&#10;&#10;Description automatically generated"/>
                    <pic:cNvPicPr/>
                  </pic:nvPicPr>
                  <pic:blipFill>
                    <a:blip r:embed="rId511"/>
                    <a:stretch>
                      <a:fillRect/>
                    </a:stretch>
                  </pic:blipFill>
                  <pic:spPr>
                    <a:xfrm>
                      <a:off x="0" y="0"/>
                      <a:ext cx="5731510" cy="3342640"/>
                    </a:xfrm>
                    <a:prstGeom prst="rect">
                      <a:avLst/>
                    </a:prstGeom>
                  </pic:spPr>
                </pic:pic>
              </a:graphicData>
            </a:graphic>
          </wp:inline>
        </w:drawing>
      </w:r>
    </w:p>
    <w:p w:rsidR="00714460" w:rsidP="5424329D" w:rsidRDefault="00714460" w14:paraId="594C8361" w14:textId="4DEDD943">
      <w:pPr>
        <w:tabs>
          <w:tab w:val="left" w:pos="2640"/>
        </w:tabs>
        <w:rPr>
          <w:b/>
          <w:bCs/>
          <w:lang w:val="en-US"/>
        </w:rPr>
      </w:pPr>
      <w:r w:rsidRPr="00714460">
        <w:rPr>
          <w:b/>
          <w:bCs/>
          <w:noProof/>
          <w:lang w:val="en-US"/>
        </w:rPr>
        <w:drawing>
          <wp:inline distT="0" distB="0" distL="0" distR="0" wp14:anchorId="38B4B715" wp14:editId="34BDDB36">
            <wp:extent cx="5731510" cy="3251200"/>
            <wp:effectExtent l="0" t="0" r="2540" b="6350"/>
            <wp:docPr id="8479867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86779" name="Picture 1" descr="A screenshot of a computer&#10;&#10;AI-generated content may be incorrect."/>
                    <pic:cNvPicPr/>
                  </pic:nvPicPr>
                  <pic:blipFill>
                    <a:blip r:embed="rId512"/>
                    <a:stretch>
                      <a:fillRect/>
                    </a:stretch>
                  </pic:blipFill>
                  <pic:spPr>
                    <a:xfrm>
                      <a:off x="0" y="0"/>
                      <a:ext cx="5731510" cy="3251200"/>
                    </a:xfrm>
                    <a:prstGeom prst="rect">
                      <a:avLst/>
                    </a:prstGeom>
                  </pic:spPr>
                </pic:pic>
              </a:graphicData>
            </a:graphic>
          </wp:inline>
        </w:drawing>
      </w:r>
    </w:p>
    <w:p w:rsidR="004D4343" w:rsidP="5424329D" w:rsidRDefault="00685D3B" w14:paraId="7E561710" w14:textId="613F8C0B">
      <w:pPr>
        <w:tabs>
          <w:tab w:val="left" w:pos="2640"/>
        </w:tabs>
        <w:rPr>
          <w:b/>
          <w:bCs/>
          <w:lang w:val="en-US"/>
        </w:rPr>
      </w:pPr>
      <w:r w:rsidRPr="00685D3B">
        <w:rPr>
          <w:b/>
          <w:bCs/>
          <w:noProof/>
          <w:lang w:val="en-US"/>
        </w:rPr>
        <w:drawing>
          <wp:inline distT="0" distB="0" distL="0" distR="0" wp14:anchorId="5DEC6D4B" wp14:editId="65626762">
            <wp:extent cx="5731510" cy="1616710"/>
            <wp:effectExtent l="0" t="0" r="2540" b="2540"/>
            <wp:docPr id="616172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72429" name=""/>
                    <pic:cNvPicPr/>
                  </pic:nvPicPr>
                  <pic:blipFill>
                    <a:blip r:embed="rId513"/>
                    <a:stretch>
                      <a:fillRect/>
                    </a:stretch>
                  </pic:blipFill>
                  <pic:spPr>
                    <a:xfrm>
                      <a:off x="0" y="0"/>
                      <a:ext cx="5731510" cy="1616710"/>
                    </a:xfrm>
                    <a:prstGeom prst="rect">
                      <a:avLst/>
                    </a:prstGeom>
                  </pic:spPr>
                </pic:pic>
              </a:graphicData>
            </a:graphic>
          </wp:inline>
        </w:drawing>
      </w:r>
    </w:p>
    <w:p w:rsidR="00F978FA" w:rsidP="5424329D" w:rsidRDefault="00F978FA" w14:paraId="68909C33" w14:textId="77777777">
      <w:pPr>
        <w:tabs>
          <w:tab w:val="left" w:pos="2640"/>
        </w:tabs>
        <w:rPr>
          <w:b/>
          <w:bCs/>
          <w:lang w:val="en-US"/>
        </w:rPr>
      </w:pPr>
    </w:p>
    <w:p w:rsidR="00F978FA" w:rsidP="5424329D" w:rsidRDefault="00F143A9" w14:paraId="41275995" w14:textId="0F26108A">
      <w:pPr>
        <w:tabs>
          <w:tab w:val="left" w:pos="2640"/>
        </w:tabs>
        <w:rPr>
          <w:b/>
          <w:bCs/>
          <w:lang w:val="en-US"/>
        </w:rPr>
      </w:pPr>
      <w:r w:rsidRPr="004F6D49">
        <w:rPr>
          <w:b/>
          <w:bCs/>
          <w:lang w:val="en-US"/>
        </w:rPr>
        <w:t xml:space="preserve">Manage Primary </w:t>
      </w:r>
      <w:r w:rsidRPr="004F6D49" w:rsidR="00D05BD4">
        <w:rPr>
          <w:b/>
          <w:bCs/>
          <w:lang w:val="en-US"/>
        </w:rPr>
        <w:t>ledgers</w:t>
      </w:r>
      <w:r w:rsidR="00D05BD4">
        <w:rPr>
          <w:b/>
          <w:bCs/>
          <w:lang w:val="en-US"/>
        </w:rPr>
        <w:t>: -</w:t>
      </w:r>
    </w:p>
    <w:p w:rsidR="004F6D49" w:rsidP="5424329D" w:rsidRDefault="004F6D49" w14:paraId="7AD8ED16" w14:textId="69DA9288">
      <w:pPr>
        <w:tabs>
          <w:tab w:val="left" w:pos="2640"/>
        </w:tabs>
        <w:rPr>
          <w:b/>
          <w:bCs/>
          <w:lang w:val="en-US"/>
        </w:rPr>
      </w:pPr>
      <w:r>
        <w:rPr>
          <w:b/>
          <w:bCs/>
          <w:lang w:val="en-US"/>
        </w:rPr>
        <w:t>Go to setup &amp; maintenance—setup financials(top left)</w:t>
      </w:r>
      <w:r w:rsidR="001823B4">
        <w:rPr>
          <w:b/>
          <w:bCs/>
          <w:lang w:val="en-US"/>
        </w:rPr>
        <w:t>—general ledger---manage primary ledger---</w:t>
      </w:r>
      <w:r w:rsidR="00EF7D52">
        <w:rPr>
          <w:b/>
          <w:bCs/>
          <w:lang w:val="en-US"/>
        </w:rPr>
        <w:t xml:space="preserve">create </w:t>
      </w:r>
      <w:r w:rsidR="006437C1">
        <w:rPr>
          <w:b/>
          <w:bCs/>
          <w:lang w:val="en-US"/>
        </w:rPr>
        <w:t>a new primary ledger</w:t>
      </w:r>
      <w:r w:rsidR="001E7A64">
        <w:rPr>
          <w:b/>
          <w:bCs/>
          <w:lang w:val="en-US"/>
        </w:rPr>
        <w:t>(as we can see all 4 C’s are available)</w:t>
      </w:r>
      <w:r w:rsidR="00216D8C">
        <w:rPr>
          <w:b/>
          <w:bCs/>
          <w:lang w:val="en-US"/>
        </w:rPr>
        <w:t>—after creating new ledger</w:t>
      </w:r>
      <w:r w:rsidR="004B1C93">
        <w:rPr>
          <w:b/>
          <w:bCs/>
          <w:lang w:val="en-US"/>
        </w:rPr>
        <w:t>—go back to setup page--</w:t>
      </w:r>
      <w:r w:rsidR="00D36224">
        <w:rPr>
          <w:b/>
          <w:bCs/>
          <w:lang w:val="en-US"/>
        </w:rPr>
        <w:t>-we can see scope next to manage ledger option(next to that will be a ledger name</w:t>
      </w:r>
      <w:r w:rsidR="00626C00">
        <w:rPr>
          <w:b/>
          <w:bCs/>
          <w:lang w:val="en-US"/>
        </w:rPr>
        <w:t xml:space="preserve">, we can click on that and change the primary ledger to </w:t>
      </w:r>
      <w:r w:rsidR="003D4FE5">
        <w:rPr>
          <w:b/>
          <w:bCs/>
          <w:lang w:val="en-US"/>
        </w:rPr>
        <w:t>select and add</w:t>
      </w:r>
      <w:r w:rsidR="00D36224">
        <w:rPr>
          <w:b/>
          <w:bCs/>
          <w:lang w:val="en-US"/>
        </w:rPr>
        <w:t>)</w:t>
      </w:r>
      <w:r w:rsidR="00836D84">
        <w:rPr>
          <w:b/>
          <w:bCs/>
          <w:lang w:val="en-US"/>
        </w:rPr>
        <w:t xml:space="preserve">—apply and go to </w:t>
      </w:r>
      <w:r w:rsidR="00D3452A">
        <w:rPr>
          <w:b/>
          <w:bCs/>
          <w:lang w:val="en-US"/>
        </w:rPr>
        <w:t>task---</w:t>
      </w:r>
      <w:r w:rsidR="005863DF">
        <w:rPr>
          <w:b/>
          <w:bCs/>
          <w:lang w:val="en-US"/>
        </w:rPr>
        <w:t>and select the ledger we created---</w:t>
      </w:r>
      <w:r w:rsidR="007E0E98">
        <w:rPr>
          <w:b/>
          <w:bCs/>
          <w:lang w:val="en-US"/>
        </w:rPr>
        <w:t>(</w:t>
      </w:r>
      <w:r w:rsidR="009E3D23">
        <w:rPr>
          <w:b/>
          <w:bCs/>
          <w:lang w:val="en-US"/>
        </w:rPr>
        <w:t>we will not create ledger we use US primary ledger</w:t>
      </w:r>
      <w:r w:rsidR="007E0E98">
        <w:rPr>
          <w:b/>
          <w:bCs/>
          <w:lang w:val="en-US"/>
        </w:rPr>
        <w:t>)</w:t>
      </w:r>
      <w:r w:rsidR="005863DF">
        <w:rPr>
          <w:b/>
          <w:bCs/>
          <w:lang w:val="en-US"/>
        </w:rPr>
        <w:t>now the scope option</w:t>
      </w:r>
      <w:r w:rsidR="008526A9">
        <w:rPr>
          <w:b/>
          <w:bCs/>
          <w:lang w:val="en-US"/>
        </w:rPr>
        <w:t xml:space="preserve"> will reflect </w:t>
      </w:r>
      <w:r w:rsidR="007E0E98">
        <w:rPr>
          <w:b/>
          <w:bCs/>
          <w:lang w:val="en-US"/>
        </w:rPr>
        <w:t>our newly created ledger</w:t>
      </w:r>
      <w:r w:rsidR="008E212E">
        <w:rPr>
          <w:b/>
          <w:bCs/>
          <w:lang w:val="en-US"/>
        </w:rPr>
        <w:t xml:space="preserve"> after saving and closing--- we can go to manage secondary ledgers</w:t>
      </w:r>
      <w:r w:rsidR="000826A3">
        <w:rPr>
          <w:b/>
          <w:bCs/>
          <w:lang w:val="en-US"/>
        </w:rPr>
        <w:t xml:space="preserve"> and see all the </w:t>
      </w:r>
      <w:r w:rsidR="00826D9C">
        <w:rPr>
          <w:b/>
          <w:bCs/>
          <w:lang w:val="en-US"/>
        </w:rPr>
        <w:t>secondary data ledgers available.</w:t>
      </w:r>
    </w:p>
    <w:p w:rsidR="00826D9C" w:rsidP="5424329D" w:rsidRDefault="00D17F52" w14:paraId="4E45A891" w14:textId="1573A35A">
      <w:pPr>
        <w:tabs>
          <w:tab w:val="left" w:pos="2640"/>
        </w:tabs>
        <w:rPr>
          <w:b/>
          <w:bCs/>
          <w:lang w:val="en-US"/>
        </w:rPr>
      </w:pPr>
      <w:r>
        <w:rPr>
          <w:b/>
          <w:bCs/>
          <w:lang w:val="en-US"/>
        </w:rPr>
        <w:t xml:space="preserve">Immediately after creation of Primary </w:t>
      </w:r>
      <w:r w:rsidR="007C114F">
        <w:rPr>
          <w:b/>
          <w:bCs/>
          <w:lang w:val="en-US"/>
        </w:rPr>
        <w:t>ledger we need to specify in manage specify ledger.</w:t>
      </w:r>
    </w:p>
    <w:p w:rsidR="006C6E8F" w:rsidP="5424329D" w:rsidRDefault="006C6E8F" w14:paraId="4FC1FB8A" w14:textId="52D5ABE8">
      <w:pPr>
        <w:tabs>
          <w:tab w:val="left" w:pos="2640"/>
        </w:tabs>
        <w:rPr>
          <w:b/>
          <w:bCs/>
          <w:lang w:val="en-US"/>
        </w:rPr>
      </w:pPr>
      <w:r>
        <w:rPr>
          <w:b/>
          <w:bCs/>
          <w:lang w:val="en-US"/>
        </w:rPr>
        <w:t>After primary ledger we create secondary ledger</w:t>
      </w:r>
      <w:r w:rsidR="007F251E">
        <w:rPr>
          <w:b/>
          <w:bCs/>
          <w:lang w:val="en-US"/>
        </w:rPr>
        <w:t xml:space="preserve"> and follow same steps as primary ledger.</w:t>
      </w:r>
      <w:r w:rsidR="0065292A">
        <w:rPr>
          <w:b/>
          <w:bCs/>
          <w:lang w:val="en-US"/>
        </w:rPr>
        <w:t xml:space="preserve"> </w:t>
      </w:r>
    </w:p>
    <w:p w:rsidR="00826D9C" w:rsidP="5424329D" w:rsidRDefault="008557F0" w14:paraId="518F7A87" w14:textId="449CB068">
      <w:pPr>
        <w:tabs>
          <w:tab w:val="left" w:pos="2640"/>
        </w:tabs>
        <w:rPr>
          <w:lang w:val="en-US"/>
        </w:rPr>
      </w:pPr>
      <w:r>
        <w:rPr>
          <w:b/>
          <w:bCs/>
          <w:lang w:val="en-US"/>
        </w:rPr>
        <w:t>calendar</w:t>
      </w:r>
      <w:r w:rsidR="00EA482B">
        <w:rPr>
          <w:b/>
          <w:bCs/>
          <w:lang w:val="en-US"/>
        </w:rPr>
        <w:t>:-</w:t>
      </w:r>
    </w:p>
    <w:p w:rsidR="00104989" w:rsidP="5424329D" w:rsidRDefault="00104989" w14:paraId="236D9737" w14:textId="7615FD20">
      <w:pPr>
        <w:tabs>
          <w:tab w:val="left" w:pos="2640"/>
        </w:tabs>
        <w:rPr>
          <w:lang w:val="en-US"/>
        </w:rPr>
      </w:pPr>
      <w:r>
        <w:rPr>
          <w:lang w:val="en-US"/>
        </w:rPr>
        <w:t>Never opened</w:t>
      </w:r>
      <w:r w:rsidR="00E775F0">
        <w:rPr>
          <w:lang w:val="en-US"/>
        </w:rPr>
        <w:t xml:space="preserve">:- </w:t>
      </w:r>
      <w:r w:rsidR="001F75D4">
        <w:rPr>
          <w:lang w:val="en-US"/>
        </w:rPr>
        <w:t xml:space="preserve">Next month </w:t>
      </w:r>
      <w:r w:rsidR="00D02EA4">
        <w:rPr>
          <w:lang w:val="en-US"/>
        </w:rPr>
        <w:t>after future month(June)</w:t>
      </w:r>
    </w:p>
    <w:p w:rsidR="00104989" w:rsidP="5424329D" w:rsidRDefault="00104989" w14:paraId="135C63DE" w14:textId="30D1C556">
      <w:pPr>
        <w:tabs>
          <w:tab w:val="left" w:pos="2640"/>
        </w:tabs>
        <w:rPr>
          <w:lang w:val="en-US"/>
        </w:rPr>
      </w:pPr>
      <w:r>
        <w:rPr>
          <w:lang w:val="en-US"/>
        </w:rPr>
        <w:t>Future</w:t>
      </w:r>
      <w:r w:rsidR="00137AE9">
        <w:rPr>
          <w:lang w:val="en-US"/>
        </w:rPr>
        <w:t>:-</w:t>
      </w:r>
      <w:r w:rsidR="009A0F0A">
        <w:rPr>
          <w:lang w:val="en-US"/>
        </w:rPr>
        <w:t xml:space="preserve"> Next month after the </w:t>
      </w:r>
      <w:r w:rsidR="003F1325">
        <w:rPr>
          <w:lang w:val="en-US"/>
        </w:rPr>
        <w:t>1</w:t>
      </w:r>
      <w:r w:rsidRPr="003F1325" w:rsidR="003F1325">
        <w:rPr>
          <w:vertAlign w:val="superscript"/>
          <w:lang w:val="en-US"/>
        </w:rPr>
        <w:t>st</w:t>
      </w:r>
      <w:r w:rsidR="003F1325">
        <w:rPr>
          <w:lang w:val="en-US"/>
        </w:rPr>
        <w:t xml:space="preserve"> financial Month</w:t>
      </w:r>
    </w:p>
    <w:p w:rsidR="00104989" w:rsidP="5424329D" w:rsidRDefault="00137AE9" w14:paraId="322AA626" w14:textId="54C4D169">
      <w:pPr>
        <w:tabs>
          <w:tab w:val="left" w:pos="2640"/>
        </w:tabs>
        <w:rPr>
          <w:lang w:val="en-US"/>
        </w:rPr>
      </w:pPr>
      <w:r>
        <w:rPr>
          <w:lang w:val="en-US"/>
        </w:rPr>
        <w:t>Opened:</w:t>
      </w:r>
      <w:r w:rsidR="006A6C1B">
        <w:rPr>
          <w:lang w:val="en-US"/>
        </w:rPr>
        <w:t>- when financial month starts(April 1</w:t>
      </w:r>
      <w:r w:rsidRPr="006A6C1B" w:rsidR="006A6C1B">
        <w:rPr>
          <w:vertAlign w:val="superscript"/>
          <w:lang w:val="en-US"/>
        </w:rPr>
        <w:t>st</w:t>
      </w:r>
      <w:r w:rsidR="006A6C1B">
        <w:rPr>
          <w:lang w:val="en-US"/>
        </w:rPr>
        <w:t>)</w:t>
      </w:r>
    </w:p>
    <w:p w:rsidR="00E775F0" w:rsidP="5424329D" w:rsidRDefault="00E775F0" w14:paraId="78A675F6" w14:textId="4167D948">
      <w:pPr>
        <w:tabs>
          <w:tab w:val="left" w:pos="2640"/>
        </w:tabs>
        <w:rPr>
          <w:lang w:val="en-US"/>
        </w:rPr>
      </w:pPr>
      <w:r>
        <w:rPr>
          <w:lang w:val="en-US"/>
        </w:rPr>
        <w:t>Closed</w:t>
      </w:r>
      <w:r w:rsidR="006A6C1B">
        <w:rPr>
          <w:lang w:val="en-US"/>
        </w:rPr>
        <w:t xml:space="preserve"> :- end of first month</w:t>
      </w:r>
      <w:r w:rsidR="006B1BBE">
        <w:rPr>
          <w:lang w:val="en-US"/>
        </w:rPr>
        <w:t>(end of April</w:t>
      </w:r>
      <w:r w:rsidR="00137AE9">
        <w:rPr>
          <w:lang w:val="en-US"/>
        </w:rPr>
        <w:t xml:space="preserve"> month)</w:t>
      </w:r>
    </w:p>
    <w:p w:rsidR="00E775F0" w:rsidP="5424329D" w:rsidRDefault="00E775F0" w14:paraId="29EF7EFD" w14:textId="0E2B6EE5">
      <w:pPr>
        <w:tabs>
          <w:tab w:val="left" w:pos="2640"/>
        </w:tabs>
        <w:rPr>
          <w:lang w:val="en-US"/>
        </w:rPr>
      </w:pPr>
      <w:r>
        <w:rPr>
          <w:lang w:val="en-US"/>
        </w:rPr>
        <w:t>Finally closed:-</w:t>
      </w:r>
      <w:r w:rsidR="00083CFB">
        <w:rPr>
          <w:lang w:val="en-US"/>
        </w:rPr>
        <w:t>After completion of the 2</w:t>
      </w:r>
      <w:r w:rsidRPr="00083CFB" w:rsidR="00083CFB">
        <w:rPr>
          <w:vertAlign w:val="superscript"/>
          <w:lang w:val="en-US"/>
        </w:rPr>
        <w:t>nd</w:t>
      </w:r>
      <w:r w:rsidR="00083CFB">
        <w:rPr>
          <w:lang w:val="en-US"/>
        </w:rPr>
        <w:t xml:space="preserve"> month the first month will be in finally </w:t>
      </w:r>
      <w:r w:rsidR="00DD28A9">
        <w:rPr>
          <w:lang w:val="en-US"/>
        </w:rPr>
        <w:t>closed(after may end, april will be in finally</w:t>
      </w:r>
      <w:r w:rsidR="001A2E11">
        <w:rPr>
          <w:lang w:val="en-US"/>
        </w:rPr>
        <w:t xml:space="preserve"> </w:t>
      </w:r>
      <w:r w:rsidR="00DD28A9">
        <w:rPr>
          <w:lang w:val="en-US"/>
        </w:rPr>
        <w:t>closed)</w:t>
      </w:r>
    </w:p>
    <w:p w:rsidRPr="00CE3E2A" w:rsidR="001A2E11" w:rsidP="5424329D" w:rsidRDefault="001A2E11" w14:paraId="38BD7CCF" w14:textId="77777777">
      <w:pPr>
        <w:tabs>
          <w:tab w:val="left" w:pos="2640"/>
        </w:tabs>
        <w:rPr>
          <w:lang w:val="en-US"/>
        </w:rPr>
      </w:pPr>
    </w:p>
    <w:p w:rsidR="00B73FA6" w:rsidP="5424329D" w:rsidRDefault="00B73FA6" w14:paraId="6DBD14AA" w14:textId="0F671EA7">
      <w:pPr>
        <w:tabs>
          <w:tab w:val="left" w:pos="2640"/>
        </w:tabs>
        <w:rPr>
          <w:b/>
          <w:bCs/>
          <w:lang w:val="en-US"/>
        </w:rPr>
      </w:pPr>
    </w:p>
    <w:p w:rsidR="003C75E1" w:rsidP="5424329D" w:rsidRDefault="003C75E1" w14:paraId="7F2F869A" w14:textId="3F58D775">
      <w:pPr>
        <w:tabs>
          <w:tab w:val="left" w:pos="2640"/>
        </w:tabs>
        <w:rPr>
          <w:b/>
          <w:bCs/>
          <w:lang w:val="en-US"/>
        </w:rPr>
      </w:pPr>
      <w:r>
        <w:rPr>
          <w:b/>
          <w:bCs/>
          <w:lang w:val="en-US"/>
        </w:rPr>
        <w:t xml:space="preserve">JOURNAL </w:t>
      </w:r>
    </w:p>
    <w:p w:rsidR="005A3C3B" w:rsidP="5424329D" w:rsidRDefault="005A3C3B" w14:paraId="09B96E0C" w14:textId="77777777">
      <w:pPr>
        <w:tabs>
          <w:tab w:val="left" w:pos="2640"/>
        </w:tabs>
        <w:rPr>
          <w:b/>
          <w:bCs/>
          <w:lang w:val="en-US"/>
        </w:rPr>
      </w:pPr>
    </w:p>
    <w:p w:rsidRPr="005A3C3B" w:rsidR="005A3C3B" w:rsidP="005A3C3B" w:rsidRDefault="005A3C3B" w14:paraId="2C850305" w14:textId="77777777">
      <w:pPr>
        <w:tabs>
          <w:tab w:val="left" w:pos="2640"/>
        </w:tabs>
        <w:rPr>
          <w:b/>
          <w:bCs/>
        </w:rPr>
      </w:pPr>
      <w:r w:rsidRPr="005A3C3B">
        <w:rPr>
          <w:b/>
          <w:bCs/>
        </w:rPr>
        <w:t>In business, a journal is a detailed record of all financial transactions. </w:t>
      </w:r>
      <w:hyperlink w:tgtFrame="_blank" w:history="1" r:id="rId514">
        <w:r w:rsidRPr="005A3C3B">
          <w:rPr>
            <w:rStyle w:val="Hyperlink"/>
            <w:b/>
            <w:bCs/>
          </w:rPr>
          <w:t>It’s often referred to as the “book of original entry” because it’s where transactions are first recorded before being posted to the general ledger</w:t>
        </w:r>
      </w:hyperlink>
      <w:hyperlink w:tgtFrame="_blank" w:history="1" r:id="rId515">
        <w:r w:rsidRPr="005A3C3B">
          <w:rPr>
            <w:rStyle w:val="Hyperlink"/>
            <w:b/>
            <w:bCs/>
            <w:vertAlign w:val="superscript"/>
          </w:rPr>
          <w:t>1</w:t>
        </w:r>
      </w:hyperlink>
      <w:hyperlink w:tgtFrame="_blank" w:history="1" r:id="rId516">
        <w:r w:rsidRPr="005A3C3B">
          <w:rPr>
            <w:rStyle w:val="Hyperlink"/>
            <w:b/>
            <w:bCs/>
            <w:vertAlign w:val="superscript"/>
          </w:rPr>
          <w:t>2</w:t>
        </w:r>
      </w:hyperlink>
      <w:r w:rsidRPr="005A3C3B">
        <w:rPr>
          <w:b/>
          <w:bCs/>
        </w:rPr>
        <w:t>.</w:t>
      </w:r>
    </w:p>
    <w:p w:rsidRPr="005A3C3B" w:rsidR="005A3C3B" w:rsidP="005A3C3B" w:rsidRDefault="005A3C3B" w14:paraId="05D19396" w14:textId="77777777">
      <w:pPr>
        <w:tabs>
          <w:tab w:val="left" w:pos="2640"/>
        </w:tabs>
        <w:rPr>
          <w:b/>
          <w:bCs/>
        </w:rPr>
      </w:pPr>
      <w:r w:rsidRPr="005A3C3B">
        <w:rPr>
          <w:b/>
          <w:bCs/>
        </w:rPr>
        <w:t>Here are some key points about journals in business:</w:t>
      </w:r>
    </w:p>
    <w:p w:rsidRPr="005A3C3B" w:rsidR="005A3C3B" w:rsidP="005A3C3B" w:rsidRDefault="005A3C3B" w14:paraId="5417A0E1" w14:textId="77777777">
      <w:pPr>
        <w:numPr>
          <w:ilvl w:val="0"/>
          <w:numId w:val="25"/>
        </w:numPr>
        <w:tabs>
          <w:tab w:val="left" w:pos="2640"/>
        </w:tabs>
        <w:rPr>
          <w:b/>
          <w:bCs/>
        </w:rPr>
      </w:pPr>
      <w:hyperlink w:tgtFrame="_blank" w:history="1" r:id="rId517">
        <w:r w:rsidRPr="005A3C3B">
          <w:rPr>
            <w:rStyle w:val="Hyperlink"/>
            <w:b/>
            <w:bCs/>
          </w:rPr>
          <w:t>Purpose: Journals are used to keep a chronological record of all transactions, which helps in reconciling accounts and preparing financial statements</w:t>
        </w:r>
      </w:hyperlink>
      <w:hyperlink w:tgtFrame="_blank" w:history="1" r:id="rId518">
        <w:r w:rsidRPr="005A3C3B">
          <w:rPr>
            <w:rStyle w:val="Hyperlink"/>
            <w:b/>
            <w:bCs/>
            <w:vertAlign w:val="superscript"/>
          </w:rPr>
          <w:t>2</w:t>
        </w:r>
      </w:hyperlink>
      <w:r w:rsidRPr="005A3C3B">
        <w:rPr>
          <w:b/>
          <w:bCs/>
        </w:rPr>
        <w:t>.</w:t>
      </w:r>
    </w:p>
    <w:p w:rsidRPr="00060E6B" w:rsidR="00060E6B" w:rsidP="00060E6B" w:rsidRDefault="00060E6B" w14:paraId="7F67194F" w14:textId="77777777">
      <w:pPr>
        <w:tabs>
          <w:tab w:val="left" w:pos="2640"/>
        </w:tabs>
        <w:rPr>
          <w:b/>
          <w:bCs/>
        </w:rPr>
      </w:pPr>
      <w:r w:rsidRPr="00060E6B">
        <w:rPr>
          <w:b/>
          <w:bCs/>
        </w:rPr>
        <w:t>difference between general ledger and journal</w:t>
      </w:r>
    </w:p>
    <w:p w:rsidRPr="00060E6B" w:rsidR="00060E6B" w:rsidP="00060E6B" w:rsidRDefault="00060E6B" w14:paraId="3142F665" w14:textId="77777777">
      <w:pPr>
        <w:tabs>
          <w:tab w:val="left" w:pos="2640"/>
        </w:tabs>
        <w:rPr>
          <w:b/>
          <w:bCs/>
        </w:rPr>
      </w:pPr>
      <w:r w:rsidRPr="00060E6B">
        <w:rPr>
          <w:b/>
          <w:bCs/>
        </w:rPr>
        <w:t>Copilot</w:t>
      </w:r>
    </w:p>
    <w:p w:rsidRPr="00060E6B" w:rsidR="00060E6B" w:rsidP="00060E6B" w:rsidRDefault="00060E6B" w14:paraId="70F33C8E" w14:textId="77777777">
      <w:pPr>
        <w:tabs>
          <w:tab w:val="left" w:pos="2640"/>
        </w:tabs>
        <w:rPr>
          <w:b/>
          <w:bCs/>
        </w:rPr>
      </w:pPr>
      <w:r w:rsidRPr="00060E6B">
        <w:rPr>
          <w:b/>
          <w:bCs/>
        </w:rPr>
        <w:t>Sent by Copilot:</w:t>
      </w:r>
    </w:p>
    <w:p w:rsidRPr="00060E6B" w:rsidR="00060E6B" w:rsidP="00060E6B" w:rsidRDefault="00060E6B" w14:paraId="3E6718CF" w14:textId="77777777">
      <w:pPr>
        <w:tabs>
          <w:tab w:val="left" w:pos="2640"/>
        </w:tabs>
        <w:rPr>
          <w:b/>
          <w:bCs/>
        </w:rPr>
      </w:pPr>
      <w:r w:rsidRPr="00060E6B">
        <w:rPr>
          <w:b/>
          <w:bCs/>
        </w:rPr>
        <w:t>The general ledger and the journal are both essential components of a company’s accounting system, but they serve different purposes and have distinct characteristics:</w:t>
      </w:r>
    </w:p>
    <w:p w:rsidRPr="00060E6B" w:rsidR="00060E6B" w:rsidP="00060E6B" w:rsidRDefault="00060E6B" w14:paraId="142F958B" w14:textId="77777777">
      <w:pPr>
        <w:tabs>
          <w:tab w:val="left" w:pos="2640"/>
        </w:tabs>
        <w:rPr>
          <w:b/>
          <w:bCs/>
        </w:rPr>
      </w:pPr>
      <w:r w:rsidRPr="00060E6B">
        <w:rPr>
          <w:b/>
          <w:bCs/>
        </w:rPr>
        <w:t>General Journal</w:t>
      </w:r>
    </w:p>
    <w:p w:rsidRPr="00060E6B" w:rsidR="00060E6B" w:rsidP="00060E6B" w:rsidRDefault="00060E6B" w14:paraId="0088AEE5" w14:textId="77777777">
      <w:pPr>
        <w:numPr>
          <w:ilvl w:val="0"/>
          <w:numId w:val="26"/>
        </w:numPr>
        <w:tabs>
          <w:tab w:val="left" w:pos="2640"/>
        </w:tabs>
        <w:rPr>
          <w:b/>
          <w:bCs/>
        </w:rPr>
      </w:pPr>
      <w:hyperlink w:tgtFrame="_blank" w:history="1" r:id="rId519">
        <w:r w:rsidRPr="00060E6B">
          <w:rPr>
            <w:rStyle w:val="Hyperlink"/>
            <w:b/>
            <w:bCs/>
          </w:rPr>
          <w:t>Purpose: The journal is the book of original entry where all financial transactions are first recorded in chronological order</w:t>
        </w:r>
      </w:hyperlink>
      <w:hyperlink w:tgtFrame="_blank" w:history="1" r:id="rId520">
        <w:r w:rsidRPr="00060E6B">
          <w:rPr>
            <w:rStyle w:val="Hyperlink"/>
            <w:b/>
            <w:bCs/>
            <w:vertAlign w:val="superscript"/>
          </w:rPr>
          <w:t>1</w:t>
        </w:r>
      </w:hyperlink>
      <w:r w:rsidRPr="00060E6B">
        <w:rPr>
          <w:b/>
          <w:bCs/>
        </w:rPr>
        <w:t>.</w:t>
      </w:r>
    </w:p>
    <w:p w:rsidRPr="00060E6B" w:rsidR="00060E6B" w:rsidP="00060E6B" w:rsidRDefault="00060E6B" w14:paraId="16AA3FEA" w14:textId="77777777">
      <w:pPr>
        <w:numPr>
          <w:ilvl w:val="0"/>
          <w:numId w:val="26"/>
        </w:numPr>
        <w:tabs>
          <w:tab w:val="left" w:pos="2640"/>
        </w:tabs>
        <w:rPr>
          <w:b/>
          <w:bCs/>
        </w:rPr>
      </w:pPr>
      <w:hyperlink w:tgtFrame="_blank" w:history="1" r:id="rId521">
        <w:r w:rsidRPr="00060E6B">
          <w:rPr>
            <w:rStyle w:val="Hyperlink"/>
            <w:b/>
            <w:bCs/>
          </w:rPr>
          <w:t>Detail: It includes detailed information about each transaction, such as dates, accounts affected, and amounts debited or credited</w:t>
        </w:r>
      </w:hyperlink>
      <w:hyperlink w:tgtFrame="_blank" w:history="1" r:id="rId522">
        <w:r w:rsidRPr="00060E6B">
          <w:rPr>
            <w:rStyle w:val="Hyperlink"/>
            <w:b/>
            <w:bCs/>
            <w:vertAlign w:val="superscript"/>
          </w:rPr>
          <w:t>1</w:t>
        </w:r>
      </w:hyperlink>
      <w:r w:rsidRPr="00060E6B">
        <w:rPr>
          <w:b/>
          <w:bCs/>
        </w:rPr>
        <w:t>.</w:t>
      </w:r>
    </w:p>
    <w:p w:rsidRPr="00060E6B" w:rsidR="00060E6B" w:rsidP="00060E6B" w:rsidRDefault="00060E6B" w14:paraId="1C62BABE" w14:textId="77777777">
      <w:pPr>
        <w:numPr>
          <w:ilvl w:val="0"/>
          <w:numId w:val="26"/>
        </w:numPr>
        <w:tabs>
          <w:tab w:val="left" w:pos="2640"/>
        </w:tabs>
        <w:rPr>
          <w:b/>
          <w:bCs/>
        </w:rPr>
      </w:pPr>
      <w:hyperlink w:tgtFrame="_blank" w:history="1" r:id="rId523">
        <w:r w:rsidRPr="00060E6B">
          <w:rPr>
            <w:rStyle w:val="Hyperlink"/>
            <w:b/>
            <w:bCs/>
          </w:rPr>
          <w:t>Types: There are general journals for all types of transactions and special journals for specific types, like sales or purchases</w:t>
        </w:r>
      </w:hyperlink>
      <w:hyperlink w:tgtFrame="_blank" w:history="1" r:id="rId524">
        <w:r w:rsidRPr="00060E6B">
          <w:rPr>
            <w:rStyle w:val="Hyperlink"/>
            <w:b/>
            <w:bCs/>
            <w:vertAlign w:val="superscript"/>
          </w:rPr>
          <w:t>2</w:t>
        </w:r>
      </w:hyperlink>
      <w:r w:rsidRPr="00060E6B">
        <w:rPr>
          <w:b/>
          <w:bCs/>
        </w:rPr>
        <w:t>.</w:t>
      </w:r>
    </w:p>
    <w:p w:rsidRPr="00060E6B" w:rsidR="00060E6B" w:rsidP="00060E6B" w:rsidRDefault="00060E6B" w14:paraId="12A2DBFD" w14:textId="77777777">
      <w:pPr>
        <w:tabs>
          <w:tab w:val="left" w:pos="2640"/>
        </w:tabs>
        <w:rPr>
          <w:b/>
          <w:bCs/>
        </w:rPr>
      </w:pPr>
      <w:r w:rsidRPr="00060E6B">
        <w:rPr>
          <w:b/>
          <w:bCs/>
        </w:rPr>
        <w:t>General Ledger</w:t>
      </w:r>
    </w:p>
    <w:p w:rsidRPr="00060E6B" w:rsidR="00060E6B" w:rsidP="00060E6B" w:rsidRDefault="00060E6B" w14:paraId="0CDE2349" w14:textId="77777777">
      <w:pPr>
        <w:numPr>
          <w:ilvl w:val="0"/>
          <w:numId w:val="27"/>
        </w:numPr>
        <w:tabs>
          <w:tab w:val="left" w:pos="2640"/>
        </w:tabs>
        <w:rPr>
          <w:b/>
          <w:bCs/>
        </w:rPr>
      </w:pPr>
      <w:hyperlink w:tgtFrame="_blank" w:history="1" r:id="rId525">
        <w:r w:rsidRPr="00060E6B">
          <w:rPr>
            <w:rStyle w:val="Hyperlink"/>
            <w:b/>
            <w:bCs/>
          </w:rPr>
          <w:t>Purpose: The general ledger is the book of final entry that summarizes all the transactions recorded in the journal by account</w:t>
        </w:r>
      </w:hyperlink>
      <w:hyperlink w:tgtFrame="_blank" w:history="1" r:id="rId526">
        <w:r w:rsidRPr="00060E6B">
          <w:rPr>
            <w:rStyle w:val="Hyperlink"/>
            <w:b/>
            <w:bCs/>
            <w:vertAlign w:val="superscript"/>
          </w:rPr>
          <w:t>1</w:t>
        </w:r>
      </w:hyperlink>
      <w:r w:rsidRPr="00060E6B">
        <w:rPr>
          <w:b/>
          <w:bCs/>
        </w:rPr>
        <w:t>.</w:t>
      </w:r>
    </w:p>
    <w:p w:rsidRPr="00060E6B" w:rsidR="00060E6B" w:rsidP="00060E6B" w:rsidRDefault="00060E6B" w14:paraId="40FC635A" w14:textId="77777777">
      <w:pPr>
        <w:numPr>
          <w:ilvl w:val="0"/>
          <w:numId w:val="27"/>
        </w:numPr>
        <w:tabs>
          <w:tab w:val="left" w:pos="2640"/>
        </w:tabs>
        <w:rPr>
          <w:b/>
          <w:bCs/>
        </w:rPr>
      </w:pPr>
      <w:hyperlink w:tgtFrame="_blank" w:history="1" r:id="rId527">
        <w:r w:rsidRPr="00060E6B">
          <w:rPr>
            <w:rStyle w:val="Hyperlink"/>
            <w:b/>
            <w:bCs/>
          </w:rPr>
          <w:t>Structure: It organizes transactions into accounts, such as assets, liabilities, equity, revenues, and expenses</w:t>
        </w:r>
      </w:hyperlink>
      <w:hyperlink w:tgtFrame="_blank" w:history="1" r:id="rId528">
        <w:r w:rsidRPr="00060E6B">
          <w:rPr>
            <w:rStyle w:val="Hyperlink"/>
            <w:b/>
            <w:bCs/>
            <w:vertAlign w:val="superscript"/>
          </w:rPr>
          <w:t>1</w:t>
        </w:r>
      </w:hyperlink>
      <w:r w:rsidRPr="00060E6B">
        <w:rPr>
          <w:b/>
          <w:bCs/>
        </w:rPr>
        <w:t>.</w:t>
      </w:r>
    </w:p>
    <w:p w:rsidRPr="00060E6B" w:rsidR="00060E6B" w:rsidP="00060E6B" w:rsidRDefault="00060E6B" w14:paraId="2D7C3BE4" w14:textId="77777777">
      <w:pPr>
        <w:numPr>
          <w:ilvl w:val="0"/>
          <w:numId w:val="27"/>
        </w:numPr>
        <w:tabs>
          <w:tab w:val="left" w:pos="2640"/>
        </w:tabs>
        <w:rPr>
          <w:b/>
          <w:bCs/>
        </w:rPr>
      </w:pPr>
      <w:hyperlink w:tgtFrame="_blank" w:history="1" r:id="rId529">
        <w:r w:rsidRPr="00060E6B">
          <w:rPr>
            <w:rStyle w:val="Hyperlink"/>
            <w:b/>
            <w:bCs/>
          </w:rPr>
          <w:t>Summary: The general ledger provides a summary of all transactions affecting each account, which is used to prepare financial statements</w:t>
        </w:r>
      </w:hyperlink>
      <w:hyperlink w:tgtFrame="_blank" w:history="1" r:id="rId530">
        <w:r w:rsidRPr="00060E6B">
          <w:rPr>
            <w:rStyle w:val="Hyperlink"/>
            <w:b/>
            <w:bCs/>
            <w:vertAlign w:val="superscript"/>
          </w:rPr>
          <w:t>2</w:t>
        </w:r>
      </w:hyperlink>
      <w:r w:rsidRPr="00060E6B">
        <w:rPr>
          <w:b/>
          <w:bCs/>
        </w:rPr>
        <w:t>.</w:t>
      </w:r>
    </w:p>
    <w:p w:rsidR="005A3C3B" w:rsidP="5424329D" w:rsidRDefault="005A3C3B" w14:paraId="32E16FDA" w14:textId="77777777">
      <w:pPr>
        <w:tabs>
          <w:tab w:val="left" w:pos="2640"/>
        </w:tabs>
        <w:rPr>
          <w:b/>
          <w:bCs/>
          <w:lang w:val="en-US"/>
        </w:rPr>
      </w:pPr>
    </w:p>
    <w:p w:rsidR="002F33EA" w:rsidP="5424329D" w:rsidRDefault="00E712DD" w14:paraId="0AFE4084" w14:textId="29077AEA">
      <w:pPr>
        <w:tabs>
          <w:tab w:val="left" w:pos="2640"/>
        </w:tabs>
        <w:rPr>
          <w:lang w:val="en-US"/>
        </w:rPr>
      </w:pPr>
      <w:r>
        <w:rPr>
          <w:lang w:val="en-US"/>
        </w:rPr>
        <w:t>there i</w:t>
      </w:r>
      <w:r w:rsidR="002F33EA">
        <w:rPr>
          <w:lang w:val="en-US"/>
        </w:rPr>
        <w:t>s</w:t>
      </w:r>
      <w:r>
        <w:rPr>
          <w:lang w:val="en-US"/>
        </w:rPr>
        <w:t xml:space="preserve"> batch</w:t>
      </w:r>
    </w:p>
    <w:p w:rsidR="002F33EA" w:rsidP="5424329D" w:rsidRDefault="002F33EA" w14:paraId="14A57BC0" w14:textId="5B586DC5">
      <w:pPr>
        <w:tabs>
          <w:tab w:val="left" w:pos="2640"/>
        </w:tabs>
        <w:rPr>
          <w:lang w:val="en-US"/>
        </w:rPr>
      </w:pPr>
      <w:r>
        <w:rPr>
          <w:lang w:val="en-US"/>
        </w:rPr>
        <w:t xml:space="preserve">          </w:t>
      </w:r>
      <w:r w:rsidR="00537BE3">
        <w:rPr>
          <w:lang w:val="en-US"/>
        </w:rPr>
        <w:t xml:space="preserve">     </w:t>
      </w:r>
      <w:r>
        <w:rPr>
          <w:lang w:val="en-US"/>
        </w:rPr>
        <w:t xml:space="preserve"> header</w:t>
      </w:r>
    </w:p>
    <w:p w:rsidR="00E712DD" w:rsidP="5424329D" w:rsidRDefault="002F33EA" w14:paraId="0A2ED116" w14:textId="5DDA69C1">
      <w:pPr>
        <w:tabs>
          <w:tab w:val="left" w:pos="2640"/>
        </w:tabs>
        <w:rPr>
          <w:lang w:val="en-US"/>
        </w:rPr>
      </w:pPr>
      <w:r>
        <w:rPr>
          <w:lang w:val="en-US"/>
        </w:rPr>
        <w:t xml:space="preserve">            </w:t>
      </w:r>
      <w:r w:rsidR="00537BE3">
        <w:rPr>
          <w:lang w:val="en-US"/>
        </w:rPr>
        <w:t xml:space="preserve">     </w:t>
      </w:r>
      <w:r>
        <w:rPr>
          <w:lang w:val="en-US"/>
        </w:rPr>
        <w:t>line</w:t>
      </w:r>
      <w:r w:rsidR="00E712DD">
        <w:rPr>
          <w:lang w:val="en-US"/>
        </w:rPr>
        <w:t xml:space="preserve"> </w:t>
      </w:r>
    </w:p>
    <w:p w:rsidR="008F1AC6" w:rsidP="5424329D" w:rsidRDefault="008F1AC6" w14:paraId="0D5F5286" w14:textId="77777777">
      <w:pPr>
        <w:tabs>
          <w:tab w:val="left" w:pos="2640"/>
        </w:tabs>
        <w:rPr>
          <w:lang w:val="en-US"/>
        </w:rPr>
      </w:pPr>
    </w:p>
    <w:p w:rsidR="00271864" w:rsidP="5424329D" w:rsidRDefault="008F1AC6" w14:paraId="7B0A5E2D" w14:textId="77777777">
      <w:pPr>
        <w:tabs>
          <w:tab w:val="left" w:pos="2640"/>
        </w:tabs>
        <w:rPr>
          <w:lang w:val="en-US"/>
        </w:rPr>
      </w:pPr>
      <w:r>
        <w:rPr>
          <w:lang w:val="en-US"/>
        </w:rPr>
        <w:t xml:space="preserve">inside batch there can be any number of header </w:t>
      </w:r>
      <w:r w:rsidR="00C81DC2">
        <w:rPr>
          <w:lang w:val="en-US"/>
        </w:rPr>
        <w:t>and inside header there can be min 2 line for credit and debit and the total of credit and debit should be same</w:t>
      </w:r>
    </w:p>
    <w:p w:rsidR="00482E29" w:rsidP="5424329D" w:rsidRDefault="00482E29" w14:paraId="56996C5D" w14:textId="3AD7AD12">
      <w:pPr>
        <w:tabs>
          <w:tab w:val="left" w:pos="2640"/>
        </w:tabs>
        <w:rPr>
          <w:lang w:val="en-US"/>
        </w:rPr>
      </w:pPr>
      <w:r w:rsidRPr="35E1BEC3">
        <w:rPr>
          <w:lang w:val="en-US"/>
        </w:rPr>
        <w:t xml:space="preserve">Posting will be in batch </w:t>
      </w:r>
      <w:r w:rsidRPr="35E1BEC3" w:rsidR="001C57CD">
        <w:rPr>
          <w:lang w:val="en-US"/>
        </w:rPr>
        <w:t>..thats why the whole batch will post..</w:t>
      </w:r>
    </w:p>
    <w:p w:rsidR="00C000AB" w:rsidP="5424329D" w:rsidRDefault="00C000AB" w14:paraId="2325AD07" w14:textId="77777777">
      <w:pPr>
        <w:tabs>
          <w:tab w:val="left" w:pos="2640"/>
        </w:tabs>
        <w:rPr>
          <w:lang w:val="en-US"/>
        </w:rPr>
      </w:pPr>
    </w:p>
    <w:p w:rsidRPr="0091082C" w:rsidR="006A3DE9" w:rsidP="5424329D" w:rsidRDefault="006A3DE9" w14:paraId="1589229F" w14:textId="510EFF6D">
      <w:pPr>
        <w:tabs>
          <w:tab w:val="left" w:pos="2640"/>
        </w:tabs>
        <w:rPr>
          <w:lang w:val="en-US"/>
        </w:rPr>
      </w:pPr>
      <w:r>
        <w:rPr>
          <w:lang w:val="en-US"/>
        </w:rPr>
        <w:t xml:space="preserve">This is we are going to create manually…after that </w:t>
      </w:r>
      <w:r w:rsidR="00A723AB">
        <w:rPr>
          <w:lang w:val="en-US"/>
        </w:rPr>
        <w:t xml:space="preserve">it will be </w:t>
      </w:r>
      <w:r w:rsidR="008A7564">
        <w:rPr>
          <w:lang w:val="en-US"/>
        </w:rPr>
        <w:t>using fbdi</w:t>
      </w:r>
    </w:p>
    <w:p w:rsidR="003C75E1" w:rsidP="5424329D" w:rsidRDefault="00BE62DD" w14:paraId="333435C4" w14:textId="33C2FAC0">
      <w:pPr>
        <w:tabs>
          <w:tab w:val="left" w:pos="2640"/>
        </w:tabs>
        <w:rPr>
          <w:lang w:val="en-US"/>
        </w:rPr>
      </w:pPr>
      <w:r w:rsidRPr="00184258">
        <w:rPr>
          <w:lang w:val="en-US"/>
        </w:rPr>
        <w:t>General accounting………</w:t>
      </w:r>
      <w:r w:rsidRPr="00184258" w:rsidR="000D3B41">
        <w:rPr>
          <w:lang w:val="en-US"/>
        </w:rPr>
        <w:t>journal..</w:t>
      </w:r>
      <w:r w:rsidRPr="00184258" w:rsidR="00BE6990">
        <w:rPr>
          <w:lang w:val="en-US"/>
        </w:rPr>
        <w:t>task…create journal..</w:t>
      </w:r>
      <w:r w:rsidR="000B1BD4">
        <w:rPr>
          <w:lang w:val="en-US"/>
        </w:rPr>
        <w:t xml:space="preserve">(it is imp that we should be under </w:t>
      </w:r>
      <w:r w:rsidR="00E37705">
        <w:rPr>
          <w:lang w:val="en-US"/>
        </w:rPr>
        <w:t xml:space="preserve">us primary ledger </w:t>
      </w:r>
      <w:r w:rsidR="000B1BD4">
        <w:rPr>
          <w:lang w:val="en-US"/>
        </w:rPr>
        <w:t>)</w:t>
      </w:r>
      <w:r w:rsidR="00D83B7A">
        <w:rPr>
          <w:lang w:val="en-US"/>
        </w:rPr>
        <w:t>…fill d</w:t>
      </w:r>
      <w:r w:rsidR="002414B4">
        <w:rPr>
          <w:lang w:val="en-US"/>
        </w:rPr>
        <w:t>ata properly …</w:t>
      </w:r>
      <w:r w:rsidR="00D05A2C">
        <w:rPr>
          <w:lang w:val="en-US"/>
        </w:rPr>
        <w:t>then see ss</w:t>
      </w:r>
      <w:r w:rsidR="0067682E">
        <w:rPr>
          <w:lang w:val="en-US"/>
        </w:rPr>
        <w:t xml:space="preserve"> …save it</w:t>
      </w:r>
      <w:r w:rsidR="00B94AB8">
        <w:rPr>
          <w:lang w:val="en-US"/>
        </w:rPr>
        <w:t xml:space="preserve">…after creating one header </w:t>
      </w:r>
      <w:r w:rsidR="000B3FDB">
        <w:rPr>
          <w:lang w:val="en-US"/>
        </w:rPr>
        <w:t>then create ano</w:t>
      </w:r>
      <w:r w:rsidR="00DA574D">
        <w:rPr>
          <w:lang w:val="en-US"/>
        </w:rPr>
        <w:t>ther header</w:t>
      </w:r>
      <w:r w:rsidR="0067682E">
        <w:rPr>
          <w:lang w:val="en-US"/>
        </w:rPr>
        <w:t>..and then save it</w:t>
      </w:r>
      <w:r w:rsidR="00160035">
        <w:rPr>
          <w:lang w:val="en-US"/>
        </w:rPr>
        <w:t>…then complete …post</w:t>
      </w:r>
    </w:p>
    <w:p w:rsidR="00DF359D" w:rsidP="5424329D" w:rsidRDefault="00DF359D" w14:paraId="56CDE69C" w14:textId="77777777">
      <w:pPr>
        <w:tabs>
          <w:tab w:val="left" w:pos="2640"/>
        </w:tabs>
        <w:rPr>
          <w:lang w:val="en-US"/>
        </w:rPr>
      </w:pPr>
    </w:p>
    <w:p w:rsidRPr="00DF359D" w:rsidR="00DF359D" w:rsidP="00DF359D" w:rsidRDefault="00DF359D" w14:paraId="277E14AD" w14:textId="77777777">
      <w:pPr>
        <w:tabs>
          <w:tab w:val="left" w:pos="2640"/>
        </w:tabs>
      </w:pPr>
      <w:r w:rsidRPr="00DF359D">
        <w:t>No of lines under credit and debit might very but the total should match.</w:t>
      </w:r>
    </w:p>
    <w:p w:rsidRPr="00DF359D" w:rsidR="00DF359D" w:rsidP="00DF359D" w:rsidRDefault="00DF359D" w14:paraId="2AEC0BD0" w14:textId="092680D0">
      <w:pPr>
        <w:tabs>
          <w:tab w:val="left" w:pos="2640"/>
        </w:tabs>
      </w:pPr>
      <w:r w:rsidRPr="00DF359D">
        <w:t>Batch will be under GL_JE_Batches and header will go into GL_JE_Headers and lines under GL_JE_Lines</w:t>
      </w:r>
    </w:p>
    <w:p w:rsidRPr="00DF359D" w:rsidR="00DF359D" w:rsidP="00DF359D" w:rsidRDefault="00DF359D" w14:paraId="3C8DF1AC" w14:textId="5CAE22CB">
      <w:pPr>
        <w:tabs>
          <w:tab w:val="left" w:pos="2640"/>
        </w:tabs>
      </w:pPr>
      <w:r w:rsidRPr="00DF359D">
        <w:t>Account will be in GL_BALANCE. Total transaction under same transactions will be under GL_Balance.</w:t>
      </w:r>
    </w:p>
    <w:p w:rsidRPr="00DF359D" w:rsidR="00DF359D" w:rsidP="00DF359D" w:rsidRDefault="00DF359D" w14:paraId="2C7D156C" w14:textId="77777777">
      <w:pPr>
        <w:tabs>
          <w:tab w:val="left" w:pos="2640"/>
        </w:tabs>
      </w:pPr>
      <w:r w:rsidRPr="00DF359D">
        <w:t> </w:t>
      </w:r>
    </w:p>
    <w:p w:rsidRPr="00DF359D" w:rsidR="009F46CB" w:rsidP="00DF359D" w:rsidRDefault="00DF359D" w14:paraId="00DDF2DF" w14:textId="1B61D344">
      <w:pPr>
        <w:tabs>
          <w:tab w:val="left" w:pos="2640"/>
        </w:tabs>
      </w:pPr>
      <w:r w:rsidRPr="00DF359D">
        <w:t>ADD and delete is allowed before posting. View-T-Account is for different visual</w:t>
      </w:r>
    </w:p>
    <w:p w:rsidR="00DF359D" w:rsidP="5424329D" w:rsidRDefault="00DF359D" w14:paraId="1CB35762" w14:textId="77777777">
      <w:pPr>
        <w:tabs>
          <w:tab w:val="left" w:pos="2640"/>
        </w:tabs>
        <w:rPr>
          <w:lang w:val="en-US"/>
        </w:rPr>
      </w:pPr>
    </w:p>
    <w:p w:rsidR="008F1AC6" w:rsidP="5424329D" w:rsidRDefault="008F1AC6" w14:paraId="127EA610" w14:textId="77777777">
      <w:pPr>
        <w:tabs>
          <w:tab w:val="left" w:pos="2640"/>
        </w:tabs>
        <w:rPr>
          <w:lang w:val="en-US"/>
        </w:rPr>
      </w:pPr>
    </w:p>
    <w:p w:rsidR="00B41FCA" w:rsidP="5424329D" w:rsidRDefault="00B41FCA" w14:paraId="54180ACA" w14:textId="77777777">
      <w:pPr>
        <w:tabs>
          <w:tab w:val="left" w:pos="2640"/>
        </w:tabs>
        <w:rPr>
          <w:lang w:val="en-US"/>
        </w:rPr>
      </w:pPr>
    </w:p>
    <w:p w:rsidR="00056300" w:rsidP="5424329D" w:rsidRDefault="00056300" w14:paraId="1324559F" w14:textId="77777777">
      <w:pPr>
        <w:tabs>
          <w:tab w:val="left" w:pos="2640"/>
        </w:tabs>
        <w:rPr>
          <w:lang w:val="en-US"/>
        </w:rPr>
      </w:pPr>
    </w:p>
    <w:p w:rsidR="000B1BD4" w:rsidP="5424329D" w:rsidRDefault="00056300" w14:paraId="7F14A05D" w14:textId="3448D3D9">
      <w:pPr>
        <w:tabs>
          <w:tab w:val="left" w:pos="2640"/>
        </w:tabs>
        <w:rPr>
          <w:lang w:val="en-US"/>
        </w:rPr>
      </w:pPr>
      <w:r w:rsidRPr="00056300">
        <w:rPr>
          <w:noProof/>
          <w:lang w:val="en-US"/>
        </w:rPr>
        <w:drawing>
          <wp:inline distT="0" distB="0" distL="0" distR="0" wp14:anchorId="7BBD7674" wp14:editId="2E7629A4">
            <wp:extent cx="2533780" cy="1047804"/>
            <wp:effectExtent l="0" t="0" r="0" b="0"/>
            <wp:docPr id="62931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17016" name=""/>
                    <pic:cNvPicPr/>
                  </pic:nvPicPr>
                  <pic:blipFill>
                    <a:blip r:embed="rId531"/>
                    <a:stretch>
                      <a:fillRect/>
                    </a:stretch>
                  </pic:blipFill>
                  <pic:spPr>
                    <a:xfrm>
                      <a:off x="0" y="0"/>
                      <a:ext cx="2533780" cy="1047804"/>
                    </a:xfrm>
                    <a:prstGeom prst="rect">
                      <a:avLst/>
                    </a:prstGeom>
                  </pic:spPr>
                </pic:pic>
              </a:graphicData>
            </a:graphic>
          </wp:inline>
        </w:drawing>
      </w:r>
    </w:p>
    <w:p w:rsidR="00D83B7A" w:rsidP="5424329D" w:rsidRDefault="00D83B7A" w14:paraId="14B7B060" w14:textId="597AD81A">
      <w:pPr>
        <w:tabs>
          <w:tab w:val="left" w:pos="2640"/>
        </w:tabs>
        <w:rPr>
          <w:lang w:val="en-US"/>
        </w:rPr>
      </w:pPr>
      <w:r w:rsidRPr="00D83B7A">
        <w:rPr>
          <w:noProof/>
          <w:lang w:val="en-US"/>
        </w:rPr>
        <w:drawing>
          <wp:inline distT="0" distB="0" distL="0" distR="0" wp14:anchorId="58C15089" wp14:editId="5811EA0F">
            <wp:extent cx="5731510" cy="2314575"/>
            <wp:effectExtent l="0" t="0" r="2540" b="9525"/>
            <wp:docPr id="3899287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28797" name="Picture 1" descr="A screenshot of a computer&#10;&#10;AI-generated content may be incorrect."/>
                    <pic:cNvPicPr/>
                  </pic:nvPicPr>
                  <pic:blipFill>
                    <a:blip r:embed="rId532"/>
                    <a:stretch>
                      <a:fillRect/>
                    </a:stretch>
                  </pic:blipFill>
                  <pic:spPr>
                    <a:xfrm>
                      <a:off x="0" y="0"/>
                      <a:ext cx="5731510" cy="2314575"/>
                    </a:xfrm>
                    <a:prstGeom prst="rect">
                      <a:avLst/>
                    </a:prstGeom>
                  </pic:spPr>
                </pic:pic>
              </a:graphicData>
            </a:graphic>
          </wp:inline>
        </w:drawing>
      </w:r>
    </w:p>
    <w:p w:rsidR="00B41FCA" w:rsidP="5424329D" w:rsidRDefault="00B41FCA" w14:paraId="20784CE5" w14:textId="11CB833D">
      <w:pPr>
        <w:tabs>
          <w:tab w:val="left" w:pos="2640"/>
        </w:tabs>
        <w:rPr>
          <w:lang w:val="en-US"/>
        </w:rPr>
      </w:pPr>
      <w:r w:rsidRPr="00B41FCA">
        <w:rPr>
          <w:noProof/>
          <w:lang w:val="en-US"/>
        </w:rPr>
        <w:drawing>
          <wp:inline distT="0" distB="0" distL="0" distR="0" wp14:anchorId="47767109" wp14:editId="21D272FD">
            <wp:extent cx="5731510" cy="2872105"/>
            <wp:effectExtent l="0" t="0" r="2540" b="4445"/>
            <wp:docPr id="7043739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73960" name="Picture 1" descr="A screenshot of a computer&#10;&#10;AI-generated content may be incorrect."/>
                    <pic:cNvPicPr/>
                  </pic:nvPicPr>
                  <pic:blipFill>
                    <a:blip r:embed="rId533"/>
                    <a:stretch>
                      <a:fillRect/>
                    </a:stretch>
                  </pic:blipFill>
                  <pic:spPr>
                    <a:xfrm>
                      <a:off x="0" y="0"/>
                      <a:ext cx="5731510" cy="2872105"/>
                    </a:xfrm>
                    <a:prstGeom prst="rect">
                      <a:avLst/>
                    </a:prstGeom>
                  </pic:spPr>
                </pic:pic>
              </a:graphicData>
            </a:graphic>
          </wp:inline>
        </w:drawing>
      </w:r>
    </w:p>
    <w:p w:rsidR="0067682E" w:rsidP="5424329D" w:rsidRDefault="0067682E" w14:paraId="73D56749" w14:textId="77777777">
      <w:pPr>
        <w:tabs>
          <w:tab w:val="left" w:pos="2640"/>
        </w:tabs>
        <w:rPr>
          <w:lang w:val="en-US"/>
        </w:rPr>
      </w:pPr>
    </w:p>
    <w:p w:rsidR="0067682E" w:rsidP="5424329D" w:rsidRDefault="0067682E" w14:paraId="57AC611F" w14:textId="3C391160">
      <w:pPr>
        <w:tabs>
          <w:tab w:val="left" w:pos="2640"/>
        </w:tabs>
        <w:rPr>
          <w:lang w:val="en-US"/>
        </w:rPr>
      </w:pPr>
      <w:r w:rsidRPr="0067682E">
        <w:rPr>
          <w:noProof/>
          <w:lang w:val="en-US"/>
        </w:rPr>
        <w:drawing>
          <wp:inline distT="0" distB="0" distL="0" distR="0" wp14:anchorId="745C6152" wp14:editId="1FC9924F">
            <wp:extent cx="5731510" cy="2757805"/>
            <wp:effectExtent l="0" t="0" r="2540" b="4445"/>
            <wp:docPr id="5888172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17239" name="Picture 1" descr="A screenshot of a computer&#10;&#10;AI-generated content may be incorrect."/>
                    <pic:cNvPicPr/>
                  </pic:nvPicPr>
                  <pic:blipFill>
                    <a:blip r:embed="rId534"/>
                    <a:stretch>
                      <a:fillRect/>
                    </a:stretch>
                  </pic:blipFill>
                  <pic:spPr>
                    <a:xfrm>
                      <a:off x="0" y="0"/>
                      <a:ext cx="5731510" cy="2757805"/>
                    </a:xfrm>
                    <a:prstGeom prst="rect">
                      <a:avLst/>
                    </a:prstGeom>
                  </pic:spPr>
                </pic:pic>
              </a:graphicData>
            </a:graphic>
          </wp:inline>
        </w:drawing>
      </w:r>
    </w:p>
    <w:p w:rsidR="00975376" w:rsidP="5424329D" w:rsidRDefault="00975376" w14:paraId="37F743C0" w14:textId="25D6311E">
      <w:pPr>
        <w:tabs>
          <w:tab w:val="left" w:pos="2640"/>
        </w:tabs>
        <w:rPr>
          <w:lang w:val="en-US"/>
        </w:rPr>
      </w:pPr>
      <w:r w:rsidRPr="00975376">
        <w:rPr>
          <w:noProof/>
          <w:lang w:val="en-US"/>
        </w:rPr>
        <w:drawing>
          <wp:inline distT="0" distB="0" distL="0" distR="0" wp14:anchorId="252710D6" wp14:editId="3E53C615">
            <wp:extent cx="5731510" cy="3580765"/>
            <wp:effectExtent l="0" t="0" r="2540" b="635"/>
            <wp:docPr id="6051169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16970" name="Picture 1" descr="A screenshot of a computer&#10;&#10;AI-generated content may be incorrect."/>
                    <pic:cNvPicPr/>
                  </pic:nvPicPr>
                  <pic:blipFill>
                    <a:blip r:embed="rId535"/>
                    <a:stretch>
                      <a:fillRect/>
                    </a:stretch>
                  </pic:blipFill>
                  <pic:spPr>
                    <a:xfrm>
                      <a:off x="0" y="0"/>
                      <a:ext cx="5731510" cy="3580765"/>
                    </a:xfrm>
                    <a:prstGeom prst="rect">
                      <a:avLst/>
                    </a:prstGeom>
                  </pic:spPr>
                </pic:pic>
              </a:graphicData>
            </a:graphic>
          </wp:inline>
        </w:drawing>
      </w:r>
    </w:p>
    <w:p w:rsidR="00B94AB8" w:rsidP="5424329D" w:rsidRDefault="00B94AB8" w14:paraId="6A161510" w14:textId="4C7B76D8">
      <w:pPr>
        <w:tabs>
          <w:tab w:val="left" w:pos="2640"/>
        </w:tabs>
        <w:rPr>
          <w:lang w:val="en-US"/>
        </w:rPr>
      </w:pPr>
      <w:r w:rsidRPr="00B94AB8">
        <w:rPr>
          <w:noProof/>
          <w:lang w:val="en-US"/>
        </w:rPr>
        <w:drawing>
          <wp:inline distT="0" distB="0" distL="0" distR="0" wp14:anchorId="378B09CC" wp14:editId="480ACE8C">
            <wp:extent cx="5731510" cy="1419860"/>
            <wp:effectExtent l="0" t="0" r="2540" b="8890"/>
            <wp:docPr id="16291658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65816" name="Picture 1" descr="A screenshot of a computer&#10;&#10;AI-generated content may be incorrect."/>
                    <pic:cNvPicPr/>
                  </pic:nvPicPr>
                  <pic:blipFill>
                    <a:blip r:embed="rId536"/>
                    <a:stretch>
                      <a:fillRect/>
                    </a:stretch>
                  </pic:blipFill>
                  <pic:spPr>
                    <a:xfrm>
                      <a:off x="0" y="0"/>
                      <a:ext cx="5731510" cy="1419860"/>
                    </a:xfrm>
                    <a:prstGeom prst="rect">
                      <a:avLst/>
                    </a:prstGeom>
                  </pic:spPr>
                </pic:pic>
              </a:graphicData>
            </a:graphic>
          </wp:inline>
        </w:drawing>
      </w:r>
    </w:p>
    <w:p w:rsidR="005253FD" w:rsidP="5424329D" w:rsidRDefault="005253FD" w14:paraId="709F900F" w14:textId="77777777">
      <w:pPr>
        <w:tabs>
          <w:tab w:val="left" w:pos="2640"/>
        </w:tabs>
        <w:rPr>
          <w:lang w:val="en-US"/>
        </w:rPr>
      </w:pPr>
    </w:p>
    <w:p w:rsidR="005253FD" w:rsidP="5424329D" w:rsidRDefault="005253FD" w14:paraId="5A0CD498" w14:textId="77777777">
      <w:pPr>
        <w:tabs>
          <w:tab w:val="left" w:pos="2640"/>
        </w:tabs>
        <w:rPr>
          <w:lang w:val="en-US"/>
        </w:rPr>
      </w:pPr>
    </w:p>
    <w:p w:rsidR="005253FD" w:rsidP="005253FD" w:rsidRDefault="005253FD" w14:paraId="09F0FBF9" w14:textId="77777777">
      <w:pPr>
        <w:tabs>
          <w:tab w:val="left" w:pos="2640"/>
        </w:tabs>
      </w:pPr>
      <w:r>
        <w:t>How to check…do cancel…go to manage journal…</w:t>
      </w:r>
    </w:p>
    <w:p w:rsidR="005253FD" w:rsidP="005253FD" w:rsidRDefault="005253FD" w14:paraId="7CFF2CA3" w14:textId="77777777">
      <w:pPr>
        <w:tabs>
          <w:tab w:val="left" w:pos="2640"/>
        </w:tabs>
      </w:pPr>
      <w:r>
        <w:t>To reverse credit and debit …click on your journal…select journal…select batch reverse</w:t>
      </w:r>
    </w:p>
    <w:p w:rsidR="005253FD" w:rsidP="5424329D" w:rsidRDefault="005253FD" w14:paraId="1AF5912F" w14:textId="77777777">
      <w:pPr>
        <w:tabs>
          <w:tab w:val="left" w:pos="2640"/>
        </w:tabs>
        <w:rPr>
          <w:lang w:val="en-US"/>
        </w:rPr>
      </w:pPr>
    </w:p>
    <w:p w:rsidR="005253FD" w:rsidP="5424329D" w:rsidRDefault="005253FD" w14:paraId="04E23776" w14:textId="77777777">
      <w:pPr>
        <w:tabs>
          <w:tab w:val="left" w:pos="2640"/>
        </w:tabs>
        <w:rPr>
          <w:lang w:val="en-US"/>
        </w:rPr>
      </w:pPr>
    </w:p>
    <w:p w:rsidR="005253FD" w:rsidP="5424329D" w:rsidRDefault="005253FD" w14:paraId="56A604A2" w14:textId="77777777">
      <w:pPr>
        <w:tabs>
          <w:tab w:val="left" w:pos="2640"/>
        </w:tabs>
        <w:rPr>
          <w:lang w:val="en-US"/>
        </w:rPr>
      </w:pPr>
    </w:p>
    <w:p w:rsidR="005253FD" w:rsidP="5424329D" w:rsidRDefault="005253FD" w14:paraId="1309B570" w14:textId="3BA4135F">
      <w:pPr>
        <w:tabs>
          <w:tab w:val="left" w:pos="2640"/>
        </w:tabs>
        <w:rPr>
          <w:lang w:val="en-US"/>
        </w:rPr>
      </w:pPr>
      <w:r w:rsidRPr="005253FD">
        <w:rPr>
          <w:noProof/>
          <w:lang w:val="en-US"/>
        </w:rPr>
        <w:drawing>
          <wp:inline distT="0" distB="0" distL="0" distR="0" wp14:anchorId="2087F6AF" wp14:editId="38511A45">
            <wp:extent cx="4934204" cy="3460928"/>
            <wp:effectExtent l="0" t="0" r="0" b="6350"/>
            <wp:docPr id="5472504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50473" name="Picture 1" descr="A screenshot of a computer&#10;&#10;AI-generated content may be incorrect."/>
                    <pic:cNvPicPr/>
                  </pic:nvPicPr>
                  <pic:blipFill>
                    <a:blip r:embed="rId537"/>
                    <a:stretch>
                      <a:fillRect/>
                    </a:stretch>
                  </pic:blipFill>
                  <pic:spPr>
                    <a:xfrm>
                      <a:off x="0" y="0"/>
                      <a:ext cx="4934204" cy="3460928"/>
                    </a:xfrm>
                    <a:prstGeom prst="rect">
                      <a:avLst/>
                    </a:prstGeom>
                  </pic:spPr>
                </pic:pic>
              </a:graphicData>
            </a:graphic>
          </wp:inline>
        </w:drawing>
      </w:r>
    </w:p>
    <w:p w:rsidRPr="00184258" w:rsidR="00F00D2E" w:rsidP="5424329D" w:rsidRDefault="00F00D2E" w14:paraId="533CF8BD" w14:textId="0E1BCF54">
      <w:pPr>
        <w:tabs>
          <w:tab w:val="left" w:pos="2640"/>
        </w:tabs>
        <w:rPr>
          <w:lang w:val="en-US"/>
        </w:rPr>
      </w:pPr>
      <w:r w:rsidRPr="00F00D2E">
        <w:rPr>
          <w:noProof/>
          <w:lang w:val="en-US"/>
        </w:rPr>
        <w:drawing>
          <wp:inline distT="0" distB="0" distL="0" distR="0" wp14:anchorId="5BED8289" wp14:editId="111494AA">
            <wp:extent cx="2978150" cy="1752277"/>
            <wp:effectExtent l="0" t="0" r="0" b="635"/>
            <wp:docPr id="1086303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0388" name="Picture 1" descr="A screenshot of a computer&#10;&#10;AI-generated content may be incorrect."/>
                    <pic:cNvPicPr/>
                  </pic:nvPicPr>
                  <pic:blipFill>
                    <a:blip r:embed="rId538"/>
                    <a:stretch>
                      <a:fillRect/>
                    </a:stretch>
                  </pic:blipFill>
                  <pic:spPr>
                    <a:xfrm>
                      <a:off x="0" y="0"/>
                      <a:ext cx="2982767" cy="1754993"/>
                    </a:xfrm>
                    <a:prstGeom prst="rect">
                      <a:avLst/>
                    </a:prstGeom>
                  </pic:spPr>
                </pic:pic>
              </a:graphicData>
            </a:graphic>
          </wp:inline>
        </w:drawing>
      </w:r>
    </w:p>
    <w:p w:rsidR="00B73FA6" w:rsidP="5424329D" w:rsidRDefault="00B73FA6" w14:paraId="59DC0963" w14:textId="77777777">
      <w:pPr>
        <w:tabs>
          <w:tab w:val="left" w:pos="2640"/>
        </w:tabs>
        <w:rPr>
          <w:b/>
          <w:bCs/>
          <w:lang w:val="en-US"/>
        </w:rPr>
      </w:pPr>
    </w:p>
    <w:p w:rsidR="0058452C" w:rsidP="5424329D" w:rsidRDefault="0058452C" w14:paraId="21D4D522" w14:textId="4EC9330A">
      <w:pPr>
        <w:tabs>
          <w:tab w:val="left" w:pos="2640"/>
        </w:tabs>
        <w:rPr>
          <w:b/>
          <w:bCs/>
          <w:lang w:val="en-US"/>
        </w:rPr>
      </w:pPr>
      <w:r>
        <w:rPr>
          <w:b/>
          <w:bCs/>
          <w:lang w:val="en-US"/>
        </w:rPr>
        <w:t>Now we will do by FBDI</w:t>
      </w:r>
    </w:p>
    <w:p w:rsidR="0075201E" w:rsidP="5424329D" w:rsidRDefault="00FC7DB8" w14:paraId="52C6CA6C" w14:textId="322D8B69">
      <w:pPr>
        <w:tabs>
          <w:tab w:val="left" w:pos="2640"/>
        </w:tabs>
        <w:rPr>
          <w:b/>
          <w:bCs/>
          <w:lang w:val="en-US"/>
        </w:rPr>
      </w:pPr>
      <w:r w:rsidRPr="35E1BEC3">
        <w:rPr>
          <w:b/>
          <w:bCs/>
          <w:lang w:val="en-US"/>
        </w:rPr>
        <w:t>S</w:t>
      </w:r>
      <w:r w:rsidRPr="35E1BEC3" w:rsidR="0075201E">
        <w:rPr>
          <w:b/>
          <w:bCs/>
          <w:lang w:val="en-US"/>
        </w:rPr>
        <w:t>earch</w:t>
      </w:r>
      <w:r w:rsidRPr="35E1BEC3">
        <w:rPr>
          <w:b/>
          <w:bCs/>
          <w:lang w:val="en-US"/>
        </w:rPr>
        <w:t xml:space="preserve"> journal import  report in fbdi</w:t>
      </w:r>
      <w:r w:rsidRPr="35E1BEC3" w:rsidR="00B35144">
        <w:rPr>
          <w:b/>
          <w:bCs/>
          <w:lang w:val="en-US"/>
        </w:rPr>
        <w:t>…unblock the template…</w:t>
      </w:r>
      <w:r w:rsidRPr="35E1BEC3" w:rsidR="00F66A3E">
        <w:rPr>
          <w:b/>
          <w:bCs/>
          <w:lang w:val="en-US"/>
        </w:rPr>
        <w:t xml:space="preserve">..here for taking the values we will first go to manage journal…there we check the values that is needed to fill in the </w:t>
      </w:r>
      <w:r w:rsidRPr="35E1BEC3" w:rsidR="00E12F1D">
        <w:rPr>
          <w:b/>
          <w:bCs/>
          <w:lang w:val="en-US"/>
        </w:rPr>
        <w:t>excel but the batch name and header name will be put according to us..</w:t>
      </w:r>
    </w:p>
    <w:p w:rsidR="008E6ADC" w:rsidP="000448D1" w:rsidRDefault="000448D1" w14:paraId="015605BD" w14:textId="17E6A0BF">
      <w:pPr>
        <w:tabs>
          <w:tab w:val="left" w:pos="2640"/>
        </w:tabs>
        <w:rPr>
          <w:b/>
          <w:bCs/>
          <w:lang w:val="en-US"/>
        </w:rPr>
      </w:pPr>
      <w:hyperlink w:history="1" r:id="rId539">
        <w:r w:rsidRPr="000448D1">
          <w:rPr>
            <w:rStyle w:val="Hyperlink"/>
            <w:b/>
            <w:bCs/>
          </w:rPr>
          <w:t>JournalImportTemplate Jaggu.xlsm</w:t>
        </w:r>
      </w:hyperlink>
    </w:p>
    <w:p w:rsidR="00D16858" w:rsidP="000448D1" w:rsidRDefault="00D16858" w14:paraId="056AABE1" w14:textId="2620C7C2">
      <w:pPr>
        <w:tabs>
          <w:tab w:val="left" w:pos="2640"/>
        </w:tabs>
        <w:rPr>
          <w:b/>
        </w:rPr>
      </w:pPr>
      <w:r w:rsidRPr="2B2CF676">
        <w:rPr>
          <w:b/>
        </w:rPr>
        <w:t xml:space="preserve">Then you will go to tools ..schedule process </w:t>
      </w:r>
      <w:r w:rsidRPr="2B2CF676" w:rsidR="00E4379A">
        <w:rPr>
          <w:b/>
        </w:rPr>
        <w:t>….</w:t>
      </w:r>
    </w:p>
    <w:p w:rsidR="007A0476" w:rsidP="000448D1" w:rsidRDefault="007A0476" w14:paraId="01EFB0E9" w14:textId="77777777">
      <w:pPr>
        <w:tabs>
          <w:tab w:val="left" w:pos="2640"/>
        </w:tabs>
        <w:rPr>
          <w:b/>
          <w:bCs/>
          <w:lang w:val="en-US"/>
        </w:rPr>
      </w:pPr>
    </w:p>
    <w:p w:rsidR="007A0476" w:rsidP="000448D1" w:rsidRDefault="007A0476" w14:paraId="58D5F735" w14:textId="77777777">
      <w:pPr>
        <w:tabs>
          <w:tab w:val="left" w:pos="2640"/>
        </w:tabs>
        <w:rPr>
          <w:b/>
          <w:bCs/>
          <w:lang w:val="en-US"/>
        </w:rPr>
      </w:pPr>
    </w:p>
    <w:p w:rsidR="007A0476" w:rsidP="000448D1" w:rsidRDefault="007A0476" w14:paraId="0B365492" w14:textId="77777777">
      <w:pPr>
        <w:tabs>
          <w:tab w:val="left" w:pos="2640"/>
        </w:tabs>
        <w:rPr>
          <w:b/>
          <w:bCs/>
          <w:lang w:val="en-US"/>
        </w:rPr>
      </w:pPr>
    </w:p>
    <w:p w:rsidR="007A0476" w:rsidP="000448D1" w:rsidRDefault="007A0476" w14:paraId="2FAA623D" w14:textId="77777777">
      <w:pPr>
        <w:tabs>
          <w:tab w:val="left" w:pos="2640"/>
        </w:tabs>
        <w:rPr>
          <w:b/>
          <w:bCs/>
          <w:lang w:val="en-US"/>
        </w:rPr>
      </w:pPr>
    </w:p>
    <w:p w:rsidR="007A0476" w:rsidP="000448D1" w:rsidRDefault="007A0476" w14:paraId="064D1E50" w14:textId="77777777">
      <w:pPr>
        <w:tabs>
          <w:tab w:val="left" w:pos="2640"/>
        </w:tabs>
        <w:rPr>
          <w:b/>
          <w:bCs/>
          <w:lang w:val="en-US"/>
        </w:rPr>
      </w:pPr>
    </w:p>
    <w:p w:rsidR="00F45295" w:rsidP="000448D1" w:rsidRDefault="00F45295" w14:paraId="73424303" w14:textId="3A8E96A3">
      <w:pPr>
        <w:tabs>
          <w:tab w:val="left" w:pos="2640"/>
        </w:tabs>
        <w:rPr>
          <w:b/>
          <w:bCs/>
          <w:lang w:val="en-US"/>
        </w:rPr>
      </w:pPr>
      <w:r>
        <w:rPr>
          <w:b/>
          <w:bCs/>
          <w:lang w:val="en-US"/>
        </w:rPr>
        <w:t xml:space="preserve">                               LEGAL ENTITY</w:t>
      </w:r>
    </w:p>
    <w:p w:rsidR="00AD777B" w:rsidP="000448D1" w:rsidRDefault="001709C8" w14:paraId="2EDB79C8" w14:textId="4F442F24">
      <w:pPr>
        <w:tabs>
          <w:tab w:val="left" w:pos="2640"/>
        </w:tabs>
        <w:rPr>
          <w:b/>
          <w:bCs/>
          <w:lang w:val="en-US"/>
        </w:rPr>
      </w:pPr>
      <w:r>
        <w:rPr>
          <w:b/>
          <w:bCs/>
          <w:lang w:val="en-US"/>
        </w:rPr>
        <w:t xml:space="preserve">In simple words if a company or an organization is registered and able to perform business operation </w:t>
      </w:r>
      <w:r w:rsidR="00CC000F">
        <w:rPr>
          <w:b/>
          <w:bCs/>
          <w:lang w:val="en-US"/>
        </w:rPr>
        <w:t xml:space="preserve">and has to pay taxes under a </w:t>
      </w:r>
      <w:r w:rsidR="00872908">
        <w:rPr>
          <w:b/>
          <w:bCs/>
          <w:lang w:val="en-US"/>
        </w:rPr>
        <w:t xml:space="preserve">obligation to </w:t>
      </w:r>
      <w:r w:rsidR="004E5F6F">
        <w:rPr>
          <w:b/>
          <w:bCs/>
          <w:lang w:val="en-US"/>
        </w:rPr>
        <w:t>gov. it is a legal entity.</w:t>
      </w:r>
    </w:p>
    <w:p w:rsidR="00B73FA6" w:rsidP="5424329D" w:rsidRDefault="00F45295" w14:paraId="4B484A38" w14:textId="1656FA90">
      <w:pPr>
        <w:tabs>
          <w:tab w:val="left" w:pos="2640"/>
        </w:tabs>
        <w:rPr>
          <w:b/>
          <w:bCs/>
        </w:rPr>
      </w:pPr>
      <w:r>
        <w:rPr>
          <w:b/>
          <w:bCs/>
        </w:rPr>
        <w:t xml:space="preserve">First need to define </w:t>
      </w:r>
      <w:r w:rsidR="00BB1311">
        <w:rPr>
          <w:b/>
          <w:bCs/>
        </w:rPr>
        <w:t>legal address</w:t>
      </w:r>
    </w:p>
    <w:p w:rsidR="00140159" w:rsidP="5424329D" w:rsidRDefault="00A26249" w14:paraId="10DFDC9B" w14:textId="17917018">
      <w:pPr>
        <w:tabs>
          <w:tab w:val="left" w:pos="2640"/>
        </w:tabs>
        <w:rPr>
          <w:b/>
          <w:bCs/>
        </w:rPr>
      </w:pPr>
      <w:r>
        <w:rPr>
          <w:b/>
          <w:bCs/>
        </w:rPr>
        <w:t>Set up main…legal structure…manage legal addres …</w:t>
      </w:r>
      <w:r w:rsidR="00076D71">
        <w:rPr>
          <w:b/>
          <w:bCs/>
        </w:rPr>
        <w:t>create address</w:t>
      </w:r>
      <w:r w:rsidR="002B3E51">
        <w:rPr>
          <w:b/>
          <w:bCs/>
        </w:rPr>
        <w:t>…after creating go to manae legal entity…</w:t>
      </w:r>
      <w:r w:rsidR="00511817">
        <w:rPr>
          <w:b/>
          <w:bCs/>
        </w:rPr>
        <w:t>create legal entity…</w:t>
      </w:r>
      <w:r w:rsidR="004616A4">
        <w:rPr>
          <w:b/>
          <w:bCs/>
        </w:rPr>
        <w:t>save ..save and close..</w:t>
      </w:r>
    </w:p>
    <w:p w:rsidR="000E0DC0" w:rsidP="5424329D" w:rsidRDefault="000E0DC0" w14:paraId="2EB217F1" w14:textId="2A882F3E">
      <w:pPr>
        <w:tabs>
          <w:tab w:val="left" w:pos="2640"/>
        </w:tabs>
        <w:rPr>
          <w:b/>
          <w:bCs/>
        </w:rPr>
      </w:pPr>
      <w:r>
        <w:rPr>
          <w:b/>
          <w:bCs/>
        </w:rPr>
        <w:t xml:space="preserve">Now to check ..again go to </w:t>
      </w:r>
      <w:r w:rsidR="00177FD7">
        <w:rPr>
          <w:b/>
          <w:bCs/>
        </w:rPr>
        <w:t>..manage legal entity</w:t>
      </w:r>
      <w:r w:rsidR="00E51C04">
        <w:rPr>
          <w:b/>
          <w:bCs/>
        </w:rPr>
        <w:t>…select and add….search your entity..save and close</w:t>
      </w:r>
      <w:r w:rsidR="00331B8E">
        <w:rPr>
          <w:b/>
          <w:bCs/>
        </w:rPr>
        <w:t>..</w:t>
      </w:r>
    </w:p>
    <w:p w:rsidR="00076D71" w:rsidP="5424329D" w:rsidRDefault="00076D71" w14:paraId="390658BA" w14:textId="2B0A2F2D">
      <w:pPr>
        <w:tabs>
          <w:tab w:val="left" w:pos="2640"/>
        </w:tabs>
        <w:rPr>
          <w:b/>
          <w:bCs/>
        </w:rPr>
      </w:pPr>
    </w:p>
    <w:p w:rsidR="00076D71" w:rsidP="5424329D" w:rsidRDefault="00076D71" w14:paraId="61003020" w14:textId="3EE49E62">
      <w:pPr>
        <w:tabs>
          <w:tab w:val="left" w:pos="2640"/>
        </w:tabs>
        <w:rPr>
          <w:b/>
          <w:bCs/>
        </w:rPr>
      </w:pPr>
      <w:r>
        <w:rPr>
          <w:noProof/>
        </w:rPr>
        <w:drawing>
          <wp:inline distT="0" distB="0" distL="0" distR="0" wp14:anchorId="58D6EE89" wp14:editId="5D97F01C">
            <wp:extent cx="3575050" cy="2296888"/>
            <wp:effectExtent l="0" t="0" r="6350" b="8255"/>
            <wp:docPr id="1186340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40" cstate="print">
                      <a:extLst>
                        <a:ext uri="{28A0092B-C50C-407E-A947-70E740481C1C}">
                          <a14:useLocalDpi xmlns:a14="http://schemas.microsoft.com/office/drawing/2010/main" val="0"/>
                        </a:ext>
                      </a:extLst>
                    </a:blip>
                    <a:stretch>
                      <a:fillRect/>
                    </a:stretch>
                  </pic:blipFill>
                  <pic:spPr>
                    <a:xfrm>
                      <a:off x="0" y="0"/>
                      <a:ext cx="3594205" cy="2309194"/>
                    </a:xfrm>
                    <a:prstGeom prst="rect">
                      <a:avLst/>
                    </a:prstGeom>
                  </pic:spPr>
                </pic:pic>
              </a:graphicData>
            </a:graphic>
          </wp:inline>
        </w:drawing>
      </w:r>
    </w:p>
    <w:p w:rsidR="00D07E07" w:rsidP="5424329D" w:rsidRDefault="00D07E07" w14:paraId="3E89A8CC" w14:textId="2E321D00">
      <w:pPr>
        <w:tabs>
          <w:tab w:val="left" w:pos="2640"/>
        </w:tabs>
        <w:rPr>
          <w:b/>
          <w:bCs/>
        </w:rPr>
      </w:pPr>
      <w:r>
        <w:rPr>
          <w:noProof/>
        </w:rPr>
        <w:drawing>
          <wp:inline distT="0" distB="0" distL="0" distR="0" wp14:anchorId="538F465E" wp14:editId="5C82A579">
            <wp:extent cx="3581400" cy="2262877"/>
            <wp:effectExtent l="0" t="0" r="0" b="4445"/>
            <wp:docPr id="37319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41" cstate="print">
                      <a:extLst>
                        <a:ext uri="{28A0092B-C50C-407E-A947-70E740481C1C}">
                          <a14:useLocalDpi xmlns:a14="http://schemas.microsoft.com/office/drawing/2010/main" val="0"/>
                        </a:ext>
                      </a:extLst>
                    </a:blip>
                    <a:stretch>
                      <a:fillRect/>
                    </a:stretch>
                  </pic:blipFill>
                  <pic:spPr>
                    <a:xfrm>
                      <a:off x="0" y="0"/>
                      <a:ext cx="3581400" cy="2262877"/>
                    </a:xfrm>
                    <a:prstGeom prst="rect">
                      <a:avLst/>
                    </a:prstGeom>
                  </pic:spPr>
                </pic:pic>
              </a:graphicData>
            </a:graphic>
          </wp:inline>
        </w:drawing>
      </w:r>
    </w:p>
    <w:p w:rsidR="00FC3151" w:rsidP="5424329D" w:rsidRDefault="00FC3151" w14:paraId="0D755A35" w14:textId="7F608B9C">
      <w:pPr>
        <w:tabs>
          <w:tab w:val="left" w:pos="2640"/>
        </w:tabs>
        <w:rPr>
          <w:b/>
          <w:bCs/>
        </w:rPr>
      </w:pPr>
      <w:r>
        <w:rPr>
          <w:noProof/>
        </w:rPr>
        <w:drawing>
          <wp:inline distT="0" distB="0" distL="0" distR="0" wp14:anchorId="35D8E246" wp14:editId="6D687CA5">
            <wp:extent cx="3664095" cy="1828800"/>
            <wp:effectExtent l="0" t="0" r="0" b="0"/>
            <wp:docPr id="201730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42" cstate="print">
                      <a:extLst>
                        <a:ext uri="{28A0092B-C50C-407E-A947-70E740481C1C}">
                          <a14:useLocalDpi xmlns:a14="http://schemas.microsoft.com/office/drawing/2010/main" val="0"/>
                        </a:ext>
                      </a:extLst>
                    </a:blip>
                    <a:stretch>
                      <a:fillRect/>
                    </a:stretch>
                  </pic:blipFill>
                  <pic:spPr>
                    <a:xfrm>
                      <a:off x="0" y="0"/>
                      <a:ext cx="3664095" cy="1828800"/>
                    </a:xfrm>
                    <a:prstGeom prst="rect">
                      <a:avLst/>
                    </a:prstGeom>
                  </pic:spPr>
                </pic:pic>
              </a:graphicData>
            </a:graphic>
          </wp:inline>
        </w:drawing>
      </w:r>
    </w:p>
    <w:p w:rsidR="00190C91" w:rsidP="5424329D" w:rsidRDefault="00190C91" w14:paraId="08A9951D" w14:textId="77777777">
      <w:pPr>
        <w:tabs>
          <w:tab w:val="left" w:pos="2640"/>
        </w:tabs>
        <w:rPr>
          <w:b/>
          <w:bCs/>
        </w:rPr>
      </w:pPr>
    </w:p>
    <w:p w:rsidR="00190C91" w:rsidP="5424329D" w:rsidRDefault="00236B59" w14:paraId="223F087F" w14:textId="37E56697">
      <w:pPr>
        <w:tabs>
          <w:tab w:val="left" w:pos="2640"/>
        </w:tabs>
        <w:rPr>
          <w:b/>
          <w:bCs/>
        </w:rPr>
      </w:pPr>
      <w:r>
        <w:rPr>
          <w:b/>
          <w:bCs/>
        </w:rPr>
        <w:t>Now go to manage legal entity registration</w:t>
      </w:r>
      <w:r w:rsidR="00A82F1F">
        <w:rPr>
          <w:b/>
          <w:bCs/>
        </w:rPr>
        <w:t>…edit</w:t>
      </w:r>
      <w:r w:rsidR="003D0F15">
        <w:rPr>
          <w:b/>
          <w:bCs/>
        </w:rPr>
        <w:t>…</w:t>
      </w:r>
    </w:p>
    <w:p w:rsidR="00282B29" w:rsidP="5424329D" w:rsidRDefault="00282B29" w14:paraId="1608DAA0" w14:textId="1501F18E">
      <w:pPr>
        <w:tabs>
          <w:tab w:val="left" w:pos="2640"/>
        </w:tabs>
        <w:rPr>
          <w:b/>
          <w:bCs/>
        </w:rPr>
      </w:pPr>
      <w:r w:rsidRPr="00282B29">
        <w:rPr>
          <w:b/>
          <w:bCs/>
          <w:noProof/>
        </w:rPr>
        <w:drawing>
          <wp:inline distT="0" distB="0" distL="0" distR="0" wp14:anchorId="069C878A" wp14:editId="4E46BD9F">
            <wp:extent cx="3659801" cy="1066800"/>
            <wp:effectExtent l="0" t="0" r="0" b="0"/>
            <wp:docPr id="17671889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88938" name="Picture 1" descr="A screenshot of a computer&#10;&#10;AI-generated content may be incorrect."/>
                    <pic:cNvPicPr/>
                  </pic:nvPicPr>
                  <pic:blipFill>
                    <a:blip r:embed="rId543"/>
                    <a:stretch>
                      <a:fillRect/>
                    </a:stretch>
                  </pic:blipFill>
                  <pic:spPr>
                    <a:xfrm>
                      <a:off x="0" y="0"/>
                      <a:ext cx="3674684" cy="1071138"/>
                    </a:xfrm>
                    <a:prstGeom prst="rect">
                      <a:avLst/>
                    </a:prstGeom>
                  </pic:spPr>
                </pic:pic>
              </a:graphicData>
            </a:graphic>
          </wp:inline>
        </w:drawing>
      </w:r>
    </w:p>
    <w:p w:rsidR="00C45788" w:rsidP="5424329D" w:rsidRDefault="00C45788" w14:paraId="1E77F21D" w14:textId="27F0CE26">
      <w:pPr>
        <w:tabs>
          <w:tab w:val="left" w:pos="2640"/>
        </w:tabs>
        <w:rPr>
          <w:b/>
          <w:bCs/>
        </w:rPr>
      </w:pPr>
      <w:r>
        <w:rPr>
          <w:b/>
          <w:bCs/>
        </w:rPr>
        <w:t xml:space="preserve">Now go to </w:t>
      </w:r>
      <w:r w:rsidR="006528C4">
        <w:rPr>
          <w:b/>
          <w:bCs/>
        </w:rPr>
        <w:t xml:space="preserve">organization </w:t>
      </w:r>
      <w:r w:rsidR="00EE1E4C">
        <w:rPr>
          <w:b/>
          <w:bCs/>
        </w:rPr>
        <w:t>structure from the left side then go to</w:t>
      </w:r>
      <w:r w:rsidR="00904AFD">
        <w:rPr>
          <w:b/>
          <w:bCs/>
        </w:rPr>
        <w:t xml:space="preserve"> manage bu</w:t>
      </w:r>
      <w:r w:rsidR="001549B6">
        <w:rPr>
          <w:b/>
          <w:bCs/>
        </w:rPr>
        <w:t xml:space="preserve">siness unit </w:t>
      </w:r>
      <w:r w:rsidR="00516E62">
        <w:rPr>
          <w:b/>
          <w:bCs/>
        </w:rPr>
        <w:t xml:space="preserve">…create </w:t>
      </w:r>
      <w:r w:rsidR="001A4463">
        <w:rPr>
          <w:b/>
          <w:bCs/>
        </w:rPr>
        <w:t>……</w:t>
      </w:r>
      <w:r w:rsidR="003F6013">
        <w:rPr>
          <w:b/>
          <w:bCs/>
        </w:rPr>
        <w:t>now go to assign</w:t>
      </w:r>
      <w:r w:rsidR="00FD4B9B">
        <w:rPr>
          <w:b/>
          <w:bCs/>
        </w:rPr>
        <w:t xml:space="preserve"> business unit ……</w:t>
      </w:r>
      <w:r w:rsidR="005155DF">
        <w:rPr>
          <w:b/>
          <w:bCs/>
        </w:rPr>
        <w:t>do select and add</w:t>
      </w:r>
      <w:r w:rsidR="005B3ADB">
        <w:rPr>
          <w:b/>
          <w:bCs/>
        </w:rPr>
        <w:t>…</w:t>
      </w:r>
      <w:r w:rsidR="001A1BCA">
        <w:rPr>
          <w:b/>
          <w:bCs/>
        </w:rPr>
        <w:t>search your bu name(payal bu)….</w:t>
      </w:r>
      <w:r w:rsidR="000F0330">
        <w:rPr>
          <w:b/>
          <w:bCs/>
        </w:rPr>
        <w:t>save and close…</w:t>
      </w:r>
    </w:p>
    <w:p w:rsidR="002E259C" w:rsidP="5424329D" w:rsidRDefault="002E259C" w14:paraId="5F3A3883" w14:textId="77777777">
      <w:pPr>
        <w:tabs>
          <w:tab w:val="left" w:pos="2640"/>
        </w:tabs>
        <w:rPr>
          <w:b/>
          <w:bCs/>
        </w:rPr>
      </w:pPr>
    </w:p>
    <w:p w:rsidR="002E259C" w:rsidP="5424329D" w:rsidRDefault="002E259C" w14:paraId="50879124" w14:textId="4D8E8F37">
      <w:pPr>
        <w:tabs>
          <w:tab w:val="left" w:pos="2640"/>
        </w:tabs>
        <w:rPr>
          <w:b/>
          <w:bCs/>
        </w:rPr>
      </w:pPr>
      <w:r w:rsidRPr="002E259C">
        <w:rPr>
          <w:b/>
          <w:bCs/>
          <w:noProof/>
        </w:rPr>
        <w:drawing>
          <wp:inline distT="0" distB="0" distL="0" distR="0" wp14:anchorId="711909EB" wp14:editId="1B856D35">
            <wp:extent cx="3733800" cy="557216"/>
            <wp:effectExtent l="0" t="0" r="0" b="0"/>
            <wp:docPr id="1229905498" name="Picture 1" descr="A computer screen with a messag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05498" name="Picture 1" descr="A computer screen with a message box&#10;&#10;AI-generated content may be incorrect."/>
                    <pic:cNvPicPr/>
                  </pic:nvPicPr>
                  <pic:blipFill>
                    <a:blip r:embed="rId544"/>
                    <a:stretch>
                      <a:fillRect/>
                    </a:stretch>
                  </pic:blipFill>
                  <pic:spPr>
                    <a:xfrm>
                      <a:off x="0" y="0"/>
                      <a:ext cx="3741021" cy="558294"/>
                    </a:xfrm>
                    <a:prstGeom prst="rect">
                      <a:avLst/>
                    </a:prstGeom>
                  </pic:spPr>
                </pic:pic>
              </a:graphicData>
            </a:graphic>
          </wp:inline>
        </w:drawing>
      </w:r>
    </w:p>
    <w:p w:rsidR="005B3ADB" w:rsidP="5424329D" w:rsidRDefault="005B3ADB" w14:paraId="76385D93" w14:textId="49F0CFCA">
      <w:pPr>
        <w:tabs>
          <w:tab w:val="left" w:pos="2640"/>
        </w:tabs>
        <w:rPr>
          <w:b/>
          <w:bCs/>
        </w:rPr>
      </w:pPr>
      <w:r w:rsidRPr="005B3ADB">
        <w:rPr>
          <w:b/>
          <w:bCs/>
          <w:noProof/>
        </w:rPr>
        <w:drawing>
          <wp:inline distT="0" distB="0" distL="0" distR="0" wp14:anchorId="366042CA" wp14:editId="02EF28EF">
            <wp:extent cx="3405245" cy="1657350"/>
            <wp:effectExtent l="0" t="0" r="5080" b="0"/>
            <wp:docPr id="12184576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57615" name="Picture 1" descr="A screenshot of a computer&#10;&#10;AI-generated content may be incorrect."/>
                    <pic:cNvPicPr/>
                  </pic:nvPicPr>
                  <pic:blipFill>
                    <a:blip r:embed="rId545"/>
                    <a:stretch>
                      <a:fillRect/>
                    </a:stretch>
                  </pic:blipFill>
                  <pic:spPr>
                    <a:xfrm>
                      <a:off x="0" y="0"/>
                      <a:ext cx="3408287" cy="1658831"/>
                    </a:xfrm>
                    <a:prstGeom prst="rect">
                      <a:avLst/>
                    </a:prstGeom>
                  </pic:spPr>
                </pic:pic>
              </a:graphicData>
            </a:graphic>
          </wp:inline>
        </w:drawing>
      </w:r>
    </w:p>
    <w:p w:rsidR="00387F7B" w:rsidP="5424329D" w:rsidRDefault="00387F7B" w14:paraId="011960FB" w14:textId="77777777">
      <w:pPr>
        <w:tabs>
          <w:tab w:val="left" w:pos="2640"/>
        </w:tabs>
        <w:rPr>
          <w:b/>
          <w:bCs/>
        </w:rPr>
      </w:pPr>
    </w:p>
    <w:p w:rsidR="00387F7B" w:rsidP="5424329D" w:rsidRDefault="00387F7B" w14:paraId="2ADAAEEF" w14:textId="77777777">
      <w:pPr>
        <w:tabs>
          <w:tab w:val="left" w:pos="2640"/>
        </w:tabs>
        <w:rPr>
          <w:b/>
          <w:bCs/>
        </w:rPr>
      </w:pPr>
    </w:p>
    <w:p w:rsidR="00387F7B" w:rsidP="5424329D" w:rsidRDefault="00387F7B" w14:paraId="1DE85A90" w14:textId="77777777">
      <w:pPr>
        <w:tabs>
          <w:tab w:val="left" w:pos="2640"/>
        </w:tabs>
        <w:rPr>
          <w:b/>
          <w:bCs/>
        </w:rPr>
      </w:pPr>
    </w:p>
    <w:p w:rsidR="00387F7B" w:rsidP="5424329D" w:rsidRDefault="00387F7B" w14:paraId="3C3CC733" w14:textId="77777777">
      <w:pPr>
        <w:tabs>
          <w:tab w:val="left" w:pos="2640"/>
        </w:tabs>
        <w:rPr>
          <w:b/>
          <w:bCs/>
        </w:rPr>
      </w:pPr>
    </w:p>
    <w:p w:rsidR="00387F7B" w:rsidP="5424329D" w:rsidRDefault="00387F7B" w14:paraId="1C4C1635" w14:textId="77777777">
      <w:pPr>
        <w:tabs>
          <w:tab w:val="left" w:pos="2640"/>
        </w:tabs>
        <w:rPr>
          <w:b/>
          <w:bCs/>
        </w:rPr>
      </w:pPr>
    </w:p>
    <w:p w:rsidR="00387F7B" w:rsidP="5424329D" w:rsidRDefault="00387F7B" w14:paraId="3CFF16E2" w14:textId="10CC7579">
      <w:pPr>
        <w:tabs>
          <w:tab w:val="left" w:pos="2640"/>
        </w:tabs>
        <w:rPr>
          <w:b/>
          <w:bCs/>
        </w:rPr>
      </w:pPr>
      <w:r>
        <w:rPr>
          <w:b/>
          <w:bCs/>
        </w:rPr>
        <w:t>QUESTIONS</w:t>
      </w:r>
    </w:p>
    <w:p w:rsidR="00387F7B" w:rsidP="00387F7B" w:rsidRDefault="00960F35" w14:paraId="7AAEC5C3" w14:textId="04D87CAF">
      <w:pPr>
        <w:pStyle w:val="ListParagraph"/>
        <w:numPr>
          <w:ilvl w:val="1"/>
          <w:numId w:val="26"/>
        </w:numPr>
        <w:tabs>
          <w:tab w:val="left" w:pos="2640"/>
        </w:tabs>
        <w:rPr>
          <w:b/>
          <w:bCs/>
        </w:rPr>
      </w:pPr>
      <w:r>
        <w:rPr>
          <w:b/>
          <w:bCs/>
        </w:rPr>
        <w:t xml:space="preserve">Which column </w:t>
      </w:r>
      <w:r w:rsidR="00186605">
        <w:rPr>
          <w:b/>
          <w:bCs/>
        </w:rPr>
        <w:t>used to link</w:t>
      </w:r>
      <w:r w:rsidR="00FE1E5E">
        <w:rPr>
          <w:b/>
          <w:bCs/>
        </w:rPr>
        <w:t xml:space="preserve"> </w:t>
      </w:r>
      <w:r w:rsidR="007D77EF">
        <w:rPr>
          <w:b/>
          <w:bCs/>
        </w:rPr>
        <w:t xml:space="preserve"> </w:t>
      </w:r>
      <w:r w:rsidR="00FE1E5E">
        <w:rPr>
          <w:b/>
          <w:bCs/>
        </w:rPr>
        <w:t>gl_</w:t>
      </w:r>
      <w:r w:rsidR="005B30F0">
        <w:rPr>
          <w:b/>
          <w:bCs/>
        </w:rPr>
        <w:t xml:space="preserve">ledger with </w:t>
      </w:r>
      <w:r w:rsidR="00E947A5">
        <w:rPr>
          <w:b/>
          <w:bCs/>
        </w:rPr>
        <w:t>gl_</w:t>
      </w:r>
      <w:r w:rsidR="00242C58">
        <w:rPr>
          <w:b/>
          <w:bCs/>
        </w:rPr>
        <w:t>period</w:t>
      </w:r>
      <w:r w:rsidR="00E947A5">
        <w:rPr>
          <w:b/>
          <w:bCs/>
        </w:rPr>
        <w:t>_statuses</w:t>
      </w:r>
      <w:r w:rsidR="002E5407">
        <w:rPr>
          <w:b/>
          <w:bCs/>
        </w:rPr>
        <w:t xml:space="preserve"> entity </w:t>
      </w:r>
    </w:p>
    <w:p w:rsidR="002E5407" w:rsidP="002E5407" w:rsidRDefault="0006491E" w14:paraId="7A5452B1" w14:textId="79737789">
      <w:pPr>
        <w:pStyle w:val="ListParagraph"/>
        <w:tabs>
          <w:tab w:val="left" w:pos="2640"/>
        </w:tabs>
        <w:ind w:left="1440"/>
        <w:rPr>
          <w:b/>
          <w:bCs/>
        </w:rPr>
      </w:pPr>
      <w:r>
        <w:rPr>
          <w:b/>
          <w:bCs/>
        </w:rPr>
        <w:t xml:space="preserve">ANS : </w:t>
      </w:r>
      <w:r w:rsidR="009966F7">
        <w:rPr>
          <w:b/>
          <w:bCs/>
        </w:rPr>
        <w:t>Period_set</w:t>
      </w:r>
      <w:r w:rsidR="002B35E3">
        <w:rPr>
          <w:b/>
          <w:bCs/>
        </w:rPr>
        <w:t>_</w:t>
      </w:r>
      <w:r w:rsidR="009966F7">
        <w:rPr>
          <w:b/>
          <w:bCs/>
        </w:rPr>
        <w:t>i</w:t>
      </w:r>
      <w:r w:rsidR="0008047B">
        <w:rPr>
          <w:b/>
          <w:bCs/>
        </w:rPr>
        <w:t>d</w:t>
      </w:r>
    </w:p>
    <w:p w:rsidR="00CB2220" w:rsidP="002B35E3" w:rsidRDefault="00A62B99" w14:paraId="6BD890B4" w14:textId="66FB96B4">
      <w:pPr>
        <w:pStyle w:val="ListParagraph"/>
        <w:numPr>
          <w:ilvl w:val="1"/>
          <w:numId w:val="26"/>
        </w:numPr>
        <w:tabs>
          <w:tab w:val="left" w:pos="2640"/>
        </w:tabs>
        <w:rPr>
          <w:b/>
          <w:bCs/>
        </w:rPr>
      </w:pPr>
      <w:r>
        <w:rPr>
          <w:b/>
          <w:bCs/>
        </w:rPr>
        <w:t xml:space="preserve">WHICH </w:t>
      </w:r>
      <w:r w:rsidR="00A9004F">
        <w:rPr>
          <w:b/>
          <w:bCs/>
        </w:rPr>
        <w:t xml:space="preserve">TABLE STORES ALL </w:t>
      </w:r>
      <w:r w:rsidR="00CB2220">
        <w:rPr>
          <w:b/>
          <w:bCs/>
        </w:rPr>
        <w:t xml:space="preserve">ALL LEGAL ENTITY </w:t>
      </w:r>
    </w:p>
    <w:p w:rsidR="002B35E3" w:rsidP="00CB2220" w:rsidRDefault="00CB2220" w14:paraId="7C9A14E4" w14:textId="1A4B7A50">
      <w:pPr>
        <w:pStyle w:val="ListParagraph"/>
        <w:tabs>
          <w:tab w:val="left" w:pos="2640"/>
        </w:tabs>
        <w:ind w:left="1440"/>
        <w:rPr>
          <w:b/>
          <w:bCs/>
        </w:rPr>
      </w:pPr>
      <w:r>
        <w:rPr>
          <w:b/>
          <w:bCs/>
        </w:rPr>
        <w:t xml:space="preserve">ANS: </w:t>
      </w:r>
      <w:r w:rsidR="00DB3ECE">
        <w:rPr>
          <w:b/>
          <w:bCs/>
        </w:rPr>
        <w:t>HR_ALL_ORGANSATION</w:t>
      </w:r>
      <w:r w:rsidR="000B664A">
        <w:rPr>
          <w:b/>
          <w:bCs/>
        </w:rPr>
        <w:t>_UNITS_</w:t>
      </w:r>
      <w:r w:rsidR="00A62B99">
        <w:rPr>
          <w:b/>
          <w:bCs/>
        </w:rPr>
        <w:t>F</w:t>
      </w:r>
    </w:p>
    <w:p w:rsidR="000A538D" w:rsidP="00C772DF" w:rsidRDefault="000A538D" w14:paraId="27EC69D3" w14:textId="1C94427A">
      <w:pPr>
        <w:pStyle w:val="ListParagraph"/>
        <w:tabs>
          <w:tab w:val="left" w:pos="2640"/>
        </w:tabs>
        <w:ind w:left="1440"/>
        <w:rPr>
          <w:b/>
          <w:bCs/>
        </w:rPr>
      </w:pPr>
    </w:p>
    <w:p w:rsidR="00C772DF" w:rsidP="00C772DF" w:rsidRDefault="00C772DF" w14:paraId="32491F5A" w14:textId="77777777">
      <w:pPr>
        <w:pStyle w:val="ListParagraph"/>
        <w:tabs>
          <w:tab w:val="left" w:pos="2640"/>
        </w:tabs>
        <w:ind w:left="1440"/>
        <w:rPr>
          <w:b/>
          <w:bCs/>
        </w:rPr>
      </w:pPr>
    </w:p>
    <w:p w:rsidR="00C772DF" w:rsidP="00C772DF" w:rsidRDefault="00C772DF" w14:paraId="71C09119" w14:textId="77777777">
      <w:pPr>
        <w:pStyle w:val="ListParagraph"/>
        <w:tabs>
          <w:tab w:val="left" w:pos="2640"/>
        </w:tabs>
        <w:ind w:left="1440"/>
        <w:rPr>
          <w:b/>
          <w:bCs/>
        </w:rPr>
      </w:pPr>
    </w:p>
    <w:p w:rsidR="00C772DF" w:rsidP="00C772DF" w:rsidRDefault="00C772DF" w14:paraId="157E4D03" w14:textId="77777777">
      <w:pPr>
        <w:pStyle w:val="ListParagraph"/>
        <w:tabs>
          <w:tab w:val="left" w:pos="2640"/>
        </w:tabs>
        <w:ind w:left="1440"/>
        <w:rPr>
          <w:b/>
          <w:bCs/>
        </w:rPr>
      </w:pPr>
    </w:p>
    <w:p w:rsidR="00C772DF" w:rsidP="00C772DF" w:rsidRDefault="00C772DF" w14:paraId="76F513CC" w14:textId="77777777">
      <w:pPr>
        <w:pStyle w:val="ListParagraph"/>
        <w:tabs>
          <w:tab w:val="left" w:pos="2640"/>
        </w:tabs>
        <w:ind w:left="1440"/>
        <w:rPr>
          <w:b/>
          <w:bCs/>
        </w:rPr>
      </w:pPr>
    </w:p>
    <w:p w:rsidR="00C772DF" w:rsidP="00C772DF" w:rsidRDefault="00BF3D97" w14:paraId="74A9DCC5" w14:textId="456D0EB1">
      <w:pPr>
        <w:pStyle w:val="ListParagraph"/>
        <w:tabs>
          <w:tab w:val="left" w:pos="2640"/>
        </w:tabs>
        <w:ind w:left="1440"/>
        <w:rPr>
          <w:b/>
          <w:bCs/>
        </w:rPr>
      </w:pPr>
      <w:r>
        <w:rPr>
          <w:b/>
          <w:bCs/>
        </w:rPr>
        <w:t>AR</w:t>
      </w:r>
      <w:r w:rsidR="00E71B1C">
        <w:rPr>
          <w:b/>
          <w:bCs/>
        </w:rPr>
        <w:t xml:space="preserve"> ACCOUNT RECIEVABLE</w:t>
      </w:r>
    </w:p>
    <w:p w:rsidR="0088230D" w:rsidP="00C772DF" w:rsidRDefault="0088230D" w14:paraId="43849FE3" w14:textId="77777777">
      <w:pPr>
        <w:pStyle w:val="ListParagraph"/>
        <w:tabs>
          <w:tab w:val="left" w:pos="2640"/>
        </w:tabs>
        <w:ind w:left="1440"/>
        <w:rPr>
          <w:b/>
          <w:bCs/>
        </w:rPr>
      </w:pPr>
    </w:p>
    <w:p w:rsidR="0088230D" w:rsidP="00C772DF" w:rsidRDefault="0088230D" w14:paraId="7AA5E0E3" w14:textId="1EACE0EB">
      <w:pPr>
        <w:pStyle w:val="ListParagraph"/>
        <w:tabs>
          <w:tab w:val="left" w:pos="2640"/>
        </w:tabs>
        <w:ind w:left="1440"/>
        <w:rPr>
          <w:b/>
          <w:bCs/>
        </w:rPr>
      </w:pPr>
      <w:r>
        <w:rPr>
          <w:b/>
          <w:bCs/>
        </w:rPr>
        <w:t>Table affect is cust_account</w:t>
      </w:r>
    </w:p>
    <w:p w:rsidR="00E71B1C" w:rsidP="00C772DF" w:rsidRDefault="00E71B1C" w14:paraId="4928AE27" w14:textId="77777777">
      <w:pPr>
        <w:pStyle w:val="ListParagraph"/>
        <w:tabs>
          <w:tab w:val="left" w:pos="2640"/>
        </w:tabs>
        <w:ind w:left="1440"/>
        <w:rPr>
          <w:b/>
          <w:bCs/>
        </w:rPr>
      </w:pPr>
    </w:p>
    <w:p w:rsidR="00E67FB1" w:rsidP="00C772DF" w:rsidRDefault="00E67FB1" w14:paraId="2D542AD8" w14:textId="719F38A7">
      <w:pPr>
        <w:pStyle w:val="ListParagraph"/>
        <w:tabs>
          <w:tab w:val="left" w:pos="2640"/>
        </w:tabs>
        <w:ind w:left="1440"/>
        <w:rPr>
          <w:b/>
          <w:bCs/>
        </w:rPr>
      </w:pPr>
      <w:r>
        <w:rPr>
          <w:b/>
          <w:bCs/>
        </w:rPr>
        <w:t xml:space="preserve">First wewillcreate </w:t>
      </w:r>
      <w:r w:rsidR="00A976E3">
        <w:rPr>
          <w:b/>
          <w:bCs/>
        </w:rPr>
        <w:t xml:space="preserve"> customers</w:t>
      </w:r>
      <w:r w:rsidR="001F07A9">
        <w:rPr>
          <w:b/>
          <w:bCs/>
        </w:rPr>
        <w:t>…gotohome……</w:t>
      </w:r>
      <w:r w:rsidR="00F25DE4">
        <w:rPr>
          <w:b/>
          <w:bCs/>
        </w:rPr>
        <w:t>recievable……</w:t>
      </w:r>
      <w:r w:rsidR="0088230D">
        <w:rPr>
          <w:b/>
          <w:bCs/>
        </w:rPr>
        <w:t xml:space="preserve">manage customer…create </w:t>
      </w:r>
    </w:p>
    <w:p w:rsidR="008F579B" w:rsidP="00C772DF" w:rsidRDefault="008F579B" w14:paraId="38B56468" w14:textId="77777777">
      <w:pPr>
        <w:pStyle w:val="ListParagraph"/>
        <w:tabs>
          <w:tab w:val="left" w:pos="2640"/>
        </w:tabs>
        <w:ind w:left="1440"/>
        <w:rPr>
          <w:b/>
          <w:bCs/>
        </w:rPr>
      </w:pPr>
    </w:p>
    <w:p w:rsidR="008F579B" w:rsidP="00C772DF" w:rsidRDefault="008F579B" w14:paraId="3B40B047" w14:textId="77777777">
      <w:pPr>
        <w:pStyle w:val="ListParagraph"/>
        <w:tabs>
          <w:tab w:val="left" w:pos="2640"/>
        </w:tabs>
        <w:ind w:left="1440"/>
        <w:rPr>
          <w:b/>
          <w:bCs/>
        </w:rPr>
      </w:pPr>
    </w:p>
    <w:p w:rsidR="008F579B" w:rsidP="00C772DF" w:rsidRDefault="008F579B" w14:paraId="0654B8C5" w14:textId="58263EAD">
      <w:pPr>
        <w:pStyle w:val="ListParagraph"/>
        <w:tabs>
          <w:tab w:val="left" w:pos="2640"/>
        </w:tabs>
        <w:ind w:left="1440"/>
      </w:pPr>
      <w:r w:rsidRPr="008F579B">
        <w:rPr>
          <w:noProof/>
        </w:rPr>
        <w:drawing>
          <wp:inline distT="0" distB="0" distL="0" distR="0" wp14:anchorId="4E3F4DE3" wp14:editId="0E91CC57">
            <wp:extent cx="5731510" cy="2253615"/>
            <wp:effectExtent l="0" t="0" r="2540" b="0"/>
            <wp:docPr id="4506875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87507" name="Picture 1" descr="A screenshot of a computer&#10;&#10;AI-generated content may be incorrect."/>
                    <pic:cNvPicPr/>
                  </pic:nvPicPr>
                  <pic:blipFill>
                    <a:blip r:embed="rId546"/>
                    <a:stretch>
                      <a:fillRect/>
                    </a:stretch>
                  </pic:blipFill>
                  <pic:spPr>
                    <a:xfrm>
                      <a:off x="0" y="0"/>
                      <a:ext cx="5731510" cy="2253615"/>
                    </a:xfrm>
                    <a:prstGeom prst="rect">
                      <a:avLst/>
                    </a:prstGeom>
                  </pic:spPr>
                </pic:pic>
              </a:graphicData>
            </a:graphic>
          </wp:inline>
        </w:drawing>
      </w:r>
    </w:p>
    <w:p w:rsidR="00B4444E" w:rsidP="00C772DF" w:rsidRDefault="00B4444E" w14:paraId="7287EDC4" w14:textId="77777777">
      <w:pPr>
        <w:pStyle w:val="ListParagraph"/>
        <w:tabs>
          <w:tab w:val="left" w:pos="2640"/>
        </w:tabs>
        <w:ind w:left="1440"/>
      </w:pPr>
    </w:p>
    <w:p w:rsidR="0018797E" w:rsidP="00C772DF" w:rsidRDefault="0018797E" w14:paraId="20DE7662" w14:textId="77777777">
      <w:pPr>
        <w:pStyle w:val="ListParagraph"/>
        <w:tabs>
          <w:tab w:val="left" w:pos="2640"/>
        </w:tabs>
        <w:ind w:left="1440"/>
      </w:pPr>
    </w:p>
    <w:p w:rsidRPr="00E67FB1" w:rsidR="00B4444E" w:rsidP="00C772DF" w:rsidRDefault="00BB0438" w14:paraId="5E723256" w14:textId="6FA32638">
      <w:pPr>
        <w:pStyle w:val="ListParagraph"/>
        <w:tabs>
          <w:tab w:val="left" w:pos="2640"/>
        </w:tabs>
        <w:ind w:left="1440"/>
      </w:pPr>
      <w:r>
        <w:rPr>
          <w:noProof/>
        </w:rPr>
        <w:drawing>
          <wp:inline distT="0" distB="0" distL="0" distR="0" wp14:anchorId="497DDC00" wp14:editId="379BC1D9">
            <wp:extent cx="5731510" cy="3049905"/>
            <wp:effectExtent l="0" t="0" r="2540" b="0"/>
            <wp:docPr id="10104610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47" cstate="print">
                      <a:extLst>
                        <a:ext uri="{28A0092B-C50C-407E-A947-70E740481C1C}">
                          <a14:useLocalDpi xmlns:a14="http://schemas.microsoft.com/office/drawing/2010/main" val="0"/>
                        </a:ext>
                      </a:extLst>
                    </a:blip>
                    <a:stretch>
                      <a:fillRect/>
                    </a:stretch>
                  </pic:blipFill>
                  <pic:spPr>
                    <a:xfrm>
                      <a:off x="0" y="0"/>
                      <a:ext cx="5731510" cy="3049905"/>
                    </a:xfrm>
                    <a:prstGeom prst="rect">
                      <a:avLst/>
                    </a:prstGeom>
                  </pic:spPr>
                </pic:pic>
              </a:graphicData>
            </a:graphic>
          </wp:inline>
        </w:drawing>
      </w:r>
    </w:p>
    <w:p w:rsidR="00703666" w:rsidP="5424329D" w:rsidRDefault="0018797E" w14:paraId="35A771C4" w14:textId="627748C7">
      <w:pPr>
        <w:tabs>
          <w:tab w:val="left" w:pos="2640"/>
        </w:tabs>
        <w:rPr>
          <w:lang w:val="en-US"/>
        </w:rPr>
      </w:pPr>
      <w:r>
        <w:rPr>
          <w:lang w:val="en-US"/>
        </w:rPr>
        <w:t>Select bil</w:t>
      </w:r>
      <w:r w:rsidR="00780FCE">
        <w:rPr>
          <w:lang w:val="en-US"/>
        </w:rPr>
        <w:t>l</w:t>
      </w:r>
      <w:r>
        <w:rPr>
          <w:lang w:val="en-US"/>
        </w:rPr>
        <w:t xml:space="preserve"> to </w:t>
      </w:r>
      <w:r w:rsidR="00803872">
        <w:rPr>
          <w:lang w:val="en-US"/>
        </w:rPr>
        <w:t xml:space="preserve">purpose and select something </w:t>
      </w:r>
      <w:r w:rsidR="00D7675B">
        <w:rPr>
          <w:lang w:val="en-US"/>
        </w:rPr>
        <w:t xml:space="preserve">bill_to -site of </w:t>
      </w:r>
      <w:r w:rsidR="00BD7E82">
        <w:rPr>
          <w:lang w:val="en-US"/>
        </w:rPr>
        <w:t>82272</w:t>
      </w:r>
    </w:p>
    <w:p w:rsidR="00703666" w:rsidP="5424329D" w:rsidRDefault="00703666" w14:paraId="493EE282" w14:textId="5C35ECC3">
      <w:pPr>
        <w:tabs>
          <w:tab w:val="left" w:pos="2640"/>
        </w:tabs>
        <w:rPr>
          <w:lang w:val="en-US"/>
        </w:rPr>
      </w:pPr>
    </w:p>
    <w:p w:rsidR="00F44DED" w:rsidP="5424329D" w:rsidRDefault="00F44DED" w14:paraId="3FE07662" w14:textId="7BC206A6">
      <w:pPr>
        <w:tabs>
          <w:tab w:val="left" w:pos="2640"/>
        </w:tabs>
        <w:rPr>
          <w:lang w:val="en-US"/>
        </w:rPr>
      </w:pPr>
    </w:p>
    <w:p w:rsidRPr="00AD5095" w:rsidR="00F44DED" w:rsidP="5424329D" w:rsidRDefault="00F44DED" w14:paraId="713CBDD3" w14:textId="6376F618">
      <w:pPr>
        <w:tabs>
          <w:tab w:val="left" w:pos="2640"/>
        </w:tabs>
        <w:rPr>
          <w:b/>
          <w:bCs/>
          <w:lang w:val="en-US"/>
        </w:rPr>
      </w:pPr>
      <w:r w:rsidRPr="00AD5095">
        <w:rPr>
          <w:b/>
          <w:bCs/>
          <w:lang w:val="en-US"/>
        </w:rPr>
        <w:t>CREATE TRANSACTIONS</w:t>
      </w:r>
    </w:p>
    <w:p w:rsidR="00703666" w:rsidP="5424329D" w:rsidRDefault="00703666" w14:paraId="4F553478" w14:textId="64C05B6B">
      <w:pPr>
        <w:tabs>
          <w:tab w:val="left" w:pos="2640"/>
        </w:tabs>
        <w:rPr>
          <w:lang w:val="en-US"/>
        </w:rPr>
      </w:pPr>
    </w:p>
    <w:p w:rsidR="000D1355" w:rsidP="5424329D" w:rsidRDefault="009A328B" w14:paraId="7C70F28C" w14:textId="3A06EF66">
      <w:pPr>
        <w:tabs>
          <w:tab w:val="left" w:pos="2640"/>
        </w:tabs>
        <w:rPr>
          <w:lang w:val="en-US"/>
        </w:rPr>
      </w:pPr>
      <w:r>
        <w:rPr>
          <w:lang w:val="en-US"/>
        </w:rPr>
        <w:t xml:space="preserve">PARTY </w:t>
      </w:r>
      <w:r w:rsidR="007A20AC">
        <w:rPr>
          <w:lang w:val="en-US"/>
        </w:rPr>
        <w:t xml:space="preserve">SITE                       </w:t>
      </w:r>
      <w:r w:rsidR="00BE2957">
        <w:rPr>
          <w:lang w:val="en-US"/>
        </w:rPr>
        <w:t>INDIA BU SET                      BU</w:t>
      </w:r>
    </w:p>
    <w:p w:rsidR="000D1355" w:rsidP="5424329D" w:rsidRDefault="000D1355" w14:paraId="27C7BF90" w14:textId="386A3D53">
      <w:pPr>
        <w:tabs>
          <w:tab w:val="left" w:pos="2640"/>
        </w:tabs>
        <w:rPr>
          <w:lang w:val="en-US"/>
        </w:rPr>
      </w:pPr>
    </w:p>
    <w:p w:rsidR="006176C8" w:rsidP="5424329D" w:rsidRDefault="0096355C" w14:paraId="48633F26" w14:textId="65175827">
      <w:pPr>
        <w:tabs>
          <w:tab w:val="left" w:pos="2640"/>
        </w:tabs>
        <w:rPr>
          <w:lang w:val="en-US"/>
        </w:rPr>
      </w:pPr>
      <w:r>
        <w:rPr>
          <w:lang w:val="en-US"/>
        </w:rPr>
        <w:t xml:space="preserve">PARTY SITE                         </w:t>
      </w:r>
      <w:r w:rsidR="005637BB">
        <w:rPr>
          <w:lang w:val="en-US"/>
        </w:rPr>
        <w:t xml:space="preserve">US BU SITE                          BU </w:t>
      </w:r>
    </w:p>
    <w:p w:rsidR="006176C8" w:rsidP="5424329D" w:rsidRDefault="006176C8" w14:paraId="505D85CF" w14:textId="5223A9A2">
      <w:pPr>
        <w:tabs>
          <w:tab w:val="left" w:pos="2640"/>
        </w:tabs>
        <w:rPr>
          <w:lang w:val="en-US"/>
        </w:rPr>
      </w:pPr>
    </w:p>
    <w:p w:rsidR="006176C8" w:rsidP="5424329D" w:rsidRDefault="006176C8" w14:paraId="5C18A86B" w14:textId="10547159">
      <w:pPr>
        <w:tabs>
          <w:tab w:val="left" w:pos="2640"/>
        </w:tabs>
        <w:rPr>
          <w:lang w:val="en-US"/>
        </w:rPr>
      </w:pPr>
    </w:p>
    <w:p w:rsidR="006176C8" w:rsidP="5424329D" w:rsidRDefault="006176C8" w14:paraId="18FDC0A5" w14:textId="1B0D20FF">
      <w:pPr>
        <w:tabs>
          <w:tab w:val="left" w:pos="2640"/>
        </w:tabs>
        <w:rPr>
          <w:lang w:val="en-US"/>
        </w:rPr>
      </w:pPr>
    </w:p>
    <w:p w:rsidR="007F2329" w:rsidP="5424329D" w:rsidRDefault="007F2329" w14:paraId="44D947D9" w14:textId="0E9FB063">
      <w:pPr>
        <w:tabs>
          <w:tab w:val="left" w:pos="2640"/>
        </w:tabs>
        <w:rPr>
          <w:lang w:val="en-US"/>
        </w:rPr>
      </w:pPr>
      <w:r>
        <w:rPr>
          <w:lang w:val="en-US"/>
        </w:rPr>
        <w:t xml:space="preserve">USER   </w:t>
      </w:r>
    </w:p>
    <w:p w:rsidR="00EE6F38" w:rsidP="5424329D" w:rsidRDefault="007F2329" w14:paraId="06F88D7C" w14:textId="7AA70607">
      <w:pPr>
        <w:tabs>
          <w:tab w:val="left" w:pos="2640"/>
        </w:tabs>
        <w:rPr>
          <w:lang w:val="en-US"/>
        </w:rPr>
      </w:pPr>
      <w:r>
        <w:rPr>
          <w:lang w:val="en-US"/>
        </w:rPr>
        <w:t xml:space="preserve">                        REFERENCE</w:t>
      </w:r>
      <w:r w:rsidR="00EE6F38">
        <w:rPr>
          <w:lang w:val="en-US"/>
        </w:rPr>
        <w:t xml:space="preserve"> DS                  BU</w:t>
      </w:r>
    </w:p>
    <w:p w:rsidR="00FC59E3" w:rsidP="5424329D" w:rsidRDefault="00EE6F38" w14:paraId="4B029A38" w14:textId="29BBA82D">
      <w:pPr>
        <w:tabs>
          <w:tab w:val="left" w:pos="2640"/>
        </w:tabs>
        <w:rPr>
          <w:lang w:val="en-US"/>
        </w:rPr>
      </w:pPr>
      <w:r>
        <w:rPr>
          <w:lang w:val="en-US"/>
        </w:rPr>
        <w:t xml:space="preserve">                 </w:t>
      </w:r>
    </w:p>
    <w:p w:rsidR="00FC59E3" w:rsidP="5424329D" w:rsidRDefault="00FC59E3" w14:paraId="522650F1" w14:textId="72DC83C7">
      <w:pPr>
        <w:tabs>
          <w:tab w:val="left" w:pos="2640"/>
        </w:tabs>
        <w:rPr>
          <w:lang w:val="en-US"/>
        </w:rPr>
      </w:pPr>
    </w:p>
    <w:p w:rsidR="00BB1311" w:rsidP="5424329D" w:rsidRDefault="00FC59E3" w14:paraId="1D242B98" w14:textId="2C6BBA48">
      <w:pPr>
        <w:tabs>
          <w:tab w:val="left" w:pos="2640"/>
        </w:tabs>
        <w:rPr>
          <w:lang w:val="en-US"/>
        </w:rPr>
      </w:pPr>
      <w:r>
        <w:rPr>
          <w:lang w:val="en-US"/>
        </w:rPr>
        <w:t>For d</w:t>
      </w:r>
      <w:r w:rsidR="00AD5095">
        <w:rPr>
          <w:lang w:val="en-US"/>
        </w:rPr>
        <w:t>o</w:t>
      </w:r>
      <w:r>
        <w:rPr>
          <w:lang w:val="en-US"/>
        </w:rPr>
        <w:t xml:space="preserve">ing transaction </w:t>
      </w:r>
      <w:r w:rsidR="00CE0227">
        <w:rPr>
          <w:lang w:val="en-US"/>
        </w:rPr>
        <w:t xml:space="preserve">we need to select any of the </w:t>
      </w:r>
      <w:r w:rsidR="00F31016">
        <w:rPr>
          <w:lang w:val="en-US"/>
        </w:rPr>
        <w:t xml:space="preserve">reference </w:t>
      </w:r>
      <w:r w:rsidR="0018797E">
        <w:rPr>
          <w:lang w:val="en-US"/>
        </w:rPr>
        <w:t xml:space="preserve"> </w:t>
      </w:r>
    </w:p>
    <w:p w:rsidR="00AD5095" w:rsidP="5424329D" w:rsidRDefault="00AD5095" w14:paraId="352ACF8F" w14:textId="4511B152">
      <w:pPr>
        <w:tabs>
          <w:tab w:val="left" w:pos="2640"/>
        </w:tabs>
        <w:rPr>
          <w:lang w:val="en-US"/>
        </w:rPr>
      </w:pPr>
    </w:p>
    <w:p w:rsidR="00AD5095" w:rsidP="5424329D" w:rsidRDefault="00AD5095" w14:paraId="54204805" w14:textId="4F0387D9">
      <w:pPr>
        <w:tabs>
          <w:tab w:val="left" w:pos="2640"/>
        </w:tabs>
        <w:rPr>
          <w:lang w:val="en-US"/>
        </w:rPr>
      </w:pPr>
      <w:r>
        <w:rPr>
          <w:lang w:val="en-US"/>
        </w:rPr>
        <w:t>Receivables …..create transaction…..</w:t>
      </w:r>
      <w:r w:rsidR="00DD4A03">
        <w:rPr>
          <w:lang w:val="en-US"/>
        </w:rPr>
        <w:t xml:space="preserve">now here only us option is there therefore we need </w:t>
      </w:r>
      <w:r w:rsidR="002873F5">
        <w:rPr>
          <w:lang w:val="en-US"/>
        </w:rPr>
        <w:t xml:space="preserve">  to create customer that use US BU …for that we need to again go to manage customers ..search payal…and again create </w:t>
      </w:r>
      <w:r w:rsidR="003F1FA8">
        <w:rPr>
          <w:lang w:val="en-US"/>
        </w:rPr>
        <w:t>sites…</w:t>
      </w:r>
      <w:r w:rsidR="00A23C2E">
        <w:rPr>
          <w:lang w:val="en-US"/>
        </w:rPr>
        <w:t>then save and close….</w:t>
      </w:r>
      <w:r w:rsidR="00646C0E">
        <w:rPr>
          <w:lang w:val="en-US"/>
        </w:rPr>
        <w:t>again search your ame ..click you</w:t>
      </w:r>
      <w:r w:rsidR="009A7E31">
        <w:rPr>
          <w:lang w:val="en-US"/>
        </w:rPr>
        <w:t>r pvt limited……..</w:t>
      </w:r>
      <w:r w:rsidR="008E5BF6">
        <w:rPr>
          <w:lang w:val="en-US"/>
        </w:rPr>
        <w:t>reference..</w:t>
      </w:r>
      <w:r w:rsidR="00DC7AED">
        <w:rPr>
          <w:lang w:val="en-US"/>
        </w:rPr>
        <w:t xml:space="preserve">instide of US write </w:t>
      </w:r>
      <w:r w:rsidR="002040C2">
        <w:rPr>
          <w:lang w:val="en-US"/>
        </w:rPr>
        <w:t>Cust..give values according to ss and click save and close…</w:t>
      </w:r>
    </w:p>
    <w:p w:rsidRPr="00F45295" w:rsidR="004F2A37" w:rsidP="5424329D" w:rsidRDefault="002873F5" w14:paraId="09FFA843" w14:textId="46F16CFC">
      <w:pPr>
        <w:tabs>
          <w:tab w:val="left" w:pos="2640"/>
        </w:tabs>
        <w:rPr>
          <w:lang w:val="en-US"/>
        </w:rPr>
      </w:pPr>
      <w:r>
        <w:rPr>
          <w:lang w:val="en-US"/>
        </w:rPr>
        <w:t xml:space="preserve"> </w:t>
      </w:r>
      <w:r w:rsidR="004F2A37">
        <w:rPr>
          <w:noProof/>
        </w:rPr>
        <w:drawing>
          <wp:inline distT="0" distB="0" distL="0" distR="0" wp14:anchorId="041F5BFE" wp14:editId="3514FAD7">
            <wp:extent cx="2741829" cy="2349661"/>
            <wp:effectExtent l="0" t="0" r="1905" b="0"/>
            <wp:docPr id="9991768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48" cstate="print">
                      <a:extLst>
                        <a:ext uri="{28A0092B-C50C-407E-A947-70E740481C1C}">
                          <a14:useLocalDpi xmlns:a14="http://schemas.microsoft.com/office/drawing/2010/main" val="0"/>
                        </a:ext>
                      </a:extLst>
                    </a:blip>
                    <a:stretch>
                      <a:fillRect/>
                    </a:stretch>
                  </pic:blipFill>
                  <pic:spPr>
                    <a:xfrm>
                      <a:off x="0" y="0"/>
                      <a:ext cx="2741829" cy="2349661"/>
                    </a:xfrm>
                    <a:prstGeom prst="rect">
                      <a:avLst/>
                    </a:prstGeom>
                  </pic:spPr>
                </pic:pic>
              </a:graphicData>
            </a:graphic>
          </wp:inline>
        </w:drawing>
      </w:r>
    </w:p>
    <w:p w:rsidR="00B73FA6" w:rsidP="5424329D" w:rsidRDefault="00622853" w14:paraId="489765EE" w14:textId="34432685">
      <w:pPr>
        <w:tabs>
          <w:tab w:val="left" w:pos="2640"/>
        </w:tabs>
        <w:rPr>
          <w:b/>
          <w:bCs/>
          <w:lang w:val="en-US"/>
        </w:rPr>
      </w:pPr>
      <w:r>
        <w:rPr>
          <w:noProof/>
        </w:rPr>
        <w:drawing>
          <wp:inline distT="0" distB="0" distL="0" distR="0" wp14:anchorId="4D0E9A21" wp14:editId="04CC95CE">
            <wp:extent cx="3846633" cy="1776714"/>
            <wp:effectExtent l="0" t="0" r="1905" b="0"/>
            <wp:docPr id="3690266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49" cstate="print">
                      <a:extLst>
                        <a:ext uri="{28A0092B-C50C-407E-A947-70E740481C1C}">
                          <a14:useLocalDpi xmlns:a14="http://schemas.microsoft.com/office/drawing/2010/main" val="0"/>
                        </a:ext>
                      </a:extLst>
                    </a:blip>
                    <a:stretch>
                      <a:fillRect/>
                    </a:stretch>
                  </pic:blipFill>
                  <pic:spPr>
                    <a:xfrm>
                      <a:off x="0" y="0"/>
                      <a:ext cx="3846633" cy="1776714"/>
                    </a:xfrm>
                    <a:prstGeom prst="rect">
                      <a:avLst/>
                    </a:prstGeom>
                  </pic:spPr>
                </pic:pic>
              </a:graphicData>
            </a:graphic>
          </wp:inline>
        </w:drawing>
      </w:r>
      <w:r w:rsidR="002E2007">
        <w:rPr>
          <w:b/>
          <w:bCs/>
          <w:lang w:val="en-US"/>
        </w:rPr>
        <w:t xml:space="preserve"> </w:t>
      </w:r>
      <w:r w:rsidR="009F2C41">
        <w:rPr>
          <w:b/>
          <w:bCs/>
          <w:lang w:val="en-US"/>
        </w:rPr>
        <w:t xml:space="preserve"> </w:t>
      </w:r>
      <w:r w:rsidR="00F12554">
        <w:rPr>
          <w:b/>
          <w:bCs/>
          <w:lang w:val="en-US"/>
        </w:rPr>
        <w:t>l</w:t>
      </w:r>
    </w:p>
    <w:p w:rsidR="00702A57" w:rsidP="5424329D" w:rsidRDefault="00702A57" w14:paraId="42FADAA4" w14:textId="18019512">
      <w:pPr>
        <w:tabs>
          <w:tab w:val="left" w:pos="2640"/>
        </w:tabs>
        <w:rPr>
          <w:b/>
          <w:bCs/>
          <w:lang w:val="en-US"/>
        </w:rPr>
      </w:pPr>
    </w:p>
    <w:p w:rsidR="00265F07" w:rsidP="5424329D" w:rsidRDefault="00265F07" w14:paraId="53E90E9F" w14:textId="44BA2029">
      <w:pPr>
        <w:tabs>
          <w:tab w:val="left" w:pos="2640"/>
        </w:tabs>
        <w:rPr>
          <w:b/>
          <w:bCs/>
          <w:lang w:val="en-US"/>
        </w:rPr>
      </w:pPr>
    </w:p>
    <w:p w:rsidR="00265F07" w:rsidP="5424329D" w:rsidRDefault="00265F07" w14:paraId="4E3A0850" w14:textId="55C2E7AC">
      <w:pPr>
        <w:tabs>
          <w:tab w:val="left" w:pos="2640"/>
        </w:tabs>
        <w:rPr>
          <w:b/>
          <w:bCs/>
          <w:lang w:val="en-US"/>
        </w:rPr>
      </w:pPr>
      <w:r>
        <w:rPr>
          <w:noProof/>
        </w:rPr>
        <w:drawing>
          <wp:inline distT="0" distB="0" distL="0" distR="0" wp14:anchorId="3F82056C" wp14:editId="34DBA7CD">
            <wp:extent cx="5731510" cy="2650490"/>
            <wp:effectExtent l="0" t="0" r="2540" b="0"/>
            <wp:docPr id="753452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50" cstate="print">
                      <a:extLst>
                        <a:ext uri="{28A0092B-C50C-407E-A947-70E740481C1C}">
                          <a14:useLocalDpi xmlns:a14="http://schemas.microsoft.com/office/drawing/2010/main" val="0"/>
                        </a:ext>
                      </a:extLst>
                    </a:blip>
                    <a:stretch>
                      <a:fillRect/>
                    </a:stretch>
                  </pic:blipFill>
                  <pic:spPr>
                    <a:xfrm>
                      <a:off x="0" y="0"/>
                      <a:ext cx="5731510" cy="2650490"/>
                    </a:xfrm>
                    <a:prstGeom prst="rect">
                      <a:avLst/>
                    </a:prstGeom>
                  </pic:spPr>
                </pic:pic>
              </a:graphicData>
            </a:graphic>
          </wp:inline>
        </w:drawing>
      </w:r>
    </w:p>
    <w:p w:rsidR="00C66ACB" w:rsidP="5424329D" w:rsidRDefault="00C66ACB" w14:paraId="6512DDD5" w14:textId="219BE88C">
      <w:pPr>
        <w:tabs>
          <w:tab w:val="left" w:pos="2640"/>
        </w:tabs>
        <w:rPr>
          <w:b/>
          <w:bCs/>
          <w:lang w:val="en-US"/>
        </w:rPr>
      </w:pPr>
      <w:r>
        <w:rPr>
          <w:noProof/>
        </w:rPr>
        <w:drawing>
          <wp:inline distT="0" distB="0" distL="0" distR="0" wp14:anchorId="5EEE1153" wp14:editId="06819237">
            <wp:extent cx="5731510" cy="4826635"/>
            <wp:effectExtent l="0" t="0" r="2540" b="0"/>
            <wp:docPr id="15662539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51">
                      <a:extLst>
                        <a:ext uri="{28A0092B-C50C-407E-A947-70E740481C1C}">
                          <a14:useLocalDpi xmlns:a14="http://schemas.microsoft.com/office/drawing/2010/main" val="0"/>
                        </a:ext>
                      </a:extLst>
                    </a:blip>
                    <a:stretch>
                      <a:fillRect/>
                    </a:stretch>
                  </pic:blipFill>
                  <pic:spPr>
                    <a:xfrm>
                      <a:off x="0" y="0"/>
                      <a:ext cx="5731510" cy="4826635"/>
                    </a:xfrm>
                    <a:prstGeom prst="rect">
                      <a:avLst/>
                    </a:prstGeom>
                  </pic:spPr>
                </pic:pic>
              </a:graphicData>
            </a:graphic>
          </wp:inline>
        </w:drawing>
      </w:r>
    </w:p>
    <w:p w:rsidR="0061781C" w:rsidP="5424329D" w:rsidRDefault="0061781C" w14:paraId="01996438" w14:textId="673E77F4">
      <w:pPr>
        <w:tabs>
          <w:tab w:val="left" w:pos="2640"/>
        </w:tabs>
        <w:rPr>
          <w:b/>
          <w:bCs/>
          <w:lang w:val="en-US"/>
        </w:rPr>
      </w:pPr>
      <w:r>
        <w:rPr>
          <w:noProof/>
        </w:rPr>
        <w:drawing>
          <wp:inline distT="0" distB="0" distL="0" distR="0" wp14:anchorId="7E193042" wp14:editId="3FC66D1E">
            <wp:extent cx="5731510" cy="3616325"/>
            <wp:effectExtent l="0" t="0" r="2540" b="3175"/>
            <wp:docPr id="938015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52">
                      <a:extLst>
                        <a:ext uri="{28A0092B-C50C-407E-A947-70E740481C1C}">
                          <a14:useLocalDpi xmlns:a14="http://schemas.microsoft.com/office/drawing/2010/main" val="0"/>
                        </a:ext>
                      </a:extLst>
                    </a:blip>
                    <a:stretch>
                      <a:fillRect/>
                    </a:stretch>
                  </pic:blipFill>
                  <pic:spPr>
                    <a:xfrm>
                      <a:off x="0" y="0"/>
                      <a:ext cx="5731510" cy="3616325"/>
                    </a:xfrm>
                    <a:prstGeom prst="rect">
                      <a:avLst/>
                    </a:prstGeom>
                  </pic:spPr>
                </pic:pic>
              </a:graphicData>
            </a:graphic>
          </wp:inline>
        </w:drawing>
      </w:r>
    </w:p>
    <w:p w:rsidR="00563531" w:rsidP="5424329D" w:rsidRDefault="00563531" w14:paraId="33BECA69" w14:textId="77777777">
      <w:pPr>
        <w:tabs>
          <w:tab w:val="left" w:pos="2640"/>
        </w:tabs>
        <w:rPr>
          <w:b/>
          <w:bCs/>
          <w:lang w:val="en-US"/>
        </w:rPr>
      </w:pPr>
    </w:p>
    <w:p w:rsidR="00563531" w:rsidP="5424329D" w:rsidRDefault="00563531" w14:paraId="651A0AC9" w14:textId="77777777">
      <w:pPr>
        <w:tabs>
          <w:tab w:val="left" w:pos="2640"/>
        </w:tabs>
        <w:rPr>
          <w:b/>
          <w:bCs/>
          <w:lang w:val="en-US"/>
        </w:rPr>
      </w:pPr>
    </w:p>
    <w:p w:rsidR="00563531" w:rsidP="5424329D" w:rsidRDefault="007631AE" w14:paraId="6E2B1C09" w14:textId="0D09B0C8">
      <w:pPr>
        <w:tabs>
          <w:tab w:val="left" w:pos="2640"/>
        </w:tabs>
        <w:rPr>
          <w:b/>
          <w:bCs/>
          <w:lang w:val="en-US"/>
        </w:rPr>
      </w:pPr>
      <w:r>
        <w:rPr>
          <w:b/>
          <w:bCs/>
          <w:lang w:val="en-US"/>
        </w:rPr>
        <w:t>Customer  --</w:t>
      </w:r>
      <w:r w:rsidRPr="007631AE">
        <w:rPr>
          <w:rFonts w:ascii="Wingdings" w:hAnsi="Wingdings" w:eastAsia="Wingdings" w:cs="Wingdings"/>
          <w:b/>
          <w:lang w:val="en-US"/>
        </w:rPr>
        <w:t>à</w:t>
      </w:r>
      <w:r>
        <w:rPr>
          <w:b/>
          <w:bCs/>
          <w:lang w:val="en-US"/>
        </w:rPr>
        <w:t xml:space="preserve"> party </w:t>
      </w:r>
      <w:r w:rsidR="00B34F46">
        <w:rPr>
          <w:b/>
          <w:bCs/>
          <w:lang w:val="en-US"/>
        </w:rPr>
        <w:t>+account</w:t>
      </w:r>
    </w:p>
    <w:p w:rsidR="00B34F46" w:rsidP="5424329D" w:rsidRDefault="008227E1" w14:paraId="03D92831" w14:textId="26A69149">
      <w:pPr>
        <w:tabs>
          <w:tab w:val="left" w:pos="2640"/>
        </w:tabs>
        <w:rPr>
          <w:b/>
          <w:bCs/>
          <w:lang w:val="en-US"/>
        </w:rPr>
      </w:pPr>
      <w:r>
        <w:rPr>
          <w:b/>
          <w:bCs/>
          <w:lang w:val="en-US"/>
        </w:rPr>
        <w:t xml:space="preserve">       </w:t>
      </w:r>
      <w:r w:rsidR="00B73F7C">
        <w:rPr>
          <w:b/>
          <w:bCs/>
          <w:lang w:val="en-US"/>
        </w:rPr>
        <w:t>|</w:t>
      </w:r>
    </w:p>
    <w:p w:rsidR="00026619" w:rsidP="5424329D" w:rsidRDefault="001C6EC9" w14:paraId="5FEDA934" w14:textId="65332AF6">
      <w:pPr>
        <w:tabs>
          <w:tab w:val="left" w:pos="2640"/>
        </w:tabs>
        <w:rPr>
          <w:b/>
          <w:bCs/>
          <w:lang w:val="en-US"/>
        </w:rPr>
      </w:pPr>
      <w:r>
        <w:rPr>
          <w:b/>
          <w:bCs/>
          <w:lang w:val="en-US"/>
        </w:rPr>
        <w:t>Site ----</w:t>
      </w:r>
      <w:r w:rsidRPr="001C6EC9">
        <w:rPr>
          <w:rFonts w:ascii="Wingdings" w:hAnsi="Wingdings" w:eastAsia="Wingdings" w:cs="Wingdings"/>
          <w:b/>
          <w:lang w:val="en-US"/>
        </w:rPr>
        <w:t>à</w:t>
      </w:r>
      <w:r>
        <w:rPr>
          <w:b/>
          <w:bCs/>
          <w:lang w:val="en-US"/>
        </w:rPr>
        <w:t xml:space="preserve"> </w:t>
      </w:r>
      <w:r w:rsidR="00026619">
        <w:rPr>
          <w:b/>
          <w:bCs/>
          <w:lang w:val="en-US"/>
        </w:rPr>
        <w:t xml:space="preserve"> Resource set ---</w:t>
      </w:r>
      <w:r w:rsidRPr="00026619" w:rsidR="00026619">
        <w:rPr>
          <w:rFonts w:ascii="Wingdings" w:hAnsi="Wingdings" w:eastAsia="Wingdings" w:cs="Wingdings"/>
          <w:b/>
          <w:lang w:val="en-US"/>
        </w:rPr>
        <w:t>à</w:t>
      </w:r>
      <w:r w:rsidR="00026619">
        <w:rPr>
          <w:b/>
          <w:bCs/>
          <w:lang w:val="en-US"/>
        </w:rPr>
        <w:t>BU</w:t>
      </w:r>
      <w:r w:rsidR="004956EA">
        <w:rPr>
          <w:b/>
          <w:bCs/>
          <w:lang w:val="en-US"/>
        </w:rPr>
        <w:t>---</w:t>
      </w:r>
      <w:r w:rsidRPr="004956EA" w:rsidR="004956EA">
        <w:rPr>
          <w:rFonts w:ascii="Wingdings" w:hAnsi="Wingdings" w:eastAsia="Wingdings" w:cs="Wingdings"/>
          <w:b/>
          <w:lang w:val="en-US"/>
        </w:rPr>
        <w:t>à</w:t>
      </w:r>
    </w:p>
    <w:p w:rsidR="004956EA" w:rsidP="5424329D" w:rsidRDefault="00744900" w14:paraId="078AA09E" w14:textId="0AA0C756">
      <w:pPr>
        <w:tabs>
          <w:tab w:val="left" w:pos="2640"/>
        </w:tabs>
        <w:rPr>
          <w:b/>
          <w:bCs/>
          <w:lang w:val="en-US"/>
        </w:rPr>
      </w:pPr>
      <w:r>
        <w:rPr>
          <w:b/>
          <w:bCs/>
          <w:noProof/>
          <w:lang w:val="en-US"/>
        </w:rPr>
        <mc:AlternateContent>
          <mc:Choice Requires="aink">
            <w:drawing>
              <wp:anchor distT="0" distB="0" distL="114300" distR="114300" simplePos="0" relativeHeight="251658426" behindDoc="0" locked="0" layoutInCell="1" allowOverlap="1" wp14:anchorId="26BC82B8" wp14:editId="7539A416">
                <wp:simplePos x="0" y="0"/>
                <wp:positionH relativeFrom="column">
                  <wp:posOffset>1466215</wp:posOffset>
                </wp:positionH>
                <wp:positionV relativeFrom="paragraph">
                  <wp:posOffset>-154305</wp:posOffset>
                </wp:positionV>
                <wp:extent cx="521980" cy="445370"/>
                <wp:effectExtent l="38100" t="38100" r="30480" b="31115"/>
                <wp:wrapNone/>
                <wp:docPr id="2054604628" name="Ink 6"/>
                <wp:cNvGraphicFramePr/>
                <a:graphic xmlns:a="http://schemas.openxmlformats.org/drawingml/2006/main">
                  <a:graphicData uri="http://schemas.microsoft.com/office/word/2010/wordprocessingInk">
                    <w14:contentPart bwMode="auto" r:id="rId553">
                      <w14:nvContentPartPr>
                        <w14:cNvContentPartPr/>
                      </w14:nvContentPartPr>
                      <w14:xfrm>
                        <a:off x="0" y="0"/>
                        <a:ext cx="521980" cy="44537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658426" behindDoc="0" locked="0" layoutInCell="1" allowOverlap="1" wp14:anchorId="2B54862D" wp14:editId="7539A416">
                <wp:simplePos x="0" y="0"/>
                <wp:positionH relativeFrom="column">
                  <wp:posOffset>1466215</wp:posOffset>
                </wp:positionH>
                <wp:positionV relativeFrom="paragraph">
                  <wp:posOffset>-154305</wp:posOffset>
                </wp:positionV>
                <wp:extent cx="521980" cy="445370"/>
                <wp:effectExtent l="38100" t="38100" r="30480" b="31115"/>
                <wp:wrapNone/>
                <wp:docPr id="1870047554" name="Ink 6"/>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2054604628" name="Ink 6"/>
                        <pic:cNvPicPr/>
                      </pic:nvPicPr>
                      <pic:blipFill>
                        <a:blip xmlns:r="http://schemas.openxmlformats.org/officeDocument/2006/relationships" r:embed="rId554"/>
                        <a:stretch>
                          <a:fillRect/>
                        </a:stretch>
                      </pic:blipFill>
                      <pic:spPr>
                        <a:xfrm>
                          <a:off x="0" y="0"/>
                          <a:ext cx="530626" cy="454011"/>
                        </a:xfrm>
                        <a:prstGeom prst="rect">
                          <a:avLst/>
                        </a:prstGeom>
                      </pic:spPr>
                    </pic:pic>
                  </a:graphicData>
                </a:graphic>
              </wp:anchor>
            </w:drawing>
          </mc:Fallback>
        </mc:AlternateContent>
      </w:r>
      <w:r w:rsidR="004956EA">
        <w:rPr>
          <w:b/>
          <w:bCs/>
          <w:lang w:val="en-US"/>
        </w:rPr>
        <w:t xml:space="preserve">                     </w:t>
      </w:r>
    </w:p>
    <w:p w:rsidR="004956EA" w:rsidP="5424329D" w:rsidRDefault="004956EA" w14:paraId="1C8D673E" w14:textId="73584114">
      <w:pPr>
        <w:tabs>
          <w:tab w:val="left" w:pos="2640"/>
        </w:tabs>
        <w:rPr>
          <w:b/>
          <w:bCs/>
          <w:lang w:val="en-US"/>
        </w:rPr>
      </w:pPr>
      <w:r>
        <w:rPr>
          <w:b/>
          <w:bCs/>
          <w:lang w:val="en-US"/>
        </w:rPr>
        <w:t xml:space="preserve">                                                  </w:t>
      </w:r>
      <w:r w:rsidR="00B20638">
        <w:rPr>
          <w:b/>
          <w:bCs/>
          <w:lang w:val="en-US"/>
        </w:rPr>
        <w:t>U</w:t>
      </w:r>
      <w:r>
        <w:rPr>
          <w:b/>
          <w:bCs/>
          <w:lang w:val="en-US"/>
        </w:rPr>
        <w:t>sers</w:t>
      </w:r>
    </w:p>
    <w:p w:rsidR="00B20638" w:rsidP="5424329D" w:rsidRDefault="00B20638" w14:paraId="00EA22D5" w14:textId="77777777">
      <w:pPr>
        <w:tabs>
          <w:tab w:val="left" w:pos="2640"/>
        </w:tabs>
        <w:rPr>
          <w:b/>
          <w:bCs/>
          <w:lang w:val="en-US"/>
        </w:rPr>
      </w:pPr>
    </w:p>
    <w:p w:rsidR="00B20638" w:rsidP="5424329D" w:rsidRDefault="00B20638" w14:paraId="05711C12" w14:textId="77777777">
      <w:pPr>
        <w:tabs>
          <w:tab w:val="left" w:pos="2640"/>
        </w:tabs>
        <w:rPr>
          <w:b/>
          <w:bCs/>
          <w:lang w:val="en-US"/>
        </w:rPr>
      </w:pPr>
    </w:p>
    <w:p w:rsidR="00B20638" w:rsidP="5424329D" w:rsidRDefault="00B20638" w14:paraId="6305637A" w14:textId="77777777">
      <w:pPr>
        <w:tabs>
          <w:tab w:val="left" w:pos="2640"/>
        </w:tabs>
        <w:rPr>
          <w:b/>
          <w:bCs/>
          <w:lang w:val="en-US"/>
        </w:rPr>
      </w:pPr>
    </w:p>
    <w:p w:rsidR="00B20638" w:rsidP="5424329D" w:rsidRDefault="00796EB7" w14:paraId="2FFE6F2C" w14:textId="0F4A5104">
      <w:pPr>
        <w:tabs>
          <w:tab w:val="left" w:pos="2640"/>
        </w:tabs>
        <w:rPr>
          <w:b/>
          <w:bCs/>
          <w:lang w:val="en-US"/>
        </w:rPr>
      </w:pPr>
      <w:r>
        <w:rPr>
          <w:b/>
          <w:bCs/>
          <w:lang w:val="en-US"/>
        </w:rPr>
        <w:t>Recievable  credit memo</w:t>
      </w:r>
      <w:r w:rsidR="00246844">
        <w:rPr>
          <w:b/>
          <w:bCs/>
          <w:lang w:val="en-US"/>
        </w:rPr>
        <w:t xml:space="preserve"> </w:t>
      </w:r>
      <w:r>
        <w:rPr>
          <w:b/>
          <w:bCs/>
          <w:lang w:val="en-US"/>
        </w:rPr>
        <w:t>means we will pay money</w:t>
      </w:r>
    </w:p>
    <w:p w:rsidR="00796EB7" w:rsidP="5424329D" w:rsidRDefault="00796EB7" w14:paraId="290B0DE3" w14:textId="165FFDAB">
      <w:pPr>
        <w:tabs>
          <w:tab w:val="left" w:pos="2640"/>
        </w:tabs>
        <w:rPr>
          <w:b/>
          <w:bCs/>
          <w:lang w:val="en-US"/>
        </w:rPr>
      </w:pPr>
      <w:r>
        <w:rPr>
          <w:b/>
          <w:bCs/>
          <w:lang w:val="en-US"/>
        </w:rPr>
        <w:t xml:space="preserve">Payable </w:t>
      </w:r>
      <w:r w:rsidR="00246844">
        <w:rPr>
          <w:b/>
          <w:bCs/>
          <w:lang w:val="en-US"/>
        </w:rPr>
        <w:t xml:space="preserve">credit memo </w:t>
      </w:r>
      <w:r w:rsidR="00626EBA">
        <w:rPr>
          <w:b/>
          <w:bCs/>
          <w:lang w:val="en-US"/>
        </w:rPr>
        <w:t xml:space="preserve">we will receive </w:t>
      </w:r>
      <w:r w:rsidR="00CC1001">
        <w:rPr>
          <w:b/>
          <w:bCs/>
          <w:lang w:val="en-US"/>
        </w:rPr>
        <w:t xml:space="preserve">money </w:t>
      </w:r>
    </w:p>
    <w:p w:rsidR="00E27A23" w:rsidP="5424329D" w:rsidRDefault="00E27A23" w14:paraId="40F3234E" w14:textId="77777777">
      <w:pPr>
        <w:tabs>
          <w:tab w:val="left" w:pos="2640"/>
        </w:tabs>
        <w:rPr>
          <w:b/>
          <w:bCs/>
          <w:lang w:val="en-US"/>
        </w:rPr>
      </w:pPr>
    </w:p>
    <w:p w:rsidR="00E27A23" w:rsidP="5424329D" w:rsidRDefault="00E27A23" w14:paraId="3279A111" w14:textId="77777777">
      <w:pPr>
        <w:tabs>
          <w:tab w:val="left" w:pos="2640"/>
        </w:tabs>
        <w:rPr>
          <w:b/>
          <w:bCs/>
          <w:lang w:val="en-US"/>
        </w:rPr>
      </w:pPr>
    </w:p>
    <w:p w:rsidR="00B20638" w:rsidP="5424329D" w:rsidRDefault="00033162" w14:paraId="2AB51018" w14:textId="113FF07B">
      <w:pPr>
        <w:tabs>
          <w:tab w:val="left" w:pos="2640"/>
        </w:tabs>
        <w:rPr>
          <w:b/>
          <w:bCs/>
          <w:lang w:val="en-US"/>
        </w:rPr>
      </w:pPr>
      <w:r>
        <w:rPr>
          <w:b/>
          <w:bCs/>
          <w:lang w:val="en-US"/>
        </w:rPr>
        <w:t xml:space="preserve"> </w:t>
      </w:r>
      <w:r w:rsidR="005A5123">
        <w:rPr>
          <w:b/>
          <w:bCs/>
          <w:lang w:val="en-US"/>
        </w:rPr>
        <w:t xml:space="preserve">Create transaction </w:t>
      </w:r>
    </w:p>
    <w:p w:rsidR="00E5532E" w:rsidP="5424329D" w:rsidRDefault="00E5532E" w14:paraId="53D807A1" w14:textId="6E6F8317">
      <w:pPr>
        <w:tabs>
          <w:tab w:val="left" w:pos="2640"/>
        </w:tabs>
        <w:rPr>
          <w:b/>
          <w:bCs/>
          <w:lang w:val="en-US"/>
        </w:rPr>
      </w:pPr>
      <w:r>
        <w:rPr>
          <w:b/>
          <w:bCs/>
          <w:lang w:val="en-US"/>
        </w:rPr>
        <w:t>Recievable….create transation ….</w:t>
      </w:r>
    </w:p>
    <w:p w:rsidR="000B743B" w:rsidP="5424329D" w:rsidRDefault="000B743B" w14:paraId="7A93E828" w14:textId="7714B8A2">
      <w:pPr>
        <w:tabs>
          <w:tab w:val="left" w:pos="2640"/>
        </w:tabs>
        <w:rPr>
          <w:b/>
          <w:bCs/>
          <w:lang w:val="en-US"/>
        </w:rPr>
      </w:pPr>
      <w:r w:rsidRPr="000B743B">
        <w:rPr>
          <w:b/>
          <w:bCs/>
          <w:noProof/>
          <w:lang w:val="en-US"/>
        </w:rPr>
        <w:drawing>
          <wp:inline distT="0" distB="0" distL="0" distR="0" wp14:anchorId="70FC1DDA" wp14:editId="4ED03B44">
            <wp:extent cx="5731510" cy="2353901"/>
            <wp:effectExtent l="0" t="0" r="2540" b="8890"/>
            <wp:docPr id="1553734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3442" name="Picture 1" descr="A screenshot of a computer&#10;&#10;AI-generated content may be incorrect."/>
                    <pic:cNvPicPr/>
                  </pic:nvPicPr>
                  <pic:blipFill>
                    <a:blip r:embed="rId555"/>
                    <a:stretch>
                      <a:fillRect/>
                    </a:stretch>
                  </pic:blipFill>
                  <pic:spPr>
                    <a:xfrm>
                      <a:off x="0" y="0"/>
                      <a:ext cx="5738152" cy="2356629"/>
                    </a:xfrm>
                    <a:prstGeom prst="rect">
                      <a:avLst/>
                    </a:prstGeom>
                  </pic:spPr>
                </pic:pic>
              </a:graphicData>
            </a:graphic>
          </wp:inline>
        </w:drawing>
      </w:r>
    </w:p>
    <w:p w:rsidR="000B743B" w:rsidP="5424329D" w:rsidRDefault="000B743B" w14:paraId="31FAA9BD" w14:textId="3FAAAD5B">
      <w:pPr>
        <w:tabs>
          <w:tab w:val="left" w:pos="2640"/>
        </w:tabs>
        <w:rPr>
          <w:b/>
          <w:bCs/>
          <w:lang w:val="en-US"/>
        </w:rPr>
      </w:pPr>
      <w:r>
        <w:rPr>
          <w:b/>
          <w:bCs/>
          <w:lang w:val="en-US"/>
        </w:rPr>
        <w:t>Do show more…</w:t>
      </w:r>
    </w:p>
    <w:p w:rsidR="000B743B" w:rsidP="5424329D" w:rsidRDefault="00A03D3C" w14:paraId="71E321E4" w14:textId="61AAC187">
      <w:pPr>
        <w:tabs>
          <w:tab w:val="left" w:pos="2640"/>
        </w:tabs>
        <w:rPr>
          <w:b/>
          <w:bCs/>
          <w:lang w:val="en-US"/>
        </w:rPr>
      </w:pPr>
      <w:r w:rsidRPr="00A03D3C">
        <w:rPr>
          <w:b/>
          <w:bCs/>
          <w:noProof/>
          <w:lang w:val="en-US"/>
        </w:rPr>
        <w:drawing>
          <wp:inline distT="0" distB="0" distL="0" distR="0" wp14:anchorId="6ECF5386" wp14:editId="6412C46D">
            <wp:extent cx="5731510" cy="1857375"/>
            <wp:effectExtent l="0" t="0" r="2540" b="9525"/>
            <wp:docPr id="972511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1189" name="Picture 1" descr="A screenshot of a computer&#10;&#10;AI-generated content may be incorrect."/>
                    <pic:cNvPicPr/>
                  </pic:nvPicPr>
                  <pic:blipFill>
                    <a:blip r:embed="rId556"/>
                    <a:stretch>
                      <a:fillRect/>
                    </a:stretch>
                  </pic:blipFill>
                  <pic:spPr>
                    <a:xfrm>
                      <a:off x="0" y="0"/>
                      <a:ext cx="5731510" cy="1857375"/>
                    </a:xfrm>
                    <a:prstGeom prst="rect">
                      <a:avLst/>
                    </a:prstGeom>
                  </pic:spPr>
                </pic:pic>
              </a:graphicData>
            </a:graphic>
          </wp:inline>
        </w:drawing>
      </w:r>
    </w:p>
    <w:p w:rsidR="00772EE1" w:rsidP="5424329D" w:rsidRDefault="00772EE1" w14:paraId="5784BA90" w14:textId="4503AB96">
      <w:pPr>
        <w:tabs>
          <w:tab w:val="left" w:pos="2640"/>
        </w:tabs>
        <w:rPr>
          <w:b/>
          <w:bCs/>
          <w:lang w:val="en-US"/>
        </w:rPr>
      </w:pPr>
      <w:r w:rsidRPr="00772EE1">
        <w:rPr>
          <w:b/>
          <w:bCs/>
          <w:noProof/>
          <w:lang w:val="en-US"/>
        </w:rPr>
        <w:drawing>
          <wp:inline distT="0" distB="0" distL="0" distR="0" wp14:anchorId="38DA7E46" wp14:editId="2F634F0A">
            <wp:extent cx="5731510" cy="1124585"/>
            <wp:effectExtent l="0" t="0" r="2540" b="0"/>
            <wp:docPr id="2147614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61403" name="Picture 1" descr="A screenshot of a computer&#10;&#10;AI-generated content may be incorrect."/>
                    <pic:cNvPicPr/>
                  </pic:nvPicPr>
                  <pic:blipFill>
                    <a:blip r:embed="rId557"/>
                    <a:stretch>
                      <a:fillRect/>
                    </a:stretch>
                  </pic:blipFill>
                  <pic:spPr>
                    <a:xfrm>
                      <a:off x="0" y="0"/>
                      <a:ext cx="5731510" cy="1124585"/>
                    </a:xfrm>
                    <a:prstGeom prst="rect">
                      <a:avLst/>
                    </a:prstGeom>
                  </pic:spPr>
                </pic:pic>
              </a:graphicData>
            </a:graphic>
          </wp:inline>
        </w:drawing>
      </w:r>
    </w:p>
    <w:p w:rsidR="00A03D3C" w:rsidP="5424329D" w:rsidRDefault="00196BD4" w14:paraId="73389052" w14:textId="7D20AE70">
      <w:pPr>
        <w:tabs>
          <w:tab w:val="left" w:pos="2640"/>
        </w:tabs>
        <w:rPr>
          <w:b/>
          <w:bCs/>
          <w:lang w:val="en-US"/>
        </w:rPr>
      </w:pPr>
      <w:r>
        <w:rPr>
          <w:b/>
          <w:bCs/>
          <w:lang w:val="en-US"/>
        </w:rPr>
        <w:t xml:space="preserve">All these </w:t>
      </w:r>
      <w:r w:rsidR="00841831">
        <w:rPr>
          <w:b/>
          <w:bCs/>
          <w:lang w:val="en-US"/>
        </w:rPr>
        <w:t>values stores I RA _CUSTOMER</w:t>
      </w:r>
      <w:r w:rsidR="00471C88">
        <w:rPr>
          <w:b/>
          <w:bCs/>
          <w:lang w:val="en-US"/>
        </w:rPr>
        <w:t>_TRX_</w:t>
      </w:r>
      <w:r w:rsidR="00EC5CDC">
        <w:rPr>
          <w:b/>
          <w:bCs/>
          <w:lang w:val="en-US"/>
        </w:rPr>
        <w:t>ALL</w:t>
      </w:r>
    </w:p>
    <w:p w:rsidR="00EC5CDC" w:rsidP="5424329D" w:rsidRDefault="00EC5CDC" w14:paraId="0E82289A" w14:textId="77777777">
      <w:pPr>
        <w:tabs>
          <w:tab w:val="left" w:pos="2640"/>
        </w:tabs>
        <w:rPr>
          <w:b/>
          <w:bCs/>
          <w:lang w:val="en-US"/>
        </w:rPr>
      </w:pPr>
    </w:p>
    <w:p w:rsidR="00EC5CDC" w:rsidP="5424329D" w:rsidRDefault="00EC5CDC" w14:paraId="18F2A455" w14:textId="2AC7054F">
      <w:pPr>
        <w:tabs>
          <w:tab w:val="left" w:pos="2640"/>
        </w:tabs>
        <w:rPr>
          <w:b/>
          <w:bCs/>
          <w:lang w:val="en-US"/>
        </w:rPr>
      </w:pPr>
      <w:r>
        <w:rPr>
          <w:b/>
          <w:bCs/>
          <w:lang w:val="en-US"/>
        </w:rPr>
        <w:t xml:space="preserve">Recievable invoice is stored in RA </w:t>
      </w:r>
    </w:p>
    <w:p w:rsidR="00EC5CDC" w:rsidP="5424329D" w:rsidRDefault="00072E24" w14:paraId="58D20EFB" w14:textId="37064F8D">
      <w:pPr>
        <w:tabs>
          <w:tab w:val="left" w:pos="2640"/>
        </w:tabs>
        <w:rPr>
          <w:noProof/>
        </w:rPr>
      </w:pPr>
      <w:r>
        <w:rPr>
          <w:b/>
          <w:bCs/>
          <w:lang w:val="en-US"/>
        </w:rPr>
        <w:t>Rec</w:t>
      </w:r>
      <w:r w:rsidR="00F71104">
        <w:rPr>
          <w:b/>
          <w:bCs/>
          <w:lang w:val="en-US"/>
        </w:rPr>
        <w:t>ei</w:t>
      </w:r>
      <w:r>
        <w:rPr>
          <w:b/>
          <w:bCs/>
          <w:lang w:val="en-US"/>
        </w:rPr>
        <w:t xml:space="preserve">vable </w:t>
      </w:r>
      <w:r w:rsidR="00F71104">
        <w:rPr>
          <w:b/>
          <w:bCs/>
          <w:lang w:val="en-US"/>
        </w:rPr>
        <w:t xml:space="preserve"> payment is stored in AR</w:t>
      </w:r>
      <w:r w:rsidRPr="003549A0" w:rsidR="003549A0">
        <w:rPr>
          <w:noProof/>
        </w:rPr>
        <w:t xml:space="preserve"> </w:t>
      </w:r>
      <w:r w:rsidRPr="003549A0" w:rsidR="003549A0">
        <w:rPr>
          <w:b/>
          <w:bCs/>
          <w:noProof/>
          <w:lang w:val="en-US"/>
        </w:rPr>
        <w:drawing>
          <wp:inline distT="0" distB="0" distL="0" distR="0" wp14:anchorId="1FF244AD" wp14:editId="5A42F386">
            <wp:extent cx="5731510" cy="1652270"/>
            <wp:effectExtent l="0" t="0" r="2540" b="5080"/>
            <wp:docPr id="19720393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39302" name="Picture 1" descr="A screenshot of a computer&#10;&#10;AI-generated content may be incorrect."/>
                    <pic:cNvPicPr/>
                  </pic:nvPicPr>
                  <pic:blipFill>
                    <a:blip r:embed="rId558"/>
                    <a:stretch>
                      <a:fillRect/>
                    </a:stretch>
                  </pic:blipFill>
                  <pic:spPr>
                    <a:xfrm>
                      <a:off x="0" y="0"/>
                      <a:ext cx="5731510" cy="1652270"/>
                    </a:xfrm>
                    <a:prstGeom prst="rect">
                      <a:avLst/>
                    </a:prstGeom>
                  </pic:spPr>
                </pic:pic>
              </a:graphicData>
            </a:graphic>
          </wp:inline>
        </w:drawing>
      </w:r>
      <w:r w:rsidR="008E4426">
        <w:rPr>
          <w:noProof/>
        </w:rPr>
        <w:t xml:space="preserve"> </w:t>
      </w:r>
    </w:p>
    <w:p w:rsidR="000B7369" w:rsidP="5424329D" w:rsidRDefault="000B7369" w14:paraId="628F46E5" w14:textId="66C96F22">
      <w:pPr>
        <w:tabs>
          <w:tab w:val="left" w:pos="2640"/>
        </w:tabs>
        <w:rPr>
          <w:noProof/>
        </w:rPr>
      </w:pPr>
      <w:r>
        <w:rPr>
          <w:noProof/>
        </w:rPr>
        <w:t>Save and close…</w:t>
      </w:r>
      <w:r w:rsidR="00AE6C02">
        <w:rPr>
          <w:noProof/>
        </w:rPr>
        <w:t>complete and review….</w:t>
      </w:r>
    </w:p>
    <w:p w:rsidR="00165502" w:rsidP="5424329D" w:rsidRDefault="00165502" w14:paraId="687E4D62" w14:textId="77777777">
      <w:pPr>
        <w:tabs>
          <w:tab w:val="left" w:pos="2640"/>
        </w:tabs>
        <w:rPr>
          <w:noProof/>
        </w:rPr>
      </w:pPr>
    </w:p>
    <w:p w:rsidR="00165502" w:rsidP="5424329D" w:rsidRDefault="00165502" w14:paraId="4943E608" w14:textId="77777777">
      <w:pPr>
        <w:tabs>
          <w:tab w:val="left" w:pos="2640"/>
        </w:tabs>
        <w:rPr>
          <w:noProof/>
        </w:rPr>
      </w:pPr>
    </w:p>
    <w:p w:rsidR="00165502" w:rsidP="5424329D" w:rsidRDefault="00165502" w14:paraId="45043040" w14:textId="77777777">
      <w:pPr>
        <w:tabs>
          <w:tab w:val="left" w:pos="2640"/>
        </w:tabs>
        <w:rPr>
          <w:noProof/>
        </w:rPr>
      </w:pPr>
    </w:p>
    <w:p w:rsidR="00165502" w:rsidP="5424329D" w:rsidRDefault="00165502" w14:paraId="5E6684A6" w14:textId="1B02F146">
      <w:pPr>
        <w:tabs>
          <w:tab w:val="left" w:pos="2640"/>
        </w:tabs>
        <w:rPr>
          <w:noProof/>
        </w:rPr>
      </w:pPr>
      <w:r>
        <w:rPr>
          <w:noProof/>
        </w:rPr>
        <w:t>Foreign Transactions</w:t>
      </w:r>
    </w:p>
    <w:p w:rsidR="007D505D" w:rsidP="5424329D" w:rsidRDefault="007D505D" w14:paraId="4EE63CBD" w14:textId="77777777">
      <w:pPr>
        <w:tabs>
          <w:tab w:val="left" w:pos="2640"/>
        </w:tabs>
        <w:rPr>
          <w:noProof/>
        </w:rPr>
      </w:pPr>
    </w:p>
    <w:p w:rsidR="007D505D" w:rsidP="5424329D" w:rsidRDefault="007D505D" w14:paraId="14A59261" w14:textId="494DA6D7">
      <w:pPr>
        <w:tabs>
          <w:tab w:val="left" w:pos="2640"/>
        </w:tabs>
        <w:rPr>
          <w:noProof/>
        </w:rPr>
      </w:pPr>
      <w:r>
        <w:rPr>
          <w:noProof/>
        </w:rPr>
        <w:t>Go back..create transation …..</w:t>
      </w:r>
    </w:p>
    <w:p w:rsidR="00E9166C" w:rsidP="5424329D" w:rsidRDefault="00E9166C" w14:paraId="5DAA8AF9" w14:textId="7E3E1C31">
      <w:pPr>
        <w:tabs>
          <w:tab w:val="left" w:pos="2640"/>
        </w:tabs>
        <w:rPr>
          <w:noProof/>
        </w:rPr>
      </w:pPr>
      <w:r w:rsidRPr="00E9166C">
        <w:rPr>
          <w:noProof/>
        </w:rPr>
        <w:drawing>
          <wp:inline distT="0" distB="0" distL="0" distR="0" wp14:anchorId="2FCC8F9E" wp14:editId="4E5D36D6">
            <wp:extent cx="3657600" cy="2715012"/>
            <wp:effectExtent l="0" t="0" r="0" b="9525"/>
            <wp:docPr id="332687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87174" name=""/>
                    <pic:cNvPicPr/>
                  </pic:nvPicPr>
                  <pic:blipFill>
                    <a:blip r:embed="rId559"/>
                    <a:stretch>
                      <a:fillRect/>
                    </a:stretch>
                  </pic:blipFill>
                  <pic:spPr>
                    <a:xfrm>
                      <a:off x="0" y="0"/>
                      <a:ext cx="3663646" cy="2719500"/>
                    </a:xfrm>
                    <a:prstGeom prst="rect">
                      <a:avLst/>
                    </a:prstGeom>
                  </pic:spPr>
                </pic:pic>
              </a:graphicData>
            </a:graphic>
          </wp:inline>
        </w:drawing>
      </w:r>
    </w:p>
    <w:p w:rsidR="00081983" w:rsidP="5424329D" w:rsidRDefault="00081983" w14:paraId="466B2022" w14:textId="77777777">
      <w:pPr>
        <w:tabs>
          <w:tab w:val="left" w:pos="2640"/>
        </w:tabs>
        <w:rPr>
          <w:noProof/>
        </w:rPr>
      </w:pPr>
    </w:p>
    <w:p w:rsidR="00081983" w:rsidP="5424329D" w:rsidRDefault="00081983" w14:paraId="5A723CC8" w14:textId="3313684A">
      <w:pPr>
        <w:tabs>
          <w:tab w:val="left" w:pos="2640"/>
        </w:tabs>
        <w:rPr>
          <w:noProof/>
        </w:rPr>
      </w:pPr>
      <w:r w:rsidRPr="00081983">
        <w:rPr>
          <w:noProof/>
        </w:rPr>
        <w:drawing>
          <wp:inline distT="0" distB="0" distL="0" distR="0" wp14:anchorId="0A94B8F3" wp14:editId="5F04FFE8">
            <wp:extent cx="3879850" cy="1457200"/>
            <wp:effectExtent l="0" t="0" r="6350" b="0"/>
            <wp:docPr id="1866683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83427" name=""/>
                    <pic:cNvPicPr/>
                  </pic:nvPicPr>
                  <pic:blipFill>
                    <a:blip r:embed="rId560"/>
                    <a:stretch>
                      <a:fillRect/>
                    </a:stretch>
                  </pic:blipFill>
                  <pic:spPr>
                    <a:xfrm>
                      <a:off x="0" y="0"/>
                      <a:ext cx="3888120" cy="1460306"/>
                    </a:xfrm>
                    <a:prstGeom prst="rect">
                      <a:avLst/>
                    </a:prstGeom>
                  </pic:spPr>
                </pic:pic>
              </a:graphicData>
            </a:graphic>
          </wp:inline>
        </w:drawing>
      </w:r>
    </w:p>
    <w:p w:rsidR="00081983" w:rsidP="5424329D" w:rsidRDefault="00157ADA" w14:paraId="1CAFE984" w14:textId="582942F9">
      <w:pPr>
        <w:tabs>
          <w:tab w:val="left" w:pos="2640"/>
        </w:tabs>
        <w:rPr>
          <w:noProof/>
        </w:rPr>
      </w:pPr>
      <w:r>
        <w:rPr>
          <w:noProof/>
        </w:rPr>
        <w:t>Create credit memo</w:t>
      </w:r>
    </w:p>
    <w:p w:rsidR="00157ADA" w:rsidP="5424329D" w:rsidRDefault="00157ADA" w14:paraId="5D108DBC" w14:textId="3D38CA35">
      <w:pPr>
        <w:tabs>
          <w:tab w:val="left" w:pos="2640"/>
        </w:tabs>
        <w:rPr>
          <w:noProof/>
        </w:rPr>
      </w:pPr>
      <w:r w:rsidRPr="00157ADA">
        <w:rPr>
          <w:noProof/>
        </w:rPr>
        <w:drawing>
          <wp:inline distT="0" distB="0" distL="0" distR="0" wp14:anchorId="46B22F1E" wp14:editId="378C3926">
            <wp:extent cx="3632200" cy="1494570"/>
            <wp:effectExtent l="0" t="0" r="6350" b="0"/>
            <wp:docPr id="765877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77628" name=""/>
                    <pic:cNvPicPr/>
                  </pic:nvPicPr>
                  <pic:blipFill>
                    <a:blip r:embed="rId561"/>
                    <a:stretch>
                      <a:fillRect/>
                    </a:stretch>
                  </pic:blipFill>
                  <pic:spPr>
                    <a:xfrm>
                      <a:off x="0" y="0"/>
                      <a:ext cx="3639476" cy="1497564"/>
                    </a:xfrm>
                    <a:prstGeom prst="rect">
                      <a:avLst/>
                    </a:prstGeom>
                  </pic:spPr>
                </pic:pic>
              </a:graphicData>
            </a:graphic>
          </wp:inline>
        </w:drawing>
      </w:r>
    </w:p>
    <w:p w:rsidR="004267C8" w:rsidP="5424329D" w:rsidRDefault="004267C8" w14:paraId="588CEFD3" w14:textId="77777777">
      <w:pPr>
        <w:tabs>
          <w:tab w:val="left" w:pos="2640"/>
        </w:tabs>
        <w:rPr>
          <w:noProof/>
        </w:rPr>
      </w:pPr>
    </w:p>
    <w:p w:rsidR="005B08B9" w:rsidP="5424329D" w:rsidRDefault="005B08B9" w14:paraId="6221284D" w14:textId="77777777">
      <w:pPr>
        <w:tabs>
          <w:tab w:val="left" w:pos="2640"/>
        </w:tabs>
        <w:rPr>
          <w:noProof/>
        </w:rPr>
      </w:pPr>
    </w:p>
    <w:p w:rsidR="005B08B9" w:rsidP="5424329D" w:rsidRDefault="005B08B9" w14:paraId="72A04155" w14:textId="3E622957">
      <w:pPr>
        <w:tabs>
          <w:tab w:val="left" w:pos="2640"/>
        </w:tabs>
        <w:rPr>
          <w:noProof/>
        </w:rPr>
      </w:pPr>
      <w:r>
        <w:rPr>
          <w:noProof/>
        </w:rPr>
        <w:t>Manage Transaction</w:t>
      </w:r>
    </w:p>
    <w:p w:rsidR="005B08B9" w:rsidP="5424329D" w:rsidRDefault="005B08B9" w14:paraId="56382774" w14:textId="4C573AF5">
      <w:pPr>
        <w:tabs>
          <w:tab w:val="left" w:pos="2640"/>
        </w:tabs>
        <w:rPr>
          <w:noProof/>
        </w:rPr>
      </w:pPr>
      <w:r w:rsidRPr="005B08B9">
        <w:rPr>
          <w:noProof/>
        </w:rPr>
        <w:drawing>
          <wp:inline distT="0" distB="0" distL="0" distR="0" wp14:anchorId="497D9F8C" wp14:editId="64340208">
            <wp:extent cx="5143500" cy="2438404"/>
            <wp:effectExtent l="0" t="0" r="0" b="0"/>
            <wp:docPr id="4528065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06527" name="Picture 1" descr="A screenshot of a computer&#10;&#10;AI-generated content may be incorrect."/>
                    <pic:cNvPicPr/>
                  </pic:nvPicPr>
                  <pic:blipFill>
                    <a:blip r:embed="rId562"/>
                    <a:stretch>
                      <a:fillRect/>
                    </a:stretch>
                  </pic:blipFill>
                  <pic:spPr>
                    <a:xfrm>
                      <a:off x="0" y="0"/>
                      <a:ext cx="5147925" cy="2440502"/>
                    </a:xfrm>
                    <a:prstGeom prst="rect">
                      <a:avLst/>
                    </a:prstGeom>
                  </pic:spPr>
                </pic:pic>
              </a:graphicData>
            </a:graphic>
          </wp:inline>
        </w:drawing>
      </w:r>
    </w:p>
    <w:p w:rsidR="00446FEA" w:rsidP="5424329D" w:rsidRDefault="00446FEA" w14:paraId="20047F3F" w14:textId="73F9E1E8">
      <w:pPr>
        <w:tabs>
          <w:tab w:val="left" w:pos="2640"/>
        </w:tabs>
        <w:rPr>
          <w:noProof/>
        </w:rPr>
      </w:pPr>
      <w:r w:rsidRPr="00446FEA">
        <w:rPr>
          <w:noProof/>
        </w:rPr>
        <w:drawing>
          <wp:inline distT="0" distB="0" distL="0" distR="0" wp14:anchorId="545C695B" wp14:editId="5B5DA1FA">
            <wp:extent cx="5022949" cy="1670050"/>
            <wp:effectExtent l="0" t="0" r="6350" b="6350"/>
            <wp:docPr id="17970891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89110" name="Picture 1" descr="A screenshot of a computer&#10;&#10;AI-generated content may be incorrect."/>
                    <pic:cNvPicPr/>
                  </pic:nvPicPr>
                  <pic:blipFill>
                    <a:blip r:embed="rId563"/>
                    <a:stretch>
                      <a:fillRect/>
                    </a:stretch>
                  </pic:blipFill>
                  <pic:spPr>
                    <a:xfrm>
                      <a:off x="0" y="0"/>
                      <a:ext cx="5031100" cy="1672760"/>
                    </a:xfrm>
                    <a:prstGeom prst="rect">
                      <a:avLst/>
                    </a:prstGeom>
                  </pic:spPr>
                </pic:pic>
              </a:graphicData>
            </a:graphic>
          </wp:inline>
        </w:drawing>
      </w:r>
    </w:p>
    <w:p w:rsidR="004D507B" w:rsidP="5424329D" w:rsidRDefault="009F5705" w14:paraId="51E034FD" w14:textId="3218EB6D">
      <w:pPr>
        <w:tabs>
          <w:tab w:val="left" w:pos="2640"/>
        </w:tabs>
        <w:rPr>
          <w:noProof/>
        </w:rPr>
      </w:pPr>
      <w:r>
        <w:rPr>
          <w:noProof/>
        </w:rPr>
        <w:t>To create reciept</w:t>
      </w:r>
    </w:p>
    <w:p w:rsidR="009F5705" w:rsidP="5424329D" w:rsidRDefault="009F5705" w14:paraId="5859E086" w14:textId="77777777">
      <w:pPr>
        <w:tabs>
          <w:tab w:val="left" w:pos="2640"/>
        </w:tabs>
        <w:rPr>
          <w:noProof/>
        </w:rPr>
      </w:pPr>
    </w:p>
    <w:p w:rsidR="009F5705" w:rsidP="5424329D" w:rsidRDefault="009F5705" w14:paraId="34C065E8" w14:textId="77777777">
      <w:pPr>
        <w:tabs>
          <w:tab w:val="left" w:pos="2640"/>
        </w:tabs>
        <w:rPr>
          <w:noProof/>
        </w:rPr>
      </w:pPr>
    </w:p>
    <w:p w:rsidR="009F5705" w:rsidP="5424329D" w:rsidRDefault="009F5705" w14:paraId="5CDCB0A8" w14:textId="51E5B50D">
      <w:pPr>
        <w:tabs>
          <w:tab w:val="left" w:pos="2640"/>
        </w:tabs>
        <w:rPr>
          <w:noProof/>
        </w:rPr>
      </w:pPr>
      <w:r>
        <w:rPr>
          <w:noProof/>
        </w:rPr>
        <w:t xml:space="preserve">Home…recievable….account </w:t>
      </w:r>
      <w:r w:rsidR="00F213E1">
        <w:rPr>
          <w:noProof/>
        </w:rPr>
        <w:t>recievable….create reciept in the task</w:t>
      </w:r>
    </w:p>
    <w:p w:rsidR="00D56464" w:rsidP="5424329D" w:rsidRDefault="00D56464" w14:paraId="2A722F74" w14:textId="7060B433">
      <w:pPr>
        <w:tabs>
          <w:tab w:val="left" w:pos="2640"/>
        </w:tabs>
        <w:rPr>
          <w:noProof/>
        </w:rPr>
      </w:pPr>
      <w:r w:rsidRPr="00D56464">
        <w:rPr>
          <w:noProof/>
        </w:rPr>
        <w:drawing>
          <wp:inline distT="0" distB="0" distL="0" distR="0" wp14:anchorId="48EE0A27" wp14:editId="30407E34">
            <wp:extent cx="5731510" cy="1888490"/>
            <wp:effectExtent l="0" t="0" r="2540" b="0"/>
            <wp:docPr id="8961266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26658" name="Picture 1" descr="A screenshot of a computer&#10;&#10;AI-generated content may be incorrect."/>
                    <pic:cNvPicPr/>
                  </pic:nvPicPr>
                  <pic:blipFill>
                    <a:blip r:embed="rId564"/>
                    <a:stretch>
                      <a:fillRect/>
                    </a:stretch>
                  </pic:blipFill>
                  <pic:spPr>
                    <a:xfrm>
                      <a:off x="0" y="0"/>
                      <a:ext cx="5731510" cy="1888490"/>
                    </a:xfrm>
                    <a:prstGeom prst="rect">
                      <a:avLst/>
                    </a:prstGeom>
                  </pic:spPr>
                </pic:pic>
              </a:graphicData>
            </a:graphic>
          </wp:inline>
        </w:drawing>
      </w:r>
    </w:p>
    <w:p w:rsidR="000E3188" w:rsidP="5424329D" w:rsidRDefault="00D56464" w14:paraId="27B05D13" w14:textId="4BBC8E0A">
      <w:pPr>
        <w:tabs>
          <w:tab w:val="left" w:pos="2640"/>
        </w:tabs>
        <w:rPr>
          <w:noProof/>
        </w:rPr>
      </w:pPr>
      <w:r>
        <w:rPr>
          <w:noProof/>
        </w:rPr>
        <w:t>Create bank accou</w:t>
      </w:r>
      <w:r w:rsidR="000E3188">
        <w:rPr>
          <w:noProof/>
        </w:rPr>
        <w:t xml:space="preserve">nt….then save and create manually </w:t>
      </w:r>
    </w:p>
    <w:p w:rsidR="000E3188" w:rsidP="5424329D" w:rsidRDefault="000E3188" w14:paraId="1A19DF6E" w14:textId="77777777">
      <w:pPr>
        <w:tabs>
          <w:tab w:val="left" w:pos="2640"/>
        </w:tabs>
        <w:rPr>
          <w:noProof/>
        </w:rPr>
      </w:pPr>
    </w:p>
    <w:p w:rsidR="000E3188" w:rsidP="5424329D" w:rsidRDefault="000E3188" w14:paraId="2F69BB40" w14:textId="7D96B7E6">
      <w:pPr>
        <w:tabs>
          <w:tab w:val="left" w:pos="2640"/>
        </w:tabs>
        <w:rPr>
          <w:noProof/>
        </w:rPr>
      </w:pPr>
      <w:r w:rsidRPr="000E3188">
        <w:rPr>
          <w:noProof/>
        </w:rPr>
        <w:drawing>
          <wp:inline distT="0" distB="0" distL="0" distR="0" wp14:anchorId="0B6F470F" wp14:editId="374C1A38">
            <wp:extent cx="5731510" cy="2476500"/>
            <wp:effectExtent l="0" t="0" r="2540" b="0"/>
            <wp:docPr id="4985276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27624" name="Picture 1" descr="A screenshot of a computer&#10;&#10;AI-generated content may be incorrect."/>
                    <pic:cNvPicPr/>
                  </pic:nvPicPr>
                  <pic:blipFill>
                    <a:blip r:embed="rId565"/>
                    <a:stretch>
                      <a:fillRect/>
                    </a:stretch>
                  </pic:blipFill>
                  <pic:spPr>
                    <a:xfrm>
                      <a:off x="0" y="0"/>
                      <a:ext cx="5731510" cy="2476500"/>
                    </a:xfrm>
                    <a:prstGeom prst="rect">
                      <a:avLst/>
                    </a:prstGeom>
                  </pic:spPr>
                </pic:pic>
              </a:graphicData>
            </a:graphic>
          </wp:inline>
        </w:drawing>
      </w:r>
    </w:p>
    <w:p w:rsidR="000E3188" w:rsidP="5424329D" w:rsidRDefault="000E3188" w14:paraId="42378946" w14:textId="1EA2D016">
      <w:pPr>
        <w:tabs>
          <w:tab w:val="left" w:pos="2640"/>
        </w:tabs>
        <w:rPr>
          <w:noProof/>
        </w:rPr>
      </w:pPr>
    </w:p>
    <w:p w:rsidR="0068290C" w:rsidP="5424329D" w:rsidRDefault="0068290C" w14:paraId="4C61309E" w14:textId="77777777">
      <w:pPr>
        <w:tabs>
          <w:tab w:val="left" w:pos="2640"/>
        </w:tabs>
        <w:rPr>
          <w:noProof/>
        </w:rPr>
      </w:pPr>
    </w:p>
    <w:p w:rsidR="0068290C" w:rsidP="5424329D" w:rsidRDefault="0068290C" w14:paraId="6CE72809" w14:textId="439340BA">
      <w:pPr>
        <w:tabs>
          <w:tab w:val="left" w:pos="2640"/>
        </w:tabs>
        <w:rPr>
          <w:noProof/>
        </w:rPr>
      </w:pPr>
      <w:r>
        <w:rPr>
          <w:noProof/>
        </w:rPr>
        <w:t>Now how to adjust transactions</w:t>
      </w:r>
    </w:p>
    <w:p w:rsidR="000E3188" w:rsidP="5424329D" w:rsidRDefault="00955F6A" w14:paraId="41DFF83F" w14:textId="63A25FC7">
      <w:pPr>
        <w:tabs>
          <w:tab w:val="left" w:pos="2640"/>
        </w:tabs>
        <w:rPr>
          <w:noProof/>
        </w:rPr>
      </w:pPr>
      <w:r>
        <w:rPr>
          <w:noProof/>
        </w:rPr>
        <w:t xml:space="preserve">go </w:t>
      </w:r>
      <w:r w:rsidR="0068290C">
        <w:rPr>
          <w:noProof/>
        </w:rPr>
        <w:t xml:space="preserve">to manage reciept…search </w:t>
      </w:r>
      <w:r w:rsidR="00633549">
        <w:rPr>
          <w:noProof/>
        </w:rPr>
        <w:t xml:space="preserve"> </w:t>
      </w:r>
      <w:r w:rsidR="0068290C">
        <w:rPr>
          <w:noProof/>
        </w:rPr>
        <w:t>your name….</w:t>
      </w:r>
      <w:r w:rsidR="0073072E">
        <w:rPr>
          <w:noProof/>
        </w:rPr>
        <w:t>select and click edit…add transction…</w:t>
      </w:r>
      <w:r w:rsidR="00463EDA">
        <w:rPr>
          <w:noProof/>
        </w:rPr>
        <w:t xml:space="preserve">now here to give </w:t>
      </w:r>
      <w:r w:rsidR="00B72B9E">
        <w:rPr>
          <w:noProof/>
        </w:rPr>
        <w:t xml:space="preserve">transaction it..open duplicate…go to manage transaction…search your name….copy..transaction id from it…and paste it to </w:t>
      </w:r>
      <w:r w:rsidR="000C69D6">
        <w:rPr>
          <w:noProof/>
        </w:rPr>
        <w:t xml:space="preserve">add transaction column which is in </w:t>
      </w:r>
      <w:r w:rsidR="00F25274">
        <w:rPr>
          <w:noProof/>
        </w:rPr>
        <w:t>another tab…….paste al</w:t>
      </w:r>
      <w:r w:rsidR="009C5F4E">
        <w:rPr>
          <w:noProof/>
        </w:rPr>
        <w:t>l</w:t>
      </w:r>
      <w:r w:rsidR="00F25274">
        <w:rPr>
          <w:noProof/>
        </w:rPr>
        <w:t xml:space="preserve"> three transaction….</w:t>
      </w:r>
      <w:r w:rsidR="00BC3BC8">
        <w:rPr>
          <w:noProof/>
        </w:rPr>
        <w:t xml:space="preserve">and now </w:t>
      </w:r>
      <w:r w:rsidR="008B2C95">
        <w:rPr>
          <w:noProof/>
        </w:rPr>
        <w:t>make the reciept details 00</w:t>
      </w:r>
      <w:r w:rsidR="0096488B">
        <w:rPr>
          <w:noProof/>
        </w:rPr>
        <w:t xml:space="preserve">by adjusting the amount </w:t>
      </w:r>
      <w:ins w:author="S, Karthik (Cognizant)" w:date="2025-02-21T17:01:00Z" w16du:dateUtc="2025-02-21T11:31:00Z" w:id="20">
        <w:r w:rsidR="00BA2657">
          <w:rPr>
            <w:noProof/>
          </w:rPr>
          <w:t xml:space="preserve"> </w:t>
        </w:r>
      </w:ins>
    </w:p>
    <w:p w:rsidR="00EB3CC9" w:rsidP="5424329D" w:rsidRDefault="00EB3CC9" w14:paraId="54B87BB0" w14:textId="77777777">
      <w:pPr>
        <w:tabs>
          <w:tab w:val="left" w:pos="2640"/>
        </w:tabs>
        <w:rPr>
          <w:noProof/>
        </w:rPr>
      </w:pPr>
    </w:p>
    <w:p w:rsidR="00EB3CC9" w:rsidP="000350F1" w:rsidRDefault="00EB3CC9" w14:paraId="473A4F75" w14:textId="77B89EBA">
      <w:pPr>
        <w:tabs>
          <w:tab w:val="left" w:pos="2640"/>
        </w:tabs>
        <w:jc w:val="both"/>
        <w:rPr>
          <w:noProof/>
        </w:rPr>
      </w:pPr>
      <w:r w:rsidRPr="00EB3CC9">
        <w:rPr>
          <w:noProof/>
        </w:rPr>
        <w:drawing>
          <wp:inline distT="0" distB="0" distL="0" distR="0" wp14:anchorId="061779B3" wp14:editId="551A9898">
            <wp:extent cx="5731510" cy="2847340"/>
            <wp:effectExtent l="0" t="0" r="2540" b="0"/>
            <wp:docPr id="14141263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26385" name="Picture 1" descr="A screenshot of a computer&#10;&#10;AI-generated content may be incorrect."/>
                    <pic:cNvPicPr/>
                  </pic:nvPicPr>
                  <pic:blipFill>
                    <a:blip r:embed="rId566"/>
                    <a:stretch>
                      <a:fillRect/>
                    </a:stretch>
                  </pic:blipFill>
                  <pic:spPr>
                    <a:xfrm>
                      <a:off x="0" y="0"/>
                      <a:ext cx="5731510" cy="2847340"/>
                    </a:xfrm>
                    <a:prstGeom prst="rect">
                      <a:avLst/>
                    </a:prstGeom>
                  </pic:spPr>
                </pic:pic>
              </a:graphicData>
            </a:graphic>
          </wp:inline>
        </w:drawing>
      </w:r>
      <w:r w:rsidR="00FD07D6">
        <w:rPr>
          <w:noProof/>
        </w:rPr>
        <w:t>sa</w:t>
      </w:r>
    </w:p>
    <w:p w:rsidR="00955F6A" w:rsidP="5424329D" w:rsidRDefault="00955F6A" w14:paraId="572F7CA1" w14:textId="77777777">
      <w:pPr>
        <w:tabs>
          <w:tab w:val="left" w:pos="2640"/>
        </w:tabs>
        <w:rPr>
          <w:noProof/>
        </w:rPr>
      </w:pPr>
    </w:p>
    <w:p w:rsidR="00446FEA" w:rsidP="5424329D" w:rsidRDefault="00446FEA" w14:paraId="72BE71C3" w14:textId="77777777">
      <w:pPr>
        <w:tabs>
          <w:tab w:val="left" w:pos="2640"/>
        </w:tabs>
        <w:rPr>
          <w:noProof/>
        </w:rPr>
      </w:pPr>
    </w:p>
    <w:p w:rsidR="000B7369" w:rsidP="5424329D" w:rsidRDefault="000B7369" w14:paraId="5A9A7A39" w14:textId="77777777">
      <w:pPr>
        <w:tabs>
          <w:tab w:val="left" w:pos="2640"/>
        </w:tabs>
        <w:rPr>
          <w:b/>
          <w:bCs/>
          <w:lang w:val="en-US"/>
        </w:rPr>
      </w:pPr>
    </w:p>
    <w:p w:rsidR="00F71104" w:rsidP="5424329D" w:rsidRDefault="001D0179" w14:paraId="21D936B8" w14:textId="359A7928">
      <w:pPr>
        <w:tabs>
          <w:tab w:val="left" w:pos="2640"/>
        </w:tabs>
        <w:rPr>
          <w:b/>
          <w:bCs/>
          <w:lang w:val="en-US"/>
        </w:rPr>
      </w:pPr>
      <w:r>
        <w:rPr>
          <w:b/>
          <w:bCs/>
          <w:lang w:val="en-US"/>
        </w:rPr>
        <w:t xml:space="preserve">                                                 </w:t>
      </w:r>
      <w:r w:rsidR="00B04C04">
        <w:rPr>
          <w:b/>
          <w:bCs/>
          <w:lang w:val="en-US"/>
        </w:rPr>
        <w:t>PAYABLES</w:t>
      </w:r>
    </w:p>
    <w:p w:rsidR="00B04C04" w:rsidP="5424329D" w:rsidRDefault="00B04C04" w14:paraId="262E60D9" w14:textId="77777777">
      <w:pPr>
        <w:tabs>
          <w:tab w:val="left" w:pos="2640"/>
        </w:tabs>
        <w:rPr>
          <w:b/>
          <w:bCs/>
          <w:lang w:val="en-US"/>
        </w:rPr>
      </w:pPr>
    </w:p>
    <w:p w:rsidR="00B04C04" w:rsidP="5424329D" w:rsidRDefault="001B24E8" w14:paraId="0C49E766" w14:textId="0A8F46A3">
      <w:pPr>
        <w:tabs>
          <w:tab w:val="left" w:pos="2640"/>
        </w:tabs>
        <w:rPr>
          <w:b/>
          <w:bCs/>
          <w:lang w:val="en-US"/>
        </w:rPr>
      </w:pPr>
      <w:r>
        <w:rPr>
          <w:b/>
          <w:bCs/>
          <w:lang w:val="en-US"/>
        </w:rPr>
        <w:t>SIDES  ---------</w:t>
      </w:r>
      <w:r w:rsidRPr="001B24E8">
        <w:rPr>
          <w:rFonts w:ascii="Wingdings" w:hAnsi="Wingdings" w:eastAsia="Wingdings" w:cs="Wingdings"/>
          <w:b/>
          <w:lang w:val="en-US"/>
        </w:rPr>
        <w:t>à</w:t>
      </w:r>
      <w:r>
        <w:rPr>
          <w:b/>
          <w:bCs/>
          <w:lang w:val="en-US"/>
        </w:rPr>
        <w:t>BU</w:t>
      </w:r>
    </w:p>
    <w:p w:rsidR="00C23FF9" w:rsidP="5424329D" w:rsidRDefault="00C23FF9" w14:paraId="570553B6" w14:textId="77777777">
      <w:pPr>
        <w:tabs>
          <w:tab w:val="left" w:pos="2640"/>
        </w:tabs>
        <w:rPr>
          <w:b/>
          <w:bCs/>
          <w:lang w:val="en-US"/>
        </w:rPr>
      </w:pPr>
    </w:p>
    <w:p w:rsidR="001B24E8" w:rsidP="5424329D" w:rsidRDefault="001B24E8" w14:paraId="47059D29" w14:textId="23E3C1DD">
      <w:pPr>
        <w:tabs>
          <w:tab w:val="left" w:pos="2640"/>
        </w:tabs>
        <w:rPr>
          <w:b/>
          <w:bCs/>
          <w:lang w:val="en-US"/>
        </w:rPr>
      </w:pPr>
      <w:r>
        <w:rPr>
          <w:b/>
          <w:bCs/>
          <w:lang w:val="en-US"/>
        </w:rPr>
        <w:t>USER</w:t>
      </w:r>
      <w:r w:rsidR="00801A06">
        <w:rPr>
          <w:b/>
          <w:bCs/>
          <w:lang w:val="en-US"/>
        </w:rPr>
        <w:t>------------</w:t>
      </w:r>
      <w:r w:rsidRPr="00801A06" w:rsidR="00801A06">
        <w:rPr>
          <w:rFonts w:ascii="Wingdings" w:hAnsi="Wingdings" w:eastAsia="Wingdings" w:cs="Wingdings"/>
          <w:b/>
          <w:lang w:val="en-US"/>
        </w:rPr>
        <w:t>à</w:t>
      </w:r>
      <w:r w:rsidR="00801A06">
        <w:rPr>
          <w:b/>
          <w:bCs/>
          <w:lang w:val="en-US"/>
        </w:rPr>
        <w:t>PROCUREMENT</w:t>
      </w:r>
    </w:p>
    <w:p w:rsidR="004857E2" w:rsidP="5424329D" w:rsidRDefault="004857E2" w14:paraId="47C90EBE" w14:textId="77777777">
      <w:pPr>
        <w:tabs>
          <w:tab w:val="left" w:pos="2640"/>
        </w:tabs>
        <w:rPr>
          <w:b/>
          <w:bCs/>
          <w:lang w:val="en-US"/>
        </w:rPr>
      </w:pPr>
    </w:p>
    <w:p w:rsidR="004857E2" w:rsidP="5424329D" w:rsidRDefault="004857E2" w14:paraId="5A636E63" w14:textId="7D7460C0">
      <w:pPr>
        <w:tabs>
          <w:tab w:val="left" w:pos="2640"/>
        </w:tabs>
        <w:rPr>
          <w:b/>
          <w:bCs/>
          <w:lang w:val="en-US"/>
        </w:rPr>
      </w:pPr>
      <w:r>
        <w:rPr>
          <w:b/>
          <w:bCs/>
          <w:lang w:val="en-US"/>
        </w:rPr>
        <w:t>There are three types of payment.</w:t>
      </w:r>
      <w:r w:rsidR="00BE2702">
        <w:rPr>
          <w:b/>
          <w:bCs/>
          <w:lang w:val="en-US"/>
        </w:rPr>
        <w:t xml:space="preserve"> Quick payment, manual payment,</w:t>
      </w:r>
      <w:r w:rsidR="00400625">
        <w:rPr>
          <w:b/>
          <w:bCs/>
          <w:lang w:val="en-US"/>
        </w:rPr>
        <w:t>batch payment</w:t>
      </w:r>
    </w:p>
    <w:p w:rsidR="004857E2" w:rsidP="5424329D" w:rsidRDefault="004857E2" w14:paraId="1C8FAC02" w14:textId="77777777">
      <w:pPr>
        <w:tabs>
          <w:tab w:val="left" w:pos="2640"/>
        </w:tabs>
        <w:rPr>
          <w:b/>
          <w:bCs/>
          <w:lang w:val="en-US"/>
        </w:rPr>
      </w:pPr>
    </w:p>
    <w:p w:rsidR="00772EE1" w:rsidP="5424329D" w:rsidRDefault="00772EE1" w14:paraId="7DFC4E74" w14:textId="77777777">
      <w:pPr>
        <w:tabs>
          <w:tab w:val="left" w:pos="2640"/>
        </w:tabs>
        <w:rPr>
          <w:b/>
          <w:bCs/>
          <w:lang w:val="en-US"/>
        </w:rPr>
      </w:pPr>
    </w:p>
    <w:p w:rsidR="00714298" w:rsidP="35E1BEC3" w:rsidRDefault="009F5104" w14:paraId="79559706" w14:textId="310847DD">
      <w:pPr>
        <w:pStyle w:val="ListParagraph"/>
        <w:numPr>
          <w:ilvl w:val="0"/>
          <w:numId w:val="28"/>
        </w:numPr>
        <w:tabs>
          <w:tab w:val="left" w:pos="2640"/>
        </w:tabs>
      </w:pPr>
      <w:r w:rsidRPr="35E1BEC3">
        <w:t>FIRST WE NEED TO CHECK WE ARE EMPLOYEES OR NOT…</w:t>
      </w:r>
      <w:r w:rsidRPr="35E1BEC3" w:rsidR="0053120D">
        <w:t>ONLY IF WE ARE EMPLOYEES WE CAN DO PROCERUMENT</w:t>
      </w:r>
      <w:r w:rsidRPr="35E1BEC3" w:rsidR="00622AF5">
        <w:t xml:space="preserve"> …for that…go to </w:t>
      </w:r>
      <w:r w:rsidRPr="35E1BEC3" w:rsidR="00EC2B54">
        <w:t>tool…security console…..</w:t>
      </w:r>
      <w:r w:rsidRPr="35E1BEC3" w:rsidR="00AC4637">
        <w:t>use</w:t>
      </w:r>
      <w:r w:rsidRPr="35E1BEC3" w:rsidR="006B5D0A">
        <w:t>r….</w:t>
      </w:r>
      <w:r w:rsidRPr="35E1BEC3" w:rsidR="00714298">
        <w:t>search FAS17</w:t>
      </w:r>
    </w:p>
    <w:p w:rsidRPr="00714298" w:rsidR="00E54A87" w:rsidRDefault="00E54A87" w14:paraId="73F35154" w14:textId="7090AD4F">
      <w:pPr>
        <w:pStyle w:val="ListParagraph"/>
        <w:numPr>
          <w:ilvl w:val="0"/>
          <w:numId w:val="28"/>
        </w:numPr>
        <w:tabs>
          <w:tab w:val="left" w:pos="2640"/>
        </w:tabs>
        <w:rPr>
          <w:lang w:val="en-US"/>
        </w:rPr>
      </w:pPr>
      <w:r w:rsidRPr="00714298">
        <w:rPr>
          <w:lang w:val="en-US"/>
        </w:rPr>
        <w:t xml:space="preserve">Set procurement </w:t>
      </w:r>
    </w:p>
    <w:p w:rsidR="00E54A87" w:rsidP="00E54A87" w:rsidRDefault="00E54A87" w14:paraId="7B3B5B87" w14:textId="28091FAF">
      <w:pPr>
        <w:tabs>
          <w:tab w:val="left" w:pos="2640"/>
        </w:tabs>
        <w:ind w:left="360"/>
        <w:rPr>
          <w:lang w:val="en-US"/>
        </w:rPr>
      </w:pPr>
      <w:r>
        <w:rPr>
          <w:lang w:val="en-US"/>
        </w:rPr>
        <w:t xml:space="preserve">           Set up and </w:t>
      </w:r>
      <w:r w:rsidR="0072708B">
        <w:rPr>
          <w:lang w:val="en-US"/>
        </w:rPr>
        <w:t>maintenance…..</w:t>
      </w:r>
      <w:r w:rsidR="008A096E">
        <w:rPr>
          <w:lang w:val="en-US"/>
        </w:rPr>
        <w:t>PAYABLES….manage procerument agent….search US 1 …SAVE and close………</w:t>
      </w:r>
      <w:r w:rsidR="000F6B25">
        <w:rPr>
          <w:lang w:val="en-US"/>
        </w:rPr>
        <w:t>search your student,</w:t>
      </w:r>
      <w:r w:rsidR="00BB722E">
        <w:rPr>
          <w:lang w:val="en-US"/>
        </w:rPr>
        <w:t>fas17….if it there then it wil get search..if it is not we have to create it….after this go to home ……..procuremet……</w:t>
      </w:r>
      <w:r w:rsidR="001408AE">
        <w:rPr>
          <w:lang w:val="en-US"/>
        </w:rPr>
        <w:t>supplier……</w:t>
      </w:r>
      <w:r w:rsidR="00C51CDC">
        <w:rPr>
          <w:lang w:val="en-US"/>
        </w:rPr>
        <w:t>CREATE supplier….</w:t>
      </w:r>
      <w:r w:rsidR="002C2F0F">
        <w:rPr>
          <w:lang w:val="en-US"/>
        </w:rPr>
        <w:t xml:space="preserve">first create profile…then </w:t>
      </w:r>
      <w:r w:rsidR="002C2F0F">
        <w:rPr>
          <w:lang w:val="en-US"/>
        </w:rPr>
        <w:t>address…</w:t>
      </w:r>
      <w:r w:rsidR="00D50933">
        <w:rPr>
          <w:lang w:val="en-US"/>
        </w:rPr>
        <w:t>then save and close…using this address we will make si</w:t>
      </w:r>
      <w:r w:rsidR="00423C9B">
        <w:rPr>
          <w:lang w:val="en-US"/>
        </w:rPr>
        <w:t>te</w:t>
      </w:r>
      <w:r w:rsidR="00C91B4E">
        <w:rPr>
          <w:lang w:val="en-US"/>
        </w:rPr>
        <w:t>…contact..save and close……..</w:t>
      </w:r>
    </w:p>
    <w:p w:rsidR="0071276B" w:rsidP="00AD7E6A" w:rsidRDefault="00196DD7" w14:paraId="56988B85" w14:textId="3524825B">
      <w:pPr>
        <w:pStyle w:val="ListParagraph"/>
        <w:numPr>
          <w:ilvl w:val="0"/>
          <w:numId w:val="28"/>
        </w:numPr>
        <w:tabs>
          <w:tab w:val="left" w:pos="2640"/>
        </w:tabs>
        <w:rPr>
          <w:lang w:val="en-US"/>
        </w:rPr>
      </w:pPr>
      <w:r>
        <w:rPr>
          <w:lang w:val="en-US"/>
        </w:rPr>
        <w:t>Payables….invoice……..</w:t>
      </w:r>
      <w:r w:rsidR="00AD7E6A">
        <w:rPr>
          <w:lang w:val="en-US"/>
        </w:rPr>
        <w:t xml:space="preserve">Create an invoice </w:t>
      </w:r>
      <w:r w:rsidR="00A83A8A">
        <w:rPr>
          <w:lang w:val="en-US"/>
        </w:rPr>
        <w:t>…</w:t>
      </w:r>
      <w:r w:rsidR="008B4A5E">
        <w:rPr>
          <w:lang w:val="en-US"/>
        </w:rPr>
        <w:t>do pre payment………</w:t>
      </w:r>
      <w:r w:rsidR="0048552B">
        <w:rPr>
          <w:lang w:val="en-US"/>
        </w:rPr>
        <w:t xml:space="preserve">create </w:t>
      </w:r>
      <w:r w:rsidR="003256F6">
        <w:rPr>
          <w:lang w:val="en-US"/>
        </w:rPr>
        <w:t>general…..</w:t>
      </w:r>
      <w:r w:rsidR="0067291F">
        <w:rPr>
          <w:lang w:val="en-US"/>
        </w:rPr>
        <w:t>then accounting ……..into accounting</w:t>
      </w:r>
      <w:r w:rsidR="00C82CEC">
        <w:rPr>
          <w:lang w:val="en-US"/>
        </w:rPr>
        <w:t xml:space="preserve"> see down…create line………</w:t>
      </w:r>
      <w:r w:rsidR="000905A2">
        <w:rPr>
          <w:lang w:val="en-US"/>
        </w:rPr>
        <w:t>save it will show never va</w:t>
      </w:r>
      <w:r w:rsidR="00ED3362">
        <w:rPr>
          <w:lang w:val="en-US"/>
        </w:rPr>
        <w:t>lidate…….</w:t>
      </w:r>
      <w:r w:rsidR="00AD1CBD">
        <w:rPr>
          <w:lang w:val="en-US"/>
        </w:rPr>
        <w:t>then go to its next option that is invoice actions ……..</w:t>
      </w:r>
      <w:r w:rsidR="001975F8">
        <w:rPr>
          <w:lang w:val="en-US"/>
        </w:rPr>
        <w:t>validate</w:t>
      </w:r>
      <w:r w:rsidR="00F531ED">
        <w:rPr>
          <w:lang w:val="en-US"/>
        </w:rPr>
        <w:t xml:space="preserve">…..after validatiojn…it will </w:t>
      </w:r>
      <w:r w:rsidR="00402627">
        <w:rPr>
          <w:lang w:val="en-US"/>
        </w:rPr>
        <w:t xml:space="preserve">another </w:t>
      </w:r>
      <w:r w:rsidR="00364B6C">
        <w:rPr>
          <w:lang w:val="en-US"/>
        </w:rPr>
        <w:t>error for that go to</w:t>
      </w:r>
      <w:r w:rsidR="00566642">
        <w:rPr>
          <w:lang w:val="en-US"/>
        </w:rPr>
        <w:t xml:space="preserve"> general a</w:t>
      </w:r>
      <w:r w:rsidR="00CE3CA7">
        <w:rPr>
          <w:lang w:val="en-US"/>
        </w:rPr>
        <w:t xml:space="preserve">nd change amount to </w:t>
      </w:r>
      <w:r w:rsidR="00734912">
        <w:rPr>
          <w:lang w:val="en-US"/>
        </w:rPr>
        <w:t>1090..then again validate….it will show unpaid…</w:t>
      </w:r>
      <w:r w:rsidR="00FF5752">
        <w:rPr>
          <w:lang w:val="en-US"/>
        </w:rPr>
        <w:t>manage4e invoice</w:t>
      </w:r>
      <w:r w:rsidR="007267F6">
        <w:rPr>
          <w:lang w:val="en-US"/>
        </w:rPr>
        <w:t>…search your name…</w:t>
      </w:r>
      <w:r w:rsidR="003E2A1B">
        <w:rPr>
          <w:lang w:val="en-US"/>
        </w:rPr>
        <w:t>select and abo</w:t>
      </w:r>
      <w:r w:rsidR="00034A2E">
        <w:rPr>
          <w:lang w:val="en-US"/>
        </w:rPr>
        <w:t>ve it is pay in full..</w:t>
      </w:r>
    </w:p>
    <w:p w:rsidR="007F0A11" w:rsidP="00AD7E6A" w:rsidRDefault="00DD09D6" w14:paraId="1828B680" w14:textId="7C804251">
      <w:pPr>
        <w:pStyle w:val="ListParagraph"/>
        <w:numPr>
          <w:ilvl w:val="0"/>
          <w:numId w:val="28"/>
        </w:numPr>
        <w:tabs>
          <w:tab w:val="left" w:pos="2640"/>
        </w:tabs>
        <w:rPr>
          <w:lang w:val="en-US"/>
        </w:rPr>
      </w:pPr>
      <w:r>
        <w:rPr>
          <w:lang w:val="en-US"/>
        </w:rPr>
        <w:t>Now we will create standard invoice</w:t>
      </w:r>
    </w:p>
    <w:p w:rsidR="00DD09D6" w:rsidP="00DD09D6" w:rsidRDefault="007B6BFE" w14:paraId="5C6B0C4E" w14:textId="0B99D202">
      <w:pPr>
        <w:pStyle w:val="ListParagraph"/>
        <w:tabs>
          <w:tab w:val="left" w:pos="2640"/>
        </w:tabs>
        <w:rPr>
          <w:lang w:val="en-US"/>
        </w:rPr>
      </w:pPr>
      <w:r>
        <w:rPr>
          <w:lang w:val="en-US"/>
        </w:rPr>
        <w:t>Again create invoice……….</w:t>
      </w:r>
    </w:p>
    <w:p w:rsidR="006A3AD7" w:rsidP="00CB7BE3" w:rsidRDefault="00CB7BE3" w14:paraId="49953AC8" w14:textId="31B1597F">
      <w:pPr>
        <w:pStyle w:val="ListParagraph"/>
        <w:numPr>
          <w:ilvl w:val="0"/>
          <w:numId w:val="28"/>
        </w:numPr>
        <w:tabs>
          <w:tab w:val="left" w:pos="2640"/>
        </w:tabs>
        <w:rPr>
          <w:lang w:val="en-US"/>
        </w:rPr>
      </w:pPr>
      <w:r>
        <w:rPr>
          <w:lang w:val="en-US"/>
        </w:rPr>
        <w:t>Create invoice for credit memo…create invoice….</w:t>
      </w:r>
    </w:p>
    <w:p w:rsidR="009801B5" w:rsidP="00CB7BE3" w:rsidRDefault="009801B5" w14:paraId="35ACD2F9" w14:textId="5F0C06C8">
      <w:pPr>
        <w:pStyle w:val="ListParagraph"/>
        <w:numPr>
          <w:ilvl w:val="0"/>
          <w:numId w:val="28"/>
        </w:numPr>
        <w:tabs>
          <w:tab w:val="left" w:pos="2640"/>
        </w:tabs>
        <w:rPr>
          <w:lang w:val="en-US"/>
        </w:rPr>
      </w:pPr>
      <w:r>
        <w:rPr>
          <w:lang w:val="en-US"/>
        </w:rPr>
        <w:t>Create invoice with multiple distribution</w:t>
      </w:r>
      <w:r w:rsidR="00BC6A29">
        <w:rPr>
          <w:lang w:val="en-US"/>
        </w:rPr>
        <w:t>s…</w:t>
      </w:r>
      <w:r w:rsidR="00A058C4">
        <w:rPr>
          <w:lang w:val="en-US"/>
        </w:rPr>
        <w:t xml:space="preserve">after filling values </w:t>
      </w:r>
      <w:r w:rsidR="00752B67">
        <w:rPr>
          <w:lang w:val="en-US"/>
        </w:rPr>
        <w:t xml:space="preserve">select the first item </w:t>
      </w:r>
      <w:r w:rsidR="000A529F">
        <w:rPr>
          <w:lang w:val="en-US"/>
        </w:rPr>
        <w:t>and click on distribution</w:t>
      </w:r>
    </w:p>
    <w:p w:rsidR="00EA2E1C" w:rsidP="00CB7BE3" w:rsidRDefault="00271EAF" w14:paraId="6F52CCE8" w14:textId="00A5381D">
      <w:pPr>
        <w:pStyle w:val="ListParagraph"/>
        <w:numPr>
          <w:ilvl w:val="0"/>
          <w:numId w:val="28"/>
        </w:numPr>
        <w:tabs>
          <w:tab w:val="left" w:pos="2640"/>
        </w:tabs>
        <w:rPr>
          <w:lang w:val="en-US"/>
        </w:rPr>
      </w:pPr>
      <w:r w:rsidRPr="35E1BEC3">
        <w:rPr>
          <w:lang w:val="en-US"/>
        </w:rPr>
        <w:t xml:space="preserve">Now go to </w:t>
      </w:r>
      <w:r w:rsidRPr="35E1BEC3" w:rsidR="00A66705">
        <w:rPr>
          <w:lang w:val="en-US"/>
        </w:rPr>
        <w:t xml:space="preserve">manage invoices there </w:t>
      </w:r>
      <w:r w:rsidRPr="35E1BEC3" w:rsidR="00526631">
        <w:rPr>
          <w:lang w:val="en-US"/>
        </w:rPr>
        <w:t>pre paymen</w:t>
      </w:r>
      <w:r w:rsidRPr="35E1BEC3" w:rsidR="00A16FE7">
        <w:rPr>
          <w:lang w:val="en-US"/>
        </w:rPr>
        <w:t xml:space="preserve">t has been already done…so to manage that pre </w:t>
      </w:r>
      <w:r w:rsidRPr="35E1BEC3" w:rsidR="00826231">
        <w:rPr>
          <w:lang w:val="en-US"/>
        </w:rPr>
        <w:t xml:space="preserve">payment(1000) we will pay it </w:t>
      </w:r>
      <w:r w:rsidRPr="35E1BEC3" w:rsidR="001E2964">
        <w:rPr>
          <w:lang w:val="en-US"/>
        </w:rPr>
        <w:t xml:space="preserve">through </w:t>
      </w:r>
      <w:r w:rsidRPr="35E1BEC3" w:rsidR="006E16F8">
        <w:rPr>
          <w:lang w:val="en-US"/>
        </w:rPr>
        <w:t xml:space="preserve">other payments </w:t>
      </w:r>
      <w:r w:rsidRPr="35E1BEC3" w:rsidR="00456070">
        <w:rPr>
          <w:lang w:val="en-US"/>
        </w:rPr>
        <w:t>except</w:t>
      </w:r>
      <w:r w:rsidRPr="35E1BEC3" w:rsidR="00CD6BA0">
        <w:rPr>
          <w:lang w:val="en-US"/>
        </w:rPr>
        <w:t xml:space="preserve"> credit </w:t>
      </w:r>
      <w:r w:rsidRPr="35E1BEC3" w:rsidR="00B6719A">
        <w:rPr>
          <w:lang w:val="en-US"/>
        </w:rPr>
        <w:t xml:space="preserve">payment </w:t>
      </w:r>
      <w:r w:rsidRPr="35E1BEC3" w:rsidR="00075A2D">
        <w:rPr>
          <w:lang w:val="en-US"/>
        </w:rPr>
        <w:t>for that select that payment go to actions select apply and pre apply…..</w:t>
      </w:r>
      <w:r w:rsidRPr="35E1BEC3" w:rsidR="008075E3">
        <w:rPr>
          <w:lang w:val="en-US"/>
        </w:rPr>
        <w:t>then again validate all invoice</w:t>
      </w:r>
    </w:p>
    <w:p w:rsidR="002A210E" w:rsidP="00CB7BE3" w:rsidRDefault="00E066A3" w14:paraId="58A3B9F5" w14:textId="2730C851">
      <w:pPr>
        <w:pStyle w:val="ListParagraph"/>
        <w:numPr>
          <w:ilvl w:val="0"/>
          <w:numId w:val="28"/>
        </w:numPr>
        <w:tabs>
          <w:tab w:val="left" w:pos="2640"/>
        </w:tabs>
        <w:rPr>
          <w:lang w:val="en-US"/>
        </w:rPr>
      </w:pPr>
      <w:r w:rsidRPr="35E1BEC3">
        <w:rPr>
          <w:lang w:val="en-US"/>
        </w:rPr>
        <w:t>Now to do the whole payment ………..</w:t>
      </w:r>
      <w:r w:rsidRPr="35E1BEC3" w:rsidR="00FB40FE">
        <w:rPr>
          <w:lang w:val="en-US"/>
        </w:rPr>
        <w:t>home…payable...payment</w:t>
      </w:r>
      <w:r w:rsidRPr="35E1BEC3" w:rsidR="00E06F72">
        <w:rPr>
          <w:lang w:val="en-US"/>
        </w:rPr>
        <w:t>…create payment</w:t>
      </w:r>
      <w:r w:rsidRPr="35E1BEC3" w:rsidR="0077150D">
        <w:rPr>
          <w:lang w:val="en-US"/>
        </w:rPr>
        <w:t>…then add invoices to pay</w:t>
      </w:r>
      <w:r w:rsidRPr="35E1BEC3" w:rsidR="002D6D2F">
        <w:rPr>
          <w:lang w:val="en-US"/>
        </w:rPr>
        <w:t xml:space="preserve"> by select and add</w:t>
      </w:r>
      <w:r w:rsidRPr="35E1BEC3" w:rsidR="000773DF">
        <w:rPr>
          <w:lang w:val="en-US"/>
        </w:rPr>
        <w:t>…….change amount</w:t>
      </w:r>
      <w:r w:rsidRPr="35E1BEC3" w:rsidR="00E22A0D">
        <w:rPr>
          <w:lang w:val="en-US"/>
        </w:rPr>
        <w:t xml:space="preserve">….save and close…then to check..go to manage payment </w:t>
      </w:r>
      <w:r w:rsidRPr="35E1BEC3" w:rsidR="00B006FC">
        <w:rPr>
          <w:lang w:val="en-US"/>
        </w:rPr>
        <w:t>and search</w:t>
      </w:r>
    </w:p>
    <w:p w:rsidR="0045170B" w:rsidP="3E1312E5" w:rsidRDefault="0045170B" w14:paraId="5CE7F9E1" w14:textId="093D6FF6">
      <w:pPr>
        <w:tabs>
          <w:tab w:val="left" w:pos="2640"/>
        </w:tabs>
      </w:pPr>
      <w:r w:rsidRPr="3E1312E5">
        <w:t>This was quick payment now we will do batch payment in which we can do payment to multiple supplier………..</w:t>
      </w:r>
      <w:r w:rsidRPr="3E1312E5" w:rsidR="001008D2">
        <w:t xml:space="preserve">at one </w:t>
      </w:r>
    </w:p>
    <w:p w:rsidR="00B709F6" w:rsidP="0045170B" w:rsidRDefault="00B709F6" w14:paraId="769FD1FB" w14:textId="77777777">
      <w:pPr>
        <w:tabs>
          <w:tab w:val="left" w:pos="2640"/>
        </w:tabs>
        <w:rPr>
          <w:lang w:val="en-US"/>
        </w:rPr>
      </w:pPr>
    </w:p>
    <w:p w:rsidRPr="006228B6" w:rsidR="006228B6" w:rsidP="35E1BEC3" w:rsidRDefault="00F442C7" w14:paraId="3ADA0E79" w14:textId="2F52A78F">
      <w:pPr>
        <w:pStyle w:val="ListParagraph"/>
        <w:numPr>
          <w:ilvl w:val="0"/>
          <w:numId w:val="29"/>
        </w:numPr>
        <w:tabs>
          <w:tab w:val="left" w:pos="2640"/>
        </w:tabs>
      </w:pPr>
      <w:r w:rsidRPr="35E1BEC3">
        <w:t>Go to</w:t>
      </w:r>
      <w:r w:rsidRPr="35E1BEC3" w:rsidR="007229CA">
        <w:t xml:space="preserve"> .payable…payamnt………task…..</w:t>
      </w:r>
      <w:r w:rsidRPr="35E1BEC3" w:rsidR="00244A59">
        <w:t xml:space="preserve">submit </w:t>
      </w:r>
      <w:r w:rsidRPr="35E1BEC3" w:rsidR="00660EEF">
        <w:t>payment process request</w:t>
      </w:r>
      <w:r w:rsidRPr="35E1BEC3" w:rsidR="00976F5F">
        <w:t>………</w:t>
      </w:r>
    </w:p>
    <w:p w:rsidRPr="0008660D" w:rsidR="00D655A5" w:rsidP="0008660D" w:rsidRDefault="00D655A5" w14:paraId="26088D3B" w14:textId="77777777">
      <w:pPr>
        <w:tabs>
          <w:tab w:val="left" w:pos="2640"/>
        </w:tabs>
        <w:ind w:left="360"/>
        <w:rPr>
          <w:lang w:val="en-US"/>
        </w:rPr>
      </w:pPr>
    </w:p>
    <w:p w:rsidR="00F339E5" w:rsidP="00E54A87" w:rsidRDefault="00F339E5" w14:paraId="2A15DCFC" w14:textId="55A18C08">
      <w:pPr>
        <w:tabs>
          <w:tab w:val="left" w:pos="2640"/>
        </w:tabs>
        <w:ind w:left="360"/>
        <w:rPr>
          <w:lang w:val="en-US"/>
        </w:rPr>
      </w:pPr>
      <w:r w:rsidRPr="00F339E5">
        <w:rPr>
          <w:noProof/>
          <w:lang w:val="en-US"/>
        </w:rPr>
        <w:drawing>
          <wp:inline distT="0" distB="0" distL="0" distR="0" wp14:anchorId="3185EF1E" wp14:editId="02196DBE">
            <wp:extent cx="4896102" cy="3784795"/>
            <wp:effectExtent l="0" t="0" r="0" b="6350"/>
            <wp:docPr id="1505405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05064" name="Picture 1" descr="A screenshot of a computer&#10;&#10;AI-generated content may be incorrect."/>
                    <pic:cNvPicPr/>
                  </pic:nvPicPr>
                  <pic:blipFill>
                    <a:blip r:embed="rId567"/>
                    <a:stretch>
                      <a:fillRect/>
                    </a:stretch>
                  </pic:blipFill>
                  <pic:spPr>
                    <a:xfrm>
                      <a:off x="0" y="0"/>
                      <a:ext cx="4896102" cy="3784795"/>
                    </a:xfrm>
                    <a:prstGeom prst="rect">
                      <a:avLst/>
                    </a:prstGeom>
                  </pic:spPr>
                </pic:pic>
              </a:graphicData>
            </a:graphic>
          </wp:inline>
        </w:drawing>
      </w:r>
    </w:p>
    <w:p w:rsidR="00E54A04" w:rsidP="00E54A87" w:rsidRDefault="00E54A04" w14:paraId="7714C468" w14:textId="28143B73">
      <w:pPr>
        <w:tabs>
          <w:tab w:val="left" w:pos="2640"/>
        </w:tabs>
        <w:ind w:left="360"/>
        <w:rPr>
          <w:lang w:val="en-US"/>
        </w:rPr>
      </w:pPr>
      <w:r w:rsidRPr="00E54A04">
        <w:rPr>
          <w:noProof/>
          <w:lang w:val="en-US"/>
        </w:rPr>
        <w:drawing>
          <wp:inline distT="0" distB="0" distL="0" distR="0" wp14:anchorId="2B39775B" wp14:editId="51AF80D6">
            <wp:extent cx="5731510" cy="5121275"/>
            <wp:effectExtent l="0" t="0" r="2540" b="3175"/>
            <wp:docPr id="813387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87794" name="Picture 1" descr="A screenshot of a computer&#10;&#10;AI-generated content may be incorrect."/>
                    <pic:cNvPicPr/>
                  </pic:nvPicPr>
                  <pic:blipFill>
                    <a:blip r:embed="rId568"/>
                    <a:stretch>
                      <a:fillRect/>
                    </a:stretch>
                  </pic:blipFill>
                  <pic:spPr>
                    <a:xfrm>
                      <a:off x="0" y="0"/>
                      <a:ext cx="5731510" cy="5121275"/>
                    </a:xfrm>
                    <a:prstGeom prst="rect">
                      <a:avLst/>
                    </a:prstGeom>
                  </pic:spPr>
                </pic:pic>
              </a:graphicData>
            </a:graphic>
          </wp:inline>
        </w:drawing>
      </w:r>
    </w:p>
    <w:p w:rsidR="00FC38A6" w:rsidP="00E54A87" w:rsidRDefault="00FC38A6" w14:paraId="0FFFE25E" w14:textId="77777777">
      <w:pPr>
        <w:tabs>
          <w:tab w:val="left" w:pos="2640"/>
        </w:tabs>
        <w:ind w:left="360"/>
        <w:rPr>
          <w:lang w:val="en-US"/>
        </w:rPr>
      </w:pPr>
    </w:p>
    <w:p w:rsidR="00FC38A6" w:rsidP="00E54A87" w:rsidRDefault="00FC38A6" w14:paraId="03A9779F" w14:textId="4B598D79">
      <w:pPr>
        <w:tabs>
          <w:tab w:val="left" w:pos="2640"/>
        </w:tabs>
        <w:ind w:left="360"/>
        <w:rPr>
          <w:lang w:val="en-US"/>
        </w:rPr>
      </w:pPr>
      <w:r w:rsidRPr="00FC38A6">
        <w:rPr>
          <w:noProof/>
          <w:lang w:val="en-US"/>
        </w:rPr>
        <w:drawing>
          <wp:inline distT="0" distB="0" distL="0" distR="0" wp14:anchorId="45953565" wp14:editId="4BE93832">
            <wp:extent cx="5731510" cy="2960370"/>
            <wp:effectExtent l="0" t="0" r="2540" b="0"/>
            <wp:docPr id="2134993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93211" name=""/>
                    <pic:cNvPicPr/>
                  </pic:nvPicPr>
                  <pic:blipFill>
                    <a:blip r:embed="rId569"/>
                    <a:stretch>
                      <a:fillRect/>
                    </a:stretch>
                  </pic:blipFill>
                  <pic:spPr>
                    <a:xfrm>
                      <a:off x="0" y="0"/>
                      <a:ext cx="5731510" cy="2960370"/>
                    </a:xfrm>
                    <a:prstGeom prst="rect">
                      <a:avLst/>
                    </a:prstGeom>
                  </pic:spPr>
                </pic:pic>
              </a:graphicData>
            </a:graphic>
          </wp:inline>
        </w:drawing>
      </w:r>
    </w:p>
    <w:p w:rsidR="004C0CE3" w:rsidP="00E54A87" w:rsidRDefault="004C0CE3" w14:paraId="3B954DDA" w14:textId="70762B8E">
      <w:pPr>
        <w:tabs>
          <w:tab w:val="left" w:pos="2640"/>
        </w:tabs>
        <w:ind w:left="360"/>
        <w:rPr>
          <w:lang w:val="en-US"/>
        </w:rPr>
      </w:pPr>
      <w:r w:rsidRPr="004C0CE3">
        <w:rPr>
          <w:noProof/>
          <w:lang w:val="en-US"/>
        </w:rPr>
        <w:drawing>
          <wp:inline distT="0" distB="0" distL="0" distR="0" wp14:anchorId="0071D2DD" wp14:editId="2152C3DA">
            <wp:extent cx="5731510" cy="4797425"/>
            <wp:effectExtent l="0" t="0" r="2540" b="3175"/>
            <wp:docPr id="24113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32596" name=""/>
                    <pic:cNvPicPr/>
                  </pic:nvPicPr>
                  <pic:blipFill>
                    <a:blip r:embed="rId570"/>
                    <a:stretch>
                      <a:fillRect/>
                    </a:stretch>
                  </pic:blipFill>
                  <pic:spPr>
                    <a:xfrm>
                      <a:off x="0" y="0"/>
                      <a:ext cx="5731510" cy="4797425"/>
                    </a:xfrm>
                    <a:prstGeom prst="rect">
                      <a:avLst/>
                    </a:prstGeom>
                  </pic:spPr>
                </pic:pic>
              </a:graphicData>
            </a:graphic>
          </wp:inline>
        </w:drawing>
      </w:r>
    </w:p>
    <w:p w:rsidR="006A3AD7" w:rsidP="00E54A87" w:rsidRDefault="006A3AD7" w14:paraId="17ABECD9" w14:textId="77777777">
      <w:pPr>
        <w:tabs>
          <w:tab w:val="left" w:pos="2640"/>
        </w:tabs>
        <w:ind w:left="360"/>
        <w:rPr>
          <w:lang w:val="en-US"/>
        </w:rPr>
      </w:pPr>
    </w:p>
    <w:p w:rsidR="00187CA8" w:rsidP="00E54A87" w:rsidRDefault="00187CA8" w14:paraId="4431FA15" w14:textId="29FBDEAE">
      <w:pPr>
        <w:tabs>
          <w:tab w:val="left" w:pos="2640"/>
        </w:tabs>
        <w:ind w:left="360"/>
        <w:rPr>
          <w:lang w:val="en-US"/>
        </w:rPr>
      </w:pPr>
      <w:r w:rsidRPr="00187CA8">
        <w:rPr>
          <w:noProof/>
          <w:lang w:val="en-US"/>
        </w:rPr>
        <w:drawing>
          <wp:inline distT="0" distB="0" distL="0" distR="0" wp14:anchorId="3E9A7C1F" wp14:editId="218F2867">
            <wp:extent cx="5731510" cy="3726815"/>
            <wp:effectExtent l="0" t="0" r="2540" b="6985"/>
            <wp:docPr id="945515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15930" name=""/>
                    <pic:cNvPicPr/>
                  </pic:nvPicPr>
                  <pic:blipFill>
                    <a:blip r:embed="rId571"/>
                    <a:stretch>
                      <a:fillRect/>
                    </a:stretch>
                  </pic:blipFill>
                  <pic:spPr>
                    <a:xfrm>
                      <a:off x="0" y="0"/>
                      <a:ext cx="5731510" cy="3726815"/>
                    </a:xfrm>
                    <a:prstGeom prst="rect">
                      <a:avLst/>
                    </a:prstGeom>
                  </pic:spPr>
                </pic:pic>
              </a:graphicData>
            </a:graphic>
          </wp:inline>
        </w:drawing>
      </w:r>
    </w:p>
    <w:p w:rsidR="00F339E5" w:rsidP="00E54A87" w:rsidRDefault="00F611D8" w14:paraId="4D63A0B7" w14:textId="33B41A60">
      <w:pPr>
        <w:tabs>
          <w:tab w:val="left" w:pos="2640"/>
        </w:tabs>
        <w:ind w:left="360"/>
        <w:rPr>
          <w:lang w:val="en-US"/>
        </w:rPr>
      </w:pPr>
      <w:r w:rsidRPr="00F611D8">
        <w:rPr>
          <w:noProof/>
          <w:lang w:val="en-US"/>
        </w:rPr>
        <w:drawing>
          <wp:inline distT="0" distB="0" distL="0" distR="0" wp14:anchorId="1F64AA25" wp14:editId="54E70700">
            <wp:extent cx="5731510" cy="5302250"/>
            <wp:effectExtent l="0" t="0" r="2540" b="0"/>
            <wp:docPr id="10606198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19830" name="Picture 1" descr="A screenshot of a computer&#10;&#10;AI-generated content may be incorrect."/>
                    <pic:cNvPicPr/>
                  </pic:nvPicPr>
                  <pic:blipFill>
                    <a:blip r:embed="rId572"/>
                    <a:stretch>
                      <a:fillRect/>
                    </a:stretch>
                  </pic:blipFill>
                  <pic:spPr>
                    <a:xfrm>
                      <a:off x="0" y="0"/>
                      <a:ext cx="5731510" cy="5302250"/>
                    </a:xfrm>
                    <a:prstGeom prst="rect">
                      <a:avLst/>
                    </a:prstGeom>
                  </pic:spPr>
                </pic:pic>
              </a:graphicData>
            </a:graphic>
          </wp:inline>
        </w:drawing>
      </w:r>
    </w:p>
    <w:p w:rsidRPr="00E54A87" w:rsidR="00A058C4" w:rsidP="00E54A87" w:rsidRDefault="00A058C4" w14:paraId="58AC7CA6" w14:textId="7503C08A">
      <w:pPr>
        <w:tabs>
          <w:tab w:val="left" w:pos="2640"/>
        </w:tabs>
        <w:ind w:left="360"/>
        <w:rPr>
          <w:lang w:val="en-US"/>
        </w:rPr>
      </w:pPr>
      <w:r w:rsidRPr="00A058C4">
        <w:rPr>
          <w:noProof/>
          <w:lang w:val="en-US"/>
        </w:rPr>
        <w:drawing>
          <wp:inline distT="0" distB="0" distL="0" distR="0" wp14:anchorId="2BFE6139" wp14:editId="477B85FF">
            <wp:extent cx="5731510" cy="4676140"/>
            <wp:effectExtent l="0" t="0" r="2540" b="0"/>
            <wp:docPr id="832197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9726" name="Picture 1" descr="A screenshot of a computer&#10;&#10;AI-generated content may be incorrect."/>
                    <pic:cNvPicPr/>
                  </pic:nvPicPr>
                  <pic:blipFill>
                    <a:blip r:embed="rId573"/>
                    <a:stretch>
                      <a:fillRect/>
                    </a:stretch>
                  </pic:blipFill>
                  <pic:spPr>
                    <a:xfrm>
                      <a:off x="0" y="0"/>
                      <a:ext cx="5731510" cy="4676140"/>
                    </a:xfrm>
                    <a:prstGeom prst="rect">
                      <a:avLst/>
                    </a:prstGeom>
                  </pic:spPr>
                </pic:pic>
              </a:graphicData>
            </a:graphic>
          </wp:inline>
        </w:drawing>
      </w:r>
    </w:p>
    <w:p w:rsidR="00B73FA6" w:rsidP="5424329D" w:rsidRDefault="00B73FA6" w14:paraId="4C89561F" w14:textId="77777777">
      <w:pPr>
        <w:tabs>
          <w:tab w:val="left" w:pos="2640"/>
        </w:tabs>
        <w:rPr>
          <w:b/>
          <w:bCs/>
          <w:lang w:val="en-US"/>
        </w:rPr>
      </w:pPr>
    </w:p>
    <w:p w:rsidR="00B73FA6" w:rsidP="5424329D" w:rsidRDefault="00B73FA6" w14:paraId="30789608" w14:textId="77777777">
      <w:pPr>
        <w:tabs>
          <w:tab w:val="left" w:pos="2640"/>
        </w:tabs>
        <w:rPr>
          <w:b/>
          <w:bCs/>
          <w:lang w:val="en-US"/>
        </w:rPr>
      </w:pPr>
    </w:p>
    <w:p w:rsidR="00B73FA6" w:rsidP="5424329D" w:rsidRDefault="008227E1" w14:paraId="0238ACEE" w14:textId="56250779">
      <w:pPr>
        <w:tabs>
          <w:tab w:val="left" w:pos="2640"/>
        </w:tabs>
        <w:rPr>
          <w:noProof/>
        </w:rPr>
      </w:pPr>
      <w:r>
        <w:rPr>
          <w:b/>
          <w:bCs/>
          <w:lang w:val="en-US"/>
        </w:rPr>
        <w:t>|</w:t>
      </w:r>
      <w:r w:rsidRPr="009123DF" w:rsidR="009123DF">
        <w:rPr>
          <w:noProof/>
        </w:rPr>
        <w:t xml:space="preserve"> </w:t>
      </w:r>
      <w:r w:rsidRPr="009123DF" w:rsidR="009123DF">
        <w:rPr>
          <w:b/>
          <w:bCs/>
          <w:noProof/>
          <w:lang w:val="en-US"/>
        </w:rPr>
        <w:drawing>
          <wp:inline distT="0" distB="0" distL="0" distR="0" wp14:anchorId="0CA5C979" wp14:editId="78DD5FAF">
            <wp:extent cx="5731510" cy="5029835"/>
            <wp:effectExtent l="0" t="0" r="2540" b="0"/>
            <wp:docPr id="11824686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468662" name="Picture 1" descr="A screenshot of a computer&#10;&#10;AI-generated content may be incorrect."/>
                    <pic:cNvPicPr/>
                  </pic:nvPicPr>
                  <pic:blipFill>
                    <a:blip r:embed="rId574"/>
                    <a:stretch>
                      <a:fillRect/>
                    </a:stretch>
                  </pic:blipFill>
                  <pic:spPr>
                    <a:xfrm>
                      <a:off x="0" y="0"/>
                      <a:ext cx="5731510" cy="5029835"/>
                    </a:xfrm>
                    <a:prstGeom prst="rect">
                      <a:avLst/>
                    </a:prstGeom>
                  </pic:spPr>
                </pic:pic>
              </a:graphicData>
            </a:graphic>
          </wp:inline>
        </w:drawing>
      </w:r>
    </w:p>
    <w:p w:rsidR="00B976AC" w:rsidP="5424329D" w:rsidRDefault="00B976AC" w14:paraId="497DD9D6" w14:textId="2FC11337">
      <w:pPr>
        <w:tabs>
          <w:tab w:val="left" w:pos="2640"/>
        </w:tabs>
        <w:rPr>
          <w:b/>
          <w:bCs/>
          <w:lang w:val="en-US"/>
        </w:rPr>
      </w:pPr>
      <w:r w:rsidRPr="00B976AC">
        <w:rPr>
          <w:b/>
          <w:bCs/>
          <w:noProof/>
          <w:lang w:val="en-US"/>
        </w:rPr>
        <w:drawing>
          <wp:inline distT="0" distB="0" distL="0" distR="0" wp14:anchorId="1D0AF71B" wp14:editId="37432A0E">
            <wp:extent cx="5731510" cy="3865880"/>
            <wp:effectExtent l="0" t="0" r="2540" b="1270"/>
            <wp:docPr id="10185985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98575" name="Picture 1" descr="A screenshot of a computer&#10;&#10;AI-generated content may be incorrect."/>
                    <pic:cNvPicPr/>
                  </pic:nvPicPr>
                  <pic:blipFill>
                    <a:blip r:embed="rId575"/>
                    <a:stretch>
                      <a:fillRect/>
                    </a:stretch>
                  </pic:blipFill>
                  <pic:spPr>
                    <a:xfrm>
                      <a:off x="0" y="0"/>
                      <a:ext cx="5731510" cy="3865880"/>
                    </a:xfrm>
                    <a:prstGeom prst="rect">
                      <a:avLst/>
                    </a:prstGeom>
                  </pic:spPr>
                </pic:pic>
              </a:graphicData>
            </a:graphic>
          </wp:inline>
        </w:drawing>
      </w:r>
    </w:p>
    <w:p w:rsidR="00A31F7C" w:rsidP="5424329D" w:rsidRDefault="00A31F7C" w14:paraId="483D847E" w14:textId="01A43392">
      <w:pPr>
        <w:tabs>
          <w:tab w:val="left" w:pos="2640"/>
        </w:tabs>
        <w:rPr>
          <w:b/>
          <w:bCs/>
          <w:lang w:val="en-US"/>
        </w:rPr>
      </w:pPr>
      <w:r w:rsidRPr="00A31F7C">
        <w:rPr>
          <w:b/>
          <w:bCs/>
          <w:noProof/>
          <w:lang w:val="en-US"/>
        </w:rPr>
        <w:drawing>
          <wp:inline distT="0" distB="0" distL="0" distR="0" wp14:anchorId="135B1E97" wp14:editId="3B442C76">
            <wp:extent cx="5731510" cy="1189355"/>
            <wp:effectExtent l="0" t="0" r="2540" b="0"/>
            <wp:docPr id="1700796418" name="Picture 1"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96418" name="Picture 1" descr="A white box with black text&#10;&#10;AI-generated content may be incorrect."/>
                    <pic:cNvPicPr/>
                  </pic:nvPicPr>
                  <pic:blipFill>
                    <a:blip r:embed="rId576"/>
                    <a:stretch>
                      <a:fillRect/>
                    </a:stretch>
                  </pic:blipFill>
                  <pic:spPr>
                    <a:xfrm>
                      <a:off x="0" y="0"/>
                      <a:ext cx="5731510" cy="1189355"/>
                    </a:xfrm>
                    <a:prstGeom prst="rect">
                      <a:avLst/>
                    </a:prstGeom>
                  </pic:spPr>
                </pic:pic>
              </a:graphicData>
            </a:graphic>
          </wp:inline>
        </w:drawing>
      </w:r>
    </w:p>
    <w:p w:rsidR="00F35236" w:rsidP="5424329D" w:rsidRDefault="00F35236" w14:paraId="21FAB298" w14:textId="112198A8">
      <w:pPr>
        <w:tabs>
          <w:tab w:val="left" w:pos="2640"/>
        </w:tabs>
        <w:rPr>
          <w:b/>
          <w:bCs/>
          <w:lang w:val="en-US"/>
        </w:rPr>
      </w:pPr>
      <w:r w:rsidRPr="00F35236">
        <w:rPr>
          <w:b/>
          <w:bCs/>
          <w:noProof/>
          <w:lang w:val="en-US"/>
        </w:rPr>
        <w:drawing>
          <wp:inline distT="0" distB="0" distL="0" distR="0" wp14:anchorId="50EA204C" wp14:editId="43FB4BB3">
            <wp:extent cx="5731510" cy="4899660"/>
            <wp:effectExtent l="0" t="0" r="2540" b="0"/>
            <wp:docPr id="1502013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13896" name="Picture 1" descr="A screenshot of a computer&#10;&#10;AI-generated content may be incorrect."/>
                    <pic:cNvPicPr/>
                  </pic:nvPicPr>
                  <pic:blipFill>
                    <a:blip r:embed="rId577"/>
                    <a:stretch>
                      <a:fillRect/>
                    </a:stretch>
                  </pic:blipFill>
                  <pic:spPr>
                    <a:xfrm>
                      <a:off x="0" y="0"/>
                      <a:ext cx="5731510" cy="4899660"/>
                    </a:xfrm>
                    <a:prstGeom prst="rect">
                      <a:avLst/>
                    </a:prstGeom>
                  </pic:spPr>
                </pic:pic>
              </a:graphicData>
            </a:graphic>
          </wp:inline>
        </w:drawing>
      </w:r>
    </w:p>
    <w:p w:rsidR="00B73FA6" w:rsidP="5424329D" w:rsidRDefault="00B73FA6" w14:paraId="100380C8" w14:textId="77777777">
      <w:pPr>
        <w:tabs>
          <w:tab w:val="left" w:pos="2640"/>
        </w:tabs>
        <w:rPr>
          <w:b/>
          <w:bCs/>
          <w:lang w:val="en-US"/>
        </w:rPr>
      </w:pPr>
    </w:p>
    <w:p w:rsidR="00B73FA6" w:rsidP="5424329D" w:rsidRDefault="00B73FA6" w14:paraId="7AC0DED6" w14:textId="77777777">
      <w:pPr>
        <w:tabs>
          <w:tab w:val="left" w:pos="2640"/>
        </w:tabs>
        <w:rPr>
          <w:b/>
          <w:bCs/>
          <w:lang w:val="en-US"/>
        </w:rPr>
      </w:pPr>
    </w:p>
    <w:p w:rsidR="00B73FA6" w:rsidP="5424329D" w:rsidRDefault="00BE5A0D" w14:paraId="0F3475A7" w14:textId="2CC3364E">
      <w:pPr>
        <w:tabs>
          <w:tab w:val="left" w:pos="2640"/>
        </w:tabs>
        <w:rPr>
          <w:b/>
          <w:bCs/>
          <w:lang w:val="en-US"/>
        </w:rPr>
      </w:pPr>
      <w:r w:rsidRPr="00BE5A0D">
        <w:rPr>
          <w:b/>
          <w:bCs/>
          <w:noProof/>
          <w:lang w:val="en-US"/>
        </w:rPr>
        <w:drawing>
          <wp:inline distT="0" distB="0" distL="0" distR="0" wp14:anchorId="580728FF" wp14:editId="7C5F777E">
            <wp:extent cx="5731510" cy="4498340"/>
            <wp:effectExtent l="0" t="0" r="2540" b="0"/>
            <wp:docPr id="26586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63141" name=""/>
                    <pic:cNvPicPr/>
                  </pic:nvPicPr>
                  <pic:blipFill>
                    <a:blip r:embed="rId578"/>
                    <a:stretch>
                      <a:fillRect/>
                    </a:stretch>
                  </pic:blipFill>
                  <pic:spPr>
                    <a:xfrm>
                      <a:off x="0" y="0"/>
                      <a:ext cx="5731510" cy="4498340"/>
                    </a:xfrm>
                    <a:prstGeom prst="rect">
                      <a:avLst/>
                    </a:prstGeom>
                  </pic:spPr>
                </pic:pic>
              </a:graphicData>
            </a:graphic>
          </wp:inline>
        </w:drawing>
      </w:r>
    </w:p>
    <w:p w:rsidR="009801B5" w:rsidP="5424329D" w:rsidRDefault="009801B5" w14:paraId="537085E1" w14:textId="77777777">
      <w:pPr>
        <w:tabs>
          <w:tab w:val="left" w:pos="2640"/>
        </w:tabs>
        <w:rPr>
          <w:b/>
          <w:bCs/>
          <w:lang w:val="en-US"/>
        </w:rPr>
      </w:pPr>
    </w:p>
    <w:p w:rsidR="00B73FA6" w:rsidP="5424329D" w:rsidRDefault="00025596" w14:paraId="0655B33B" w14:textId="0B0B2F61">
      <w:pPr>
        <w:tabs>
          <w:tab w:val="left" w:pos="2640"/>
        </w:tabs>
        <w:rPr>
          <w:b/>
          <w:bCs/>
          <w:lang w:val="en-US"/>
        </w:rPr>
      </w:pPr>
      <w:r w:rsidRPr="00025596">
        <w:rPr>
          <w:b/>
          <w:bCs/>
          <w:noProof/>
          <w:lang w:val="en-US"/>
        </w:rPr>
        <w:drawing>
          <wp:inline distT="0" distB="0" distL="0" distR="0" wp14:anchorId="4725460C" wp14:editId="5C307D80">
            <wp:extent cx="5731510" cy="3657600"/>
            <wp:effectExtent l="0" t="0" r="2540" b="0"/>
            <wp:docPr id="1084317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17053" name=""/>
                    <pic:cNvPicPr/>
                  </pic:nvPicPr>
                  <pic:blipFill>
                    <a:blip r:embed="rId579"/>
                    <a:stretch>
                      <a:fillRect/>
                    </a:stretch>
                  </pic:blipFill>
                  <pic:spPr>
                    <a:xfrm>
                      <a:off x="0" y="0"/>
                      <a:ext cx="5731510" cy="3657600"/>
                    </a:xfrm>
                    <a:prstGeom prst="rect">
                      <a:avLst/>
                    </a:prstGeom>
                  </pic:spPr>
                </pic:pic>
              </a:graphicData>
            </a:graphic>
          </wp:inline>
        </w:drawing>
      </w:r>
    </w:p>
    <w:p w:rsidR="00B73FA6" w:rsidP="5424329D" w:rsidRDefault="0077150D" w14:paraId="6F57102B" w14:textId="4CF29524">
      <w:pPr>
        <w:tabs>
          <w:tab w:val="left" w:pos="2640"/>
        </w:tabs>
        <w:rPr>
          <w:b/>
          <w:bCs/>
          <w:lang w:val="en-US"/>
        </w:rPr>
      </w:pPr>
      <w:r w:rsidRPr="0077150D">
        <w:rPr>
          <w:b/>
          <w:bCs/>
          <w:noProof/>
          <w:lang w:val="en-US"/>
        </w:rPr>
        <w:drawing>
          <wp:inline distT="0" distB="0" distL="0" distR="0" wp14:anchorId="11507739" wp14:editId="3C2A9D78">
            <wp:extent cx="5731510" cy="4421505"/>
            <wp:effectExtent l="0" t="0" r="2540" b="0"/>
            <wp:docPr id="18525906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90677" name="Picture 1" descr="A screenshot of a computer&#10;&#10;AI-generated content may be incorrect."/>
                    <pic:cNvPicPr/>
                  </pic:nvPicPr>
                  <pic:blipFill>
                    <a:blip r:embed="rId580"/>
                    <a:stretch>
                      <a:fillRect/>
                    </a:stretch>
                  </pic:blipFill>
                  <pic:spPr>
                    <a:xfrm>
                      <a:off x="0" y="0"/>
                      <a:ext cx="5731510" cy="4421505"/>
                    </a:xfrm>
                    <a:prstGeom prst="rect">
                      <a:avLst/>
                    </a:prstGeom>
                  </pic:spPr>
                </pic:pic>
              </a:graphicData>
            </a:graphic>
          </wp:inline>
        </w:drawing>
      </w:r>
    </w:p>
    <w:p w:rsidR="0077150D" w:rsidP="5424329D" w:rsidRDefault="0077150D" w14:paraId="5BACA3C4" w14:textId="77777777">
      <w:pPr>
        <w:tabs>
          <w:tab w:val="left" w:pos="2640"/>
        </w:tabs>
        <w:rPr>
          <w:b/>
          <w:bCs/>
          <w:lang w:val="en-US"/>
        </w:rPr>
      </w:pPr>
    </w:p>
    <w:p w:rsidR="0077150D" w:rsidP="5424329D" w:rsidRDefault="0077150D" w14:paraId="4DAF1A46" w14:textId="77777777">
      <w:pPr>
        <w:tabs>
          <w:tab w:val="left" w:pos="2640"/>
        </w:tabs>
        <w:rPr>
          <w:b/>
          <w:bCs/>
          <w:lang w:val="en-US"/>
        </w:rPr>
      </w:pPr>
    </w:p>
    <w:p w:rsidR="003327D4" w:rsidP="5424329D" w:rsidRDefault="005C2DA2" w14:paraId="28FE30CD" w14:textId="6EDC09DA">
      <w:pPr>
        <w:tabs>
          <w:tab w:val="left" w:pos="2640"/>
        </w:tabs>
        <w:rPr>
          <w:b/>
          <w:bCs/>
          <w:lang w:val="en-US"/>
        </w:rPr>
      </w:pPr>
      <w:r>
        <w:rPr>
          <w:b/>
          <w:bCs/>
          <w:lang w:val="en-US"/>
        </w:rPr>
        <w:t xml:space="preserve"> </w:t>
      </w:r>
    </w:p>
    <w:p w:rsidR="00057C0F" w:rsidP="5424329D" w:rsidRDefault="001001AF" w14:paraId="0BF0D83D" w14:textId="135EBB4C">
      <w:pPr>
        <w:tabs>
          <w:tab w:val="left" w:pos="2640"/>
        </w:tabs>
        <w:rPr>
          <w:b/>
          <w:bCs/>
          <w:lang w:val="en-US"/>
        </w:rPr>
      </w:pPr>
      <w:r w:rsidRPr="001001AF">
        <w:rPr>
          <w:b/>
          <w:bCs/>
          <w:noProof/>
          <w:lang w:val="en-US"/>
        </w:rPr>
        <w:drawing>
          <wp:inline distT="0" distB="0" distL="0" distR="0" wp14:anchorId="34440377" wp14:editId="07C97985">
            <wp:extent cx="5731510" cy="1880870"/>
            <wp:effectExtent l="0" t="0" r="2540" b="5080"/>
            <wp:docPr id="213053017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30176" name="Picture 1" descr="A screenshot of a computer screen&#10;&#10;AI-generated content may be incorrect."/>
                    <pic:cNvPicPr/>
                  </pic:nvPicPr>
                  <pic:blipFill>
                    <a:blip r:embed="rId581"/>
                    <a:stretch>
                      <a:fillRect/>
                    </a:stretch>
                  </pic:blipFill>
                  <pic:spPr>
                    <a:xfrm>
                      <a:off x="0" y="0"/>
                      <a:ext cx="5731510" cy="1880870"/>
                    </a:xfrm>
                    <a:prstGeom prst="rect">
                      <a:avLst/>
                    </a:prstGeom>
                  </pic:spPr>
                </pic:pic>
              </a:graphicData>
            </a:graphic>
          </wp:inline>
        </w:drawing>
      </w:r>
    </w:p>
    <w:p w:rsidR="00B709F6" w:rsidP="5424329D" w:rsidRDefault="00B709F6" w14:paraId="10891EA6" w14:textId="77777777">
      <w:pPr>
        <w:tabs>
          <w:tab w:val="left" w:pos="2640"/>
        </w:tabs>
        <w:rPr>
          <w:b/>
          <w:bCs/>
          <w:lang w:val="en-US"/>
        </w:rPr>
      </w:pPr>
    </w:p>
    <w:p w:rsidR="00B709F6" w:rsidP="5424329D" w:rsidRDefault="00B709F6" w14:paraId="23A2C8A4" w14:textId="33EC6D03">
      <w:pPr>
        <w:tabs>
          <w:tab w:val="left" w:pos="2640"/>
        </w:tabs>
        <w:rPr>
          <w:b/>
          <w:bCs/>
          <w:lang w:val="en-US"/>
        </w:rPr>
      </w:pPr>
      <w:r>
        <w:rPr>
          <w:noProof/>
        </w:rPr>
        <w:drawing>
          <wp:inline distT="0" distB="0" distL="0" distR="0" wp14:anchorId="049D7F5E" wp14:editId="33525710">
            <wp:extent cx="5731510" cy="3900805"/>
            <wp:effectExtent l="0" t="0" r="2540" b="4445"/>
            <wp:docPr id="1251368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82">
                      <a:extLst>
                        <a:ext uri="{28A0092B-C50C-407E-A947-70E740481C1C}">
                          <a14:useLocalDpi xmlns:a14="http://schemas.microsoft.com/office/drawing/2010/main" val="0"/>
                        </a:ext>
                      </a:extLst>
                    </a:blip>
                    <a:stretch>
                      <a:fillRect/>
                    </a:stretch>
                  </pic:blipFill>
                  <pic:spPr>
                    <a:xfrm>
                      <a:off x="0" y="0"/>
                      <a:ext cx="5731510" cy="3900805"/>
                    </a:xfrm>
                    <a:prstGeom prst="rect">
                      <a:avLst/>
                    </a:prstGeom>
                  </pic:spPr>
                </pic:pic>
              </a:graphicData>
            </a:graphic>
          </wp:inline>
        </w:drawing>
      </w:r>
    </w:p>
    <w:p w:rsidR="006626A2" w:rsidP="5424329D" w:rsidRDefault="006626A2" w14:paraId="57234141" w14:textId="4AF87463">
      <w:pPr>
        <w:tabs>
          <w:tab w:val="left" w:pos="2640"/>
        </w:tabs>
        <w:rPr>
          <w:b/>
          <w:bCs/>
          <w:lang w:val="en-US"/>
        </w:rPr>
      </w:pPr>
    </w:p>
    <w:p w:rsidR="007F0E28" w:rsidP="5424329D" w:rsidRDefault="007F0E28" w14:paraId="03D7F0D2" w14:textId="59E8D553">
      <w:pPr>
        <w:tabs>
          <w:tab w:val="left" w:pos="2640"/>
        </w:tabs>
        <w:rPr>
          <w:b/>
          <w:bCs/>
          <w:lang w:val="en-US"/>
        </w:rPr>
      </w:pPr>
      <w:r>
        <w:rPr>
          <w:noProof/>
        </w:rPr>
        <w:drawing>
          <wp:inline distT="0" distB="0" distL="0" distR="0" wp14:anchorId="1AC4EBFF" wp14:editId="5155EFAE">
            <wp:extent cx="5731510" cy="4034790"/>
            <wp:effectExtent l="0" t="0" r="2540" b="3810"/>
            <wp:docPr id="20593111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83">
                      <a:extLst>
                        <a:ext uri="{28A0092B-C50C-407E-A947-70E740481C1C}">
                          <a14:useLocalDpi xmlns:a14="http://schemas.microsoft.com/office/drawing/2010/main" val="0"/>
                        </a:ext>
                      </a:extLst>
                    </a:blip>
                    <a:stretch>
                      <a:fillRect/>
                    </a:stretch>
                  </pic:blipFill>
                  <pic:spPr>
                    <a:xfrm>
                      <a:off x="0" y="0"/>
                      <a:ext cx="5731510" cy="4034790"/>
                    </a:xfrm>
                    <a:prstGeom prst="rect">
                      <a:avLst/>
                    </a:prstGeom>
                  </pic:spPr>
                </pic:pic>
              </a:graphicData>
            </a:graphic>
          </wp:inline>
        </w:drawing>
      </w:r>
    </w:p>
    <w:p w:rsidR="006626A2" w:rsidP="5424329D" w:rsidRDefault="006626A2" w14:paraId="3E484DBA" w14:textId="6A2E7269">
      <w:pPr>
        <w:tabs>
          <w:tab w:val="left" w:pos="2640"/>
        </w:tabs>
        <w:rPr>
          <w:b/>
          <w:bCs/>
          <w:lang w:val="en-US"/>
        </w:rPr>
      </w:pPr>
    </w:p>
    <w:p w:rsidR="00B17AB2" w:rsidP="5424329D" w:rsidRDefault="00B07712" w14:paraId="17E605FB" w14:textId="7AF258AB">
      <w:pPr>
        <w:tabs>
          <w:tab w:val="left" w:pos="2640"/>
        </w:tabs>
        <w:rPr>
          <w:b/>
          <w:bCs/>
          <w:color w:val="FFC000"/>
          <w:sz w:val="36"/>
          <w:szCs w:val="36"/>
          <w:lang w:val="en-US"/>
        </w:rPr>
      </w:pPr>
      <w:r w:rsidRPr="00B07712">
        <w:rPr>
          <w:b/>
          <w:bCs/>
          <w:color w:val="FFC000"/>
          <w:sz w:val="36"/>
          <w:szCs w:val="36"/>
          <w:lang w:val="en-US"/>
        </w:rPr>
        <w:drawing>
          <wp:inline distT="0" distB="0" distL="0" distR="0" wp14:anchorId="3E408E35" wp14:editId="4D9C6B48">
            <wp:extent cx="5385077" cy="2381372"/>
            <wp:effectExtent l="0" t="0" r="6350" b="0"/>
            <wp:docPr id="134205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56800" name=""/>
                    <pic:cNvPicPr/>
                  </pic:nvPicPr>
                  <pic:blipFill>
                    <a:blip r:embed="rId584"/>
                    <a:stretch>
                      <a:fillRect/>
                    </a:stretch>
                  </pic:blipFill>
                  <pic:spPr>
                    <a:xfrm>
                      <a:off x="0" y="0"/>
                      <a:ext cx="5385077" cy="2381372"/>
                    </a:xfrm>
                    <a:prstGeom prst="rect">
                      <a:avLst/>
                    </a:prstGeom>
                  </pic:spPr>
                </pic:pic>
              </a:graphicData>
            </a:graphic>
          </wp:inline>
        </w:drawing>
      </w:r>
    </w:p>
    <w:p w:rsidR="00F82837" w:rsidP="5424329D" w:rsidRDefault="00F82837" w14:paraId="33025129" w14:textId="77777777">
      <w:pPr>
        <w:tabs>
          <w:tab w:val="left" w:pos="2640"/>
        </w:tabs>
        <w:rPr>
          <w:b/>
          <w:bCs/>
          <w:color w:val="FFC000"/>
          <w:sz w:val="36"/>
          <w:szCs w:val="36"/>
          <w:lang w:val="en-US"/>
        </w:rPr>
      </w:pPr>
    </w:p>
    <w:p w:rsidR="00F82837" w:rsidP="5424329D" w:rsidRDefault="00F82837" w14:paraId="74731C31" w14:textId="5A305D63">
      <w:pPr>
        <w:tabs>
          <w:tab w:val="left" w:pos="2640"/>
        </w:tabs>
        <w:rPr>
          <w:b/>
          <w:bCs/>
          <w:color w:val="FFC000"/>
          <w:sz w:val="36"/>
          <w:szCs w:val="36"/>
          <w:lang w:val="en-US"/>
        </w:rPr>
      </w:pPr>
      <w:r w:rsidRPr="00F82837">
        <w:rPr>
          <w:b/>
          <w:bCs/>
          <w:color w:val="FFC000"/>
          <w:sz w:val="36"/>
          <w:szCs w:val="36"/>
          <w:lang w:val="en-US"/>
        </w:rPr>
        <w:drawing>
          <wp:inline distT="0" distB="0" distL="0" distR="0" wp14:anchorId="0C7B7210" wp14:editId="2DE74275">
            <wp:extent cx="5385077" cy="2381372"/>
            <wp:effectExtent l="0" t="0" r="6350" b="0"/>
            <wp:docPr id="968277720"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77720" name="Picture 1" descr="A screenshot of a computer error&#10;&#10;AI-generated content may be incorrect."/>
                    <pic:cNvPicPr/>
                  </pic:nvPicPr>
                  <pic:blipFill>
                    <a:blip r:embed="rId584"/>
                    <a:stretch>
                      <a:fillRect/>
                    </a:stretch>
                  </pic:blipFill>
                  <pic:spPr>
                    <a:xfrm>
                      <a:off x="0" y="0"/>
                      <a:ext cx="5385077" cy="2381372"/>
                    </a:xfrm>
                    <a:prstGeom prst="rect">
                      <a:avLst/>
                    </a:prstGeom>
                  </pic:spPr>
                </pic:pic>
              </a:graphicData>
            </a:graphic>
          </wp:inline>
        </w:drawing>
      </w:r>
    </w:p>
    <w:sectPr w:rsidR="00F82837">
      <w:headerReference w:type="default" r:id="rId585"/>
      <w:footerReference w:type="default" r:id="rId586"/>
      <w:pgSz w:w="11906" w:h="16838" w:orient="portrait"/>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1432BB" w:rsidP="007019BC" w:rsidRDefault="001432BB" w14:paraId="16DEF79F" w14:textId="77777777">
      <w:pPr>
        <w:spacing w:after="0" w:line="240" w:lineRule="auto"/>
      </w:pPr>
      <w:r>
        <w:separator/>
      </w:r>
    </w:p>
  </w:endnote>
  <w:endnote w:type="continuationSeparator" w:id="0">
    <w:p w:rsidR="001432BB" w:rsidP="007019BC" w:rsidRDefault="001432BB" w14:paraId="3DB610FF" w14:textId="77777777">
      <w:pPr>
        <w:spacing w:after="0" w:line="240" w:lineRule="auto"/>
      </w:pPr>
      <w:r>
        <w:continuationSeparator/>
      </w:r>
    </w:p>
  </w:endnote>
  <w:endnote w:type="continuationNotice" w:id="1">
    <w:p w:rsidR="001432BB" w:rsidRDefault="001432BB" w14:paraId="5E8C73F8"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56553075" w:rsidTr="56553075" w14:paraId="25759010" w14:textId="77777777">
      <w:trPr>
        <w:trHeight w:val="300"/>
      </w:trPr>
      <w:tc>
        <w:tcPr>
          <w:tcW w:w="3005" w:type="dxa"/>
        </w:tcPr>
        <w:p w:rsidR="56553075" w:rsidP="56553075" w:rsidRDefault="56553075" w14:paraId="08456925" w14:textId="6867088A">
          <w:pPr>
            <w:pStyle w:val="Header"/>
            <w:ind w:left="-115"/>
          </w:pPr>
        </w:p>
      </w:tc>
      <w:tc>
        <w:tcPr>
          <w:tcW w:w="3005" w:type="dxa"/>
        </w:tcPr>
        <w:p w:rsidR="56553075" w:rsidP="56553075" w:rsidRDefault="56553075" w14:paraId="4CBBCBDE" w14:textId="2A48FC5A">
          <w:pPr>
            <w:pStyle w:val="Header"/>
            <w:jc w:val="center"/>
          </w:pPr>
        </w:p>
      </w:tc>
      <w:tc>
        <w:tcPr>
          <w:tcW w:w="3005" w:type="dxa"/>
        </w:tcPr>
        <w:p w:rsidR="56553075" w:rsidP="56553075" w:rsidRDefault="56553075" w14:paraId="0FDB3796" w14:textId="035BF9C8">
          <w:pPr>
            <w:pStyle w:val="Header"/>
            <w:ind w:right="-115"/>
            <w:jc w:val="right"/>
          </w:pPr>
        </w:p>
      </w:tc>
    </w:tr>
  </w:tbl>
  <w:p w:rsidR="007019BC" w:rsidRDefault="007019BC" w14:paraId="2F53EC82" w14:textId="5F347E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1432BB" w:rsidP="007019BC" w:rsidRDefault="001432BB" w14:paraId="7FA69551" w14:textId="77777777">
      <w:pPr>
        <w:spacing w:after="0" w:line="240" w:lineRule="auto"/>
      </w:pPr>
      <w:r>
        <w:separator/>
      </w:r>
    </w:p>
  </w:footnote>
  <w:footnote w:type="continuationSeparator" w:id="0">
    <w:p w:rsidR="001432BB" w:rsidP="007019BC" w:rsidRDefault="001432BB" w14:paraId="0E16D3E4" w14:textId="77777777">
      <w:pPr>
        <w:spacing w:after="0" w:line="240" w:lineRule="auto"/>
      </w:pPr>
      <w:r>
        <w:continuationSeparator/>
      </w:r>
    </w:p>
  </w:footnote>
  <w:footnote w:type="continuationNotice" w:id="1">
    <w:p w:rsidR="001432BB" w:rsidRDefault="001432BB" w14:paraId="4A66493C"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56553075" w:rsidTr="56553075" w14:paraId="4522160A" w14:textId="77777777">
      <w:trPr>
        <w:trHeight w:val="300"/>
      </w:trPr>
      <w:tc>
        <w:tcPr>
          <w:tcW w:w="3005" w:type="dxa"/>
        </w:tcPr>
        <w:p w:rsidR="56553075" w:rsidP="56553075" w:rsidRDefault="56553075" w14:paraId="3E7AD2DB" w14:textId="72C25713">
          <w:pPr>
            <w:pStyle w:val="Header"/>
            <w:ind w:left="-115"/>
          </w:pPr>
        </w:p>
      </w:tc>
      <w:tc>
        <w:tcPr>
          <w:tcW w:w="3005" w:type="dxa"/>
        </w:tcPr>
        <w:p w:rsidR="56553075" w:rsidP="56553075" w:rsidRDefault="56553075" w14:paraId="7BA8EEB4" w14:textId="5378E5F8">
          <w:pPr>
            <w:pStyle w:val="Header"/>
            <w:jc w:val="center"/>
          </w:pPr>
        </w:p>
      </w:tc>
      <w:tc>
        <w:tcPr>
          <w:tcW w:w="3005" w:type="dxa"/>
        </w:tcPr>
        <w:p w:rsidR="56553075" w:rsidP="56553075" w:rsidRDefault="56553075" w14:paraId="051B1CCF" w14:textId="089AB37A">
          <w:pPr>
            <w:pStyle w:val="Header"/>
            <w:ind w:right="-115"/>
            <w:jc w:val="right"/>
          </w:pPr>
        </w:p>
      </w:tc>
    </w:tr>
  </w:tbl>
  <w:p w:rsidR="007019BC" w:rsidRDefault="007019BC" w14:paraId="7CD40A16" w14:textId="1DEF53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440B57"/>
    <w:multiLevelType w:val="multilevel"/>
    <w:tmpl w:val="992E0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871718"/>
    <w:multiLevelType w:val="multilevel"/>
    <w:tmpl w:val="66205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287308"/>
    <w:multiLevelType w:val="hybridMultilevel"/>
    <w:tmpl w:val="889C6D06"/>
    <w:lvl w:ilvl="0" w:tplc="40090001">
      <w:start w:val="1"/>
      <w:numFmt w:val="bullet"/>
      <w:lvlText w:val=""/>
      <w:lvlJc w:val="left"/>
      <w:pPr>
        <w:ind w:left="1440" w:hanging="360"/>
      </w:pPr>
      <w:rPr>
        <w:rFonts w:hint="default" w:ascii="Symbol" w:hAnsi="Symbol"/>
      </w:rPr>
    </w:lvl>
    <w:lvl w:ilvl="1" w:tplc="40090003" w:tentative="1">
      <w:start w:val="1"/>
      <w:numFmt w:val="bullet"/>
      <w:lvlText w:val="o"/>
      <w:lvlJc w:val="left"/>
      <w:pPr>
        <w:ind w:left="2160" w:hanging="360"/>
      </w:pPr>
      <w:rPr>
        <w:rFonts w:hint="default" w:ascii="Courier New" w:hAnsi="Courier New" w:cs="Courier New"/>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3" w15:restartNumberingAfterBreak="0">
    <w:nsid w:val="11145CE4"/>
    <w:multiLevelType w:val="hybridMultilevel"/>
    <w:tmpl w:val="EC365BB2"/>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4" w15:restartNumberingAfterBreak="0">
    <w:nsid w:val="12266902"/>
    <w:multiLevelType w:val="hybridMultilevel"/>
    <w:tmpl w:val="19589A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99646ED"/>
    <w:multiLevelType w:val="multilevel"/>
    <w:tmpl w:val="49AA755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19BC7811"/>
    <w:multiLevelType w:val="hybridMultilevel"/>
    <w:tmpl w:val="04882C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EEF65A6"/>
    <w:multiLevelType w:val="hybridMultilevel"/>
    <w:tmpl w:val="E4C2A16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15:restartNumberingAfterBreak="0">
    <w:nsid w:val="23BD3021"/>
    <w:multiLevelType w:val="multilevel"/>
    <w:tmpl w:val="D8C21532"/>
    <w:lvl w:ilvl="0">
      <w:start w:val="1"/>
      <w:numFmt w:val="bullet"/>
      <w:lvlText w:val=""/>
      <w:lvlJc w:val="left"/>
      <w:pPr>
        <w:tabs>
          <w:tab w:val="num" w:pos="720"/>
        </w:tabs>
        <w:ind w:left="720" w:hanging="360"/>
      </w:pPr>
      <w:rPr>
        <w:rFonts w:hint="default" w:ascii="Symbol" w:hAnsi="Symbol"/>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32286370"/>
    <w:multiLevelType w:val="hybridMultilevel"/>
    <w:tmpl w:val="F3827CB4"/>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0" w15:restartNumberingAfterBreak="0">
    <w:nsid w:val="33602A09"/>
    <w:multiLevelType w:val="multilevel"/>
    <w:tmpl w:val="9D486B4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337D07CE"/>
    <w:multiLevelType w:val="hybridMultilevel"/>
    <w:tmpl w:val="19DC7D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3DF3CD1"/>
    <w:multiLevelType w:val="hybridMultilevel"/>
    <w:tmpl w:val="6A2C94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7A85BB2"/>
    <w:multiLevelType w:val="multilevel"/>
    <w:tmpl w:val="E6864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7CC4743"/>
    <w:multiLevelType w:val="hybridMultilevel"/>
    <w:tmpl w:val="98DE00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BA01B2A"/>
    <w:multiLevelType w:val="hybridMultilevel"/>
    <w:tmpl w:val="83EEDF90"/>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6" w15:restartNumberingAfterBreak="0">
    <w:nsid w:val="40E131F3"/>
    <w:multiLevelType w:val="hybridMultilevel"/>
    <w:tmpl w:val="C3120F58"/>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7" w15:restartNumberingAfterBreak="0">
    <w:nsid w:val="44412EDF"/>
    <w:multiLevelType w:val="multilevel"/>
    <w:tmpl w:val="A9B05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7485B0A"/>
    <w:multiLevelType w:val="hybridMultilevel"/>
    <w:tmpl w:val="70887E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80D5E41"/>
    <w:multiLevelType w:val="hybridMultilevel"/>
    <w:tmpl w:val="02B08AD6"/>
    <w:lvl w:ilvl="0" w:tplc="A9D27C32">
      <w:start w:val="1"/>
      <w:numFmt w:val="decimal"/>
      <w:lvlText w:val="%1."/>
      <w:lvlJc w:val="left"/>
      <w:pPr>
        <w:ind w:left="460" w:hanging="360"/>
      </w:pPr>
      <w:rPr>
        <w:rFonts w:hint="default"/>
      </w:rPr>
    </w:lvl>
    <w:lvl w:ilvl="1" w:tplc="40090019" w:tentative="1">
      <w:start w:val="1"/>
      <w:numFmt w:val="lowerLetter"/>
      <w:lvlText w:val="%2."/>
      <w:lvlJc w:val="left"/>
      <w:pPr>
        <w:ind w:left="1180" w:hanging="360"/>
      </w:pPr>
    </w:lvl>
    <w:lvl w:ilvl="2" w:tplc="4009001B" w:tentative="1">
      <w:start w:val="1"/>
      <w:numFmt w:val="lowerRoman"/>
      <w:lvlText w:val="%3."/>
      <w:lvlJc w:val="right"/>
      <w:pPr>
        <w:ind w:left="1900" w:hanging="180"/>
      </w:pPr>
    </w:lvl>
    <w:lvl w:ilvl="3" w:tplc="4009000F" w:tentative="1">
      <w:start w:val="1"/>
      <w:numFmt w:val="decimal"/>
      <w:lvlText w:val="%4."/>
      <w:lvlJc w:val="left"/>
      <w:pPr>
        <w:ind w:left="2620" w:hanging="360"/>
      </w:pPr>
    </w:lvl>
    <w:lvl w:ilvl="4" w:tplc="40090019" w:tentative="1">
      <w:start w:val="1"/>
      <w:numFmt w:val="lowerLetter"/>
      <w:lvlText w:val="%5."/>
      <w:lvlJc w:val="left"/>
      <w:pPr>
        <w:ind w:left="3340" w:hanging="360"/>
      </w:pPr>
    </w:lvl>
    <w:lvl w:ilvl="5" w:tplc="4009001B" w:tentative="1">
      <w:start w:val="1"/>
      <w:numFmt w:val="lowerRoman"/>
      <w:lvlText w:val="%6."/>
      <w:lvlJc w:val="right"/>
      <w:pPr>
        <w:ind w:left="4060" w:hanging="180"/>
      </w:pPr>
    </w:lvl>
    <w:lvl w:ilvl="6" w:tplc="4009000F" w:tentative="1">
      <w:start w:val="1"/>
      <w:numFmt w:val="decimal"/>
      <w:lvlText w:val="%7."/>
      <w:lvlJc w:val="left"/>
      <w:pPr>
        <w:ind w:left="4780" w:hanging="360"/>
      </w:pPr>
    </w:lvl>
    <w:lvl w:ilvl="7" w:tplc="40090019" w:tentative="1">
      <w:start w:val="1"/>
      <w:numFmt w:val="lowerLetter"/>
      <w:lvlText w:val="%8."/>
      <w:lvlJc w:val="left"/>
      <w:pPr>
        <w:ind w:left="5500" w:hanging="360"/>
      </w:pPr>
    </w:lvl>
    <w:lvl w:ilvl="8" w:tplc="4009001B" w:tentative="1">
      <w:start w:val="1"/>
      <w:numFmt w:val="lowerRoman"/>
      <w:lvlText w:val="%9."/>
      <w:lvlJc w:val="right"/>
      <w:pPr>
        <w:ind w:left="6220" w:hanging="180"/>
      </w:pPr>
    </w:lvl>
  </w:abstractNum>
  <w:abstractNum w:abstractNumId="20" w15:restartNumberingAfterBreak="0">
    <w:nsid w:val="489E224C"/>
    <w:multiLevelType w:val="multilevel"/>
    <w:tmpl w:val="036E1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956236D"/>
    <w:multiLevelType w:val="multilevel"/>
    <w:tmpl w:val="9D7C4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B316D96"/>
    <w:multiLevelType w:val="multilevel"/>
    <w:tmpl w:val="D45C5388"/>
    <w:lvl w:ilvl="0">
      <w:start w:val="1"/>
      <w:numFmt w:val="decimal"/>
      <w:lvlText w:val="%1."/>
      <w:lvlJc w:val="left"/>
      <w:pPr>
        <w:ind w:left="2320" w:hanging="360"/>
      </w:pPr>
      <w:rPr>
        <w:rFonts w:hint="default"/>
      </w:rPr>
    </w:lvl>
    <w:lvl w:ilvl="1">
      <w:start w:val="2"/>
      <w:numFmt w:val="decimal"/>
      <w:isLgl/>
      <w:lvlText w:val="%1.%2"/>
      <w:lvlJc w:val="left"/>
      <w:pPr>
        <w:ind w:left="2330" w:hanging="370"/>
      </w:pPr>
      <w:rPr>
        <w:rFonts w:hint="default"/>
      </w:rPr>
    </w:lvl>
    <w:lvl w:ilvl="2">
      <w:start w:val="1"/>
      <w:numFmt w:val="decimal"/>
      <w:isLgl/>
      <w:lvlText w:val="%1.%2.%3"/>
      <w:lvlJc w:val="left"/>
      <w:pPr>
        <w:ind w:left="2680" w:hanging="720"/>
      </w:pPr>
      <w:rPr>
        <w:rFonts w:hint="default"/>
      </w:rPr>
    </w:lvl>
    <w:lvl w:ilvl="3">
      <w:start w:val="1"/>
      <w:numFmt w:val="decimal"/>
      <w:isLgl/>
      <w:lvlText w:val="%1.%2.%3.%4"/>
      <w:lvlJc w:val="left"/>
      <w:pPr>
        <w:ind w:left="3040" w:hanging="1080"/>
      </w:pPr>
      <w:rPr>
        <w:rFonts w:hint="default"/>
      </w:rPr>
    </w:lvl>
    <w:lvl w:ilvl="4">
      <w:start w:val="1"/>
      <w:numFmt w:val="decimal"/>
      <w:isLgl/>
      <w:lvlText w:val="%1.%2.%3.%4.%5"/>
      <w:lvlJc w:val="left"/>
      <w:pPr>
        <w:ind w:left="3040" w:hanging="1080"/>
      </w:pPr>
      <w:rPr>
        <w:rFonts w:hint="default"/>
      </w:rPr>
    </w:lvl>
    <w:lvl w:ilvl="5">
      <w:start w:val="1"/>
      <w:numFmt w:val="decimal"/>
      <w:isLgl/>
      <w:lvlText w:val="%1.%2.%3.%4.%5.%6"/>
      <w:lvlJc w:val="left"/>
      <w:pPr>
        <w:ind w:left="3400" w:hanging="1440"/>
      </w:pPr>
      <w:rPr>
        <w:rFonts w:hint="default"/>
      </w:rPr>
    </w:lvl>
    <w:lvl w:ilvl="6">
      <w:start w:val="1"/>
      <w:numFmt w:val="decimal"/>
      <w:isLgl/>
      <w:lvlText w:val="%1.%2.%3.%4.%5.%6.%7"/>
      <w:lvlJc w:val="left"/>
      <w:pPr>
        <w:ind w:left="3400" w:hanging="1440"/>
      </w:pPr>
      <w:rPr>
        <w:rFonts w:hint="default"/>
      </w:rPr>
    </w:lvl>
    <w:lvl w:ilvl="7">
      <w:start w:val="1"/>
      <w:numFmt w:val="decimal"/>
      <w:isLgl/>
      <w:lvlText w:val="%1.%2.%3.%4.%5.%6.%7.%8"/>
      <w:lvlJc w:val="left"/>
      <w:pPr>
        <w:ind w:left="3760" w:hanging="1800"/>
      </w:pPr>
      <w:rPr>
        <w:rFonts w:hint="default"/>
      </w:rPr>
    </w:lvl>
    <w:lvl w:ilvl="8">
      <w:start w:val="1"/>
      <w:numFmt w:val="decimal"/>
      <w:isLgl/>
      <w:lvlText w:val="%1.%2.%3.%4.%5.%6.%7.%8.%9"/>
      <w:lvlJc w:val="left"/>
      <w:pPr>
        <w:ind w:left="3760" w:hanging="1800"/>
      </w:pPr>
      <w:rPr>
        <w:rFonts w:hint="default"/>
      </w:rPr>
    </w:lvl>
  </w:abstractNum>
  <w:abstractNum w:abstractNumId="23" w15:restartNumberingAfterBreak="0">
    <w:nsid w:val="4EFA0177"/>
    <w:multiLevelType w:val="hybridMultilevel"/>
    <w:tmpl w:val="384E8D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2083D37"/>
    <w:multiLevelType w:val="hybridMultilevel"/>
    <w:tmpl w:val="DF10FBE4"/>
    <w:lvl w:ilvl="0" w:tplc="D6C0347C">
      <w:start w:val="1"/>
      <w:numFmt w:val="decimal"/>
      <w:lvlText w:val="%1."/>
      <w:lvlJc w:val="left"/>
      <w:pPr>
        <w:ind w:left="1069" w:hanging="360"/>
      </w:pPr>
      <w:rPr>
        <w:rFonts w:hint="default"/>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25" w15:restartNumberingAfterBreak="0">
    <w:nsid w:val="587B2D45"/>
    <w:multiLevelType w:val="multilevel"/>
    <w:tmpl w:val="FD80A9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8E05F63"/>
    <w:multiLevelType w:val="multilevel"/>
    <w:tmpl w:val="2A2AE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91B7CB1"/>
    <w:multiLevelType w:val="hybridMultilevel"/>
    <w:tmpl w:val="BD446120"/>
    <w:lvl w:ilvl="0" w:tplc="40090001">
      <w:start w:val="1"/>
      <w:numFmt w:val="bullet"/>
      <w:lvlText w:val=""/>
      <w:lvlJc w:val="left"/>
      <w:pPr>
        <w:ind w:left="1440" w:hanging="360"/>
      </w:pPr>
      <w:rPr>
        <w:rFonts w:hint="default" w:ascii="Symbol" w:hAnsi="Symbol"/>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8" w15:restartNumberingAfterBreak="0">
    <w:nsid w:val="73A60542"/>
    <w:multiLevelType w:val="hybridMultilevel"/>
    <w:tmpl w:val="D10EB9EC"/>
    <w:lvl w:ilvl="0" w:tplc="40090001">
      <w:start w:val="1"/>
      <w:numFmt w:val="bullet"/>
      <w:lvlText w:val=""/>
      <w:lvlJc w:val="left"/>
      <w:pPr>
        <w:ind w:left="1600" w:hanging="360"/>
      </w:pPr>
      <w:rPr>
        <w:rFonts w:hint="default" w:ascii="Symbol" w:hAnsi="Symbol"/>
      </w:rPr>
    </w:lvl>
    <w:lvl w:ilvl="1" w:tplc="40090003" w:tentative="1">
      <w:start w:val="1"/>
      <w:numFmt w:val="bullet"/>
      <w:lvlText w:val="o"/>
      <w:lvlJc w:val="left"/>
      <w:pPr>
        <w:ind w:left="2320" w:hanging="360"/>
      </w:pPr>
      <w:rPr>
        <w:rFonts w:hint="default" w:ascii="Courier New" w:hAnsi="Courier New" w:cs="Courier New"/>
      </w:rPr>
    </w:lvl>
    <w:lvl w:ilvl="2" w:tplc="40090005" w:tentative="1">
      <w:start w:val="1"/>
      <w:numFmt w:val="bullet"/>
      <w:lvlText w:val=""/>
      <w:lvlJc w:val="left"/>
      <w:pPr>
        <w:ind w:left="3040" w:hanging="360"/>
      </w:pPr>
      <w:rPr>
        <w:rFonts w:hint="default" w:ascii="Wingdings" w:hAnsi="Wingdings"/>
      </w:rPr>
    </w:lvl>
    <w:lvl w:ilvl="3" w:tplc="40090001" w:tentative="1">
      <w:start w:val="1"/>
      <w:numFmt w:val="bullet"/>
      <w:lvlText w:val=""/>
      <w:lvlJc w:val="left"/>
      <w:pPr>
        <w:ind w:left="3760" w:hanging="360"/>
      </w:pPr>
      <w:rPr>
        <w:rFonts w:hint="default" w:ascii="Symbol" w:hAnsi="Symbol"/>
      </w:rPr>
    </w:lvl>
    <w:lvl w:ilvl="4" w:tplc="40090003" w:tentative="1">
      <w:start w:val="1"/>
      <w:numFmt w:val="bullet"/>
      <w:lvlText w:val="o"/>
      <w:lvlJc w:val="left"/>
      <w:pPr>
        <w:ind w:left="4480" w:hanging="360"/>
      </w:pPr>
      <w:rPr>
        <w:rFonts w:hint="default" w:ascii="Courier New" w:hAnsi="Courier New" w:cs="Courier New"/>
      </w:rPr>
    </w:lvl>
    <w:lvl w:ilvl="5" w:tplc="40090005" w:tentative="1">
      <w:start w:val="1"/>
      <w:numFmt w:val="bullet"/>
      <w:lvlText w:val=""/>
      <w:lvlJc w:val="left"/>
      <w:pPr>
        <w:ind w:left="5200" w:hanging="360"/>
      </w:pPr>
      <w:rPr>
        <w:rFonts w:hint="default" w:ascii="Wingdings" w:hAnsi="Wingdings"/>
      </w:rPr>
    </w:lvl>
    <w:lvl w:ilvl="6" w:tplc="40090001" w:tentative="1">
      <w:start w:val="1"/>
      <w:numFmt w:val="bullet"/>
      <w:lvlText w:val=""/>
      <w:lvlJc w:val="left"/>
      <w:pPr>
        <w:ind w:left="5920" w:hanging="360"/>
      </w:pPr>
      <w:rPr>
        <w:rFonts w:hint="default" w:ascii="Symbol" w:hAnsi="Symbol"/>
      </w:rPr>
    </w:lvl>
    <w:lvl w:ilvl="7" w:tplc="40090003" w:tentative="1">
      <w:start w:val="1"/>
      <w:numFmt w:val="bullet"/>
      <w:lvlText w:val="o"/>
      <w:lvlJc w:val="left"/>
      <w:pPr>
        <w:ind w:left="6640" w:hanging="360"/>
      </w:pPr>
      <w:rPr>
        <w:rFonts w:hint="default" w:ascii="Courier New" w:hAnsi="Courier New" w:cs="Courier New"/>
      </w:rPr>
    </w:lvl>
    <w:lvl w:ilvl="8" w:tplc="40090005" w:tentative="1">
      <w:start w:val="1"/>
      <w:numFmt w:val="bullet"/>
      <w:lvlText w:val=""/>
      <w:lvlJc w:val="left"/>
      <w:pPr>
        <w:ind w:left="7360" w:hanging="360"/>
      </w:pPr>
      <w:rPr>
        <w:rFonts w:hint="default" w:ascii="Wingdings" w:hAnsi="Wingdings"/>
      </w:rPr>
    </w:lvl>
  </w:abstractNum>
  <w:abstractNum w:abstractNumId="29" w15:restartNumberingAfterBreak="0">
    <w:nsid w:val="76DE724F"/>
    <w:multiLevelType w:val="multilevel"/>
    <w:tmpl w:val="DC10EC68"/>
    <w:lvl w:ilvl="0">
      <w:start w:val="1"/>
      <w:numFmt w:val="bullet"/>
      <w:lvlText w:val=""/>
      <w:lvlJc w:val="left"/>
      <w:pPr>
        <w:tabs>
          <w:tab w:val="num" w:pos="720"/>
        </w:tabs>
        <w:ind w:left="720" w:hanging="360"/>
      </w:pPr>
      <w:rPr>
        <w:rFonts w:hint="default" w:ascii="Symbol" w:hAnsi="Symbol"/>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 w15:restartNumberingAfterBreak="0">
    <w:nsid w:val="7F105A25"/>
    <w:multiLevelType w:val="hybridMultilevel"/>
    <w:tmpl w:val="2AF2110C"/>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1" w15:restartNumberingAfterBreak="0">
    <w:nsid w:val="7F1A63B4"/>
    <w:multiLevelType w:val="multilevel"/>
    <w:tmpl w:val="6B66A35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16cid:durableId="891426520">
    <w:abstractNumId w:val="6"/>
  </w:num>
  <w:num w:numId="2" w16cid:durableId="1804930005">
    <w:abstractNumId w:val="2"/>
  </w:num>
  <w:num w:numId="3" w16cid:durableId="1471750433">
    <w:abstractNumId w:val="7"/>
  </w:num>
  <w:num w:numId="4" w16cid:durableId="573785216">
    <w:abstractNumId w:val="25"/>
  </w:num>
  <w:num w:numId="5" w16cid:durableId="620844327">
    <w:abstractNumId w:val="5"/>
  </w:num>
  <w:num w:numId="6" w16cid:durableId="1152327802">
    <w:abstractNumId w:val="9"/>
  </w:num>
  <w:num w:numId="7" w16cid:durableId="985011262">
    <w:abstractNumId w:val="27"/>
  </w:num>
  <w:num w:numId="8" w16cid:durableId="817117256">
    <w:abstractNumId w:val="22"/>
  </w:num>
  <w:num w:numId="9" w16cid:durableId="161480888">
    <w:abstractNumId w:val="15"/>
  </w:num>
  <w:num w:numId="10" w16cid:durableId="774252735">
    <w:abstractNumId w:val="28"/>
  </w:num>
  <w:num w:numId="11" w16cid:durableId="1415053434">
    <w:abstractNumId w:val="30"/>
  </w:num>
  <w:num w:numId="12" w16cid:durableId="1223369020">
    <w:abstractNumId w:val="16"/>
  </w:num>
  <w:num w:numId="13" w16cid:durableId="1121923759">
    <w:abstractNumId w:val="8"/>
  </w:num>
  <w:num w:numId="14" w16cid:durableId="959842627">
    <w:abstractNumId w:val="3"/>
  </w:num>
  <w:num w:numId="15" w16cid:durableId="1690789006">
    <w:abstractNumId w:val="26"/>
  </w:num>
  <w:num w:numId="16" w16cid:durableId="570775883">
    <w:abstractNumId w:val="21"/>
  </w:num>
  <w:num w:numId="17" w16cid:durableId="1566574616">
    <w:abstractNumId w:val="13"/>
  </w:num>
  <w:num w:numId="18" w16cid:durableId="1728332435">
    <w:abstractNumId w:val="0"/>
  </w:num>
  <w:num w:numId="19" w16cid:durableId="1861161">
    <w:abstractNumId w:val="17"/>
  </w:num>
  <w:num w:numId="20" w16cid:durableId="1323312956">
    <w:abstractNumId w:val="1"/>
  </w:num>
  <w:num w:numId="21" w16cid:durableId="768282508">
    <w:abstractNumId w:val="20"/>
  </w:num>
  <w:num w:numId="22" w16cid:durableId="494347677">
    <w:abstractNumId w:val="12"/>
  </w:num>
  <w:num w:numId="23" w16cid:durableId="1903713165">
    <w:abstractNumId w:val="24"/>
  </w:num>
  <w:num w:numId="24" w16cid:durableId="1550875606">
    <w:abstractNumId w:val="11"/>
  </w:num>
  <w:num w:numId="25" w16cid:durableId="2010132634">
    <w:abstractNumId w:val="31"/>
  </w:num>
  <w:num w:numId="26" w16cid:durableId="2139226833">
    <w:abstractNumId w:val="29"/>
  </w:num>
  <w:num w:numId="27" w16cid:durableId="1485897902">
    <w:abstractNumId w:val="10"/>
  </w:num>
  <w:num w:numId="28" w16cid:durableId="189148072">
    <w:abstractNumId w:val="4"/>
  </w:num>
  <w:num w:numId="29" w16cid:durableId="522062580">
    <w:abstractNumId w:val="19"/>
  </w:num>
  <w:num w:numId="30" w16cid:durableId="1644964534">
    <w:abstractNumId w:val="18"/>
  </w:num>
  <w:num w:numId="31" w16cid:durableId="1158301774">
    <w:abstractNumId w:val="23"/>
  </w:num>
  <w:num w:numId="32" w16cid:durableId="1762948709">
    <w:abstractNumId w:val="14"/>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20"/>
  <w:displayBackgroundShape/>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369E"/>
    <w:rsid w:val="00000058"/>
    <w:rsid w:val="000001FC"/>
    <w:rsid w:val="00000583"/>
    <w:rsid w:val="00000A67"/>
    <w:rsid w:val="0000120A"/>
    <w:rsid w:val="000020EE"/>
    <w:rsid w:val="00002490"/>
    <w:rsid w:val="00003024"/>
    <w:rsid w:val="00003806"/>
    <w:rsid w:val="00004628"/>
    <w:rsid w:val="000049F5"/>
    <w:rsid w:val="0000510C"/>
    <w:rsid w:val="00005B04"/>
    <w:rsid w:val="00005CCF"/>
    <w:rsid w:val="00005F03"/>
    <w:rsid w:val="00006D0A"/>
    <w:rsid w:val="0000724D"/>
    <w:rsid w:val="000076EC"/>
    <w:rsid w:val="00007E3F"/>
    <w:rsid w:val="00010C75"/>
    <w:rsid w:val="00010EC4"/>
    <w:rsid w:val="00011F1F"/>
    <w:rsid w:val="00012381"/>
    <w:rsid w:val="00012574"/>
    <w:rsid w:val="00013807"/>
    <w:rsid w:val="000146EA"/>
    <w:rsid w:val="00014937"/>
    <w:rsid w:val="00014CDE"/>
    <w:rsid w:val="00015013"/>
    <w:rsid w:val="0001540B"/>
    <w:rsid w:val="00015445"/>
    <w:rsid w:val="00015554"/>
    <w:rsid w:val="0001598D"/>
    <w:rsid w:val="00015C28"/>
    <w:rsid w:val="00015D95"/>
    <w:rsid w:val="00016420"/>
    <w:rsid w:val="00016FE9"/>
    <w:rsid w:val="00017205"/>
    <w:rsid w:val="000175F1"/>
    <w:rsid w:val="000179D4"/>
    <w:rsid w:val="00020407"/>
    <w:rsid w:val="00020DDE"/>
    <w:rsid w:val="00020E74"/>
    <w:rsid w:val="000214BD"/>
    <w:rsid w:val="00022444"/>
    <w:rsid w:val="00022EF6"/>
    <w:rsid w:val="0002387C"/>
    <w:rsid w:val="00025596"/>
    <w:rsid w:val="0002596F"/>
    <w:rsid w:val="00025ABF"/>
    <w:rsid w:val="00026619"/>
    <w:rsid w:val="000269A1"/>
    <w:rsid w:val="00027BE0"/>
    <w:rsid w:val="00030736"/>
    <w:rsid w:val="00031161"/>
    <w:rsid w:val="000329F4"/>
    <w:rsid w:val="00033162"/>
    <w:rsid w:val="00034A2E"/>
    <w:rsid w:val="000350F1"/>
    <w:rsid w:val="00035862"/>
    <w:rsid w:val="00035A49"/>
    <w:rsid w:val="00035ABB"/>
    <w:rsid w:val="000360C9"/>
    <w:rsid w:val="00036E4F"/>
    <w:rsid w:val="00037359"/>
    <w:rsid w:val="00037F98"/>
    <w:rsid w:val="00040695"/>
    <w:rsid w:val="000408C6"/>
    <w:rsid w:val="00040E97"/>
    <w:rsid w:val="00043B9E"/>
    <w:rsid w:val="00043FB9"/>
    <w:rsid w:val="00044647"/>
    <w:rsid w:val="000448D1"/>
    <w:rsid w:val="00044C25"/>
    <w:rsid w:val="00045422"/>
    <w:rsid w:val="000457E2"/>
    <w:rsid w:val="00045B7E"/>
    <w:rsid w:val="000477E1"/>
    <w:rsid w:val="00047F0E"/>
    <w:rsid w:val="000505BB"/>
    <w:rsid w:val="00051077"/>
    <w:rsid w:val="00051961"/>
    <w:rsid w:val="000525DB"/>
    <w:rsid w:val="0005263C"/>
    <w:rsid w:val="000526D7"/>
    <w:rsid w:val="000539D8"/>
    <w:rsid w:val="00054516"/>
    <w:rsid w:val="000547C9"/>
    <w:rsid w:val="00055271"/>
    <w:rsid w:val="00055B5D"/>
    <w:rsid w:val="00055DE4"/>
    <w:rsid w:val="00056300"/>
    <w:rsid w:val="00056CD1"/>
    <w:rsid w:val="0005702A"/>
    <w:rsid w:val="0005775C"/>
    <w:rsid w:val="000578EE"/>
    <w:rsid w:val="00057A1A"/>
    <w:rsid w:val="00057C0F"/>
    <w:rsid w:val="00057EF7"/>
    <w:rsid w:val="00060C74"/>
    <w:rsid w:val="00060E6B"/>
    <w:rsid w:val="0006119F"/>
    <w:rsid w:val="000616FA"/>
    <w:rsid w:val="00061F45"/>
    <w:rsid w:val="00062ADE"/>
    <w:rsid w:val="00063B6F"/>
    <w:rsid w:val="00064766"/>
    <w:rsid w:val="0006491E"/>
    <w:rsid w:val="00064E58"/>
    <w:rsid w:val="00064F73"/>
    <w:rsid w:val="000657E1"/>
    <w:rsid w:val="00066C45"/>
    <w:rsid w:val="0006781D"/>
    <w:rsid w:val="00067B25"/>
    <w:rsid w:val="00067EFC"/>
    <w:rsid w:val="0007066C"/>
    <w:rsid w:val="00070B81"/>
    <w:rsid w:val="000710D5"/>
    <w:rsid w:val="000721A0"/>
    <w:rsid w:val="00072507"/>
    <w:rsid w:val="00072E24"/>
    <w:rsid w:val="00072EC1"/>
    <w:rsid w:val="00073146"/>
    <w:rsid w:val="000732D3"/>
    <w:rsid w:val="00073482"/>
    <w:rsid w:val="00073ECD"/>
    <w:rsid w:val="00074191"/>
    <w:rsid w:val="00074285"/>
    <w:rsid w:val="00074BD5"/>
    <w:rsid w:val="000752C2"/>
    <w:rsid w:val="000754D1"/>
    <w:rsid w:val="000755E0"/>
    <w:rsid w:val="00075A2D"/>
    <w:rsid w:val="0007665F"/>
    <w:rsid w:val="00076972"/>
    <w:rsid w:val="00076D71"/>
    <w:rsid w:val="00076F4B"/>
    <w:rsid w:val="00077171"/>
    <w:rsid w:val="00077267"/>
    <w:rsid w:val="000773DF"/>
    <w:rsid w:val="0007795C"/>
    <w:rsid w:val="0008047B"/>
    <w:rsid w:val="00080A3F"/>
    <w:rsid w:val="00080C65"/>
    <w:rsid w:val="00080EBA"/>
    <w:rsid w:val="00081983"/>
    <w:rsid w:val="00081A19"/>
    <w:rsid w:val="00081D24"/>
    <w:rsid w:val="000826A3"/>
    <w:rsid w:val="00083A2E"/>
    <w:rsid w:val="00083CFB"/>
    <w:rsid w:val="00083FBD"/>
    <w:rsid w:val="00084D18"/>
    <w:rsid w:val="0008535C"/>
    <w:rsid w:val="00085B52"/>
    <w:rsid w:val="0008660D"/>
    <w:rsid w:val="00086C37"/>
    <w:rsid w:val="00086EE5"/>
    <w:rsid w:val="000877B3"/>
    <w:rsid w:val="00087FEF"/>
    <w:rsid w:val="000905A2"/>
    <w:rsid w:val="00090A93"/>
    <w:rsid w:val="0009127A"/>
    <w:rsid w:val="000918D3"/>
    <w:rsid w:val="00092998"/>
    <w:rsid w:val="000951A7"/>
    <w:rsid w:val="00095CA4"/>
    <w:rsid w:val="00095F8F"/>
    <w:rsid w:val="00096916"/>
    <w:rsid w:val="00096946"/>
    <w:rsid w:val="00096E6A"/>
    <w:rsid w:val="00097395"/>
    <w:rsid w:val="000A02FF"/>
    <w:rsid w:val="000A0391"/>
    <w:rsid w:val="000A09D8"/>
    <w:rsid w:val="000A118B"/>
    <w:rsid w:val="000A1650"/>
    <w:rsid w:val="000A1774"/>
    <w:rsid w:val="000A1A92"/>
    <w:rsid w:val="000A1C40"/>
    <w:rsid w:val="000A247A"/>
    <w:rsid w:val="000A27A5"/>
    <w:rsid w:val="000A2ADE"/>
    <w:rsid w:val="000A2B4F"/>
    <w:rsid w:val="000A31E3"/>
    <w:rsid w:val="000A3429"/>
    <w:rsid w:val="000A3F64"/>
    <w:rsid w:val="000A4182"/>
    <w:rsid w:val="000A529F"/>
    <w:rsid w:val="000A538D"/>
    <w:rsid w:val="000A5AD7"/>
    <w:rsid w:val="000A6ECA"/>
    <w:rsid w:val="000A7303"/>
    <w:rsid w:val="000B065F"/>
    <w:rsid w:val="000B15B1"/>
    <w:rsid w:val="000B19F2"/>
    <w:rsid w:val="000B1BB0"/>
    <w:rsid w:val="000B1BD4"/>
    <w:rsid w:val="000B3D93"/>
    <w:rsid w:val="000B3FDB"/>
    <w:rsid w:val="000B400B"/>
    <w:rsid w:val="000B58A8"/>
    <w:rsid w:val="000B5A7D"/>
    <w:rsid w:val="000B6565"/>
    <w:rsid w:val="000B65EA"/>
    <w:rsid w:val="000B664A"/>
    <w:rsid w:val="000B673D"/>
    <w:rsid w:val="000B6D27"/>
    <w:rsid w:val="000B7369"/>
    <w:rsid w:val="000B743B"/>
    <w:rsid w:val="000B7BE6"/>
    <w:rsid w:val="000C27FB"/>
    <w:rsid w:val="000C3B5E"/>
    <w:rsid w:val="000C40B3"/>
    <w:rsid w:val="000C4B6D"/>
    <w:rsid w:val="000C68B2"/>
    <w:rsid w:val="000C69D6"/>
    <w:rsid w:val="000C6E55"/>
    <w:rsid w:val="000C7609"/>
    <w:rsid w:val="000D1355"/>
    <w:rsid w:val="000D1B0A"/>
    <w:rsid w:val="000D2121"/>
    <w:rsid w:val="000D270C"/>
    <w:rsid w:val="000D336C"/>
    <w:rsid w:val="000D3B41"/>
    <w:rsid w:val="000D3FDC"/>
    <w:rsid w:val="000D4283"/>
    <w:rsid w:val="000D4A19"/>
    <w:rsid w:val="000D6387"/>
    <w:rsid w:val="000D6C0F"/>
    <w:rsid w:val="000D6EB2"/>
    <w:rsid w:val="000D6FAD"/>
    <w:rsid w:val="000D7137"/>
    <w:rsid w:val="000D76BD"/>
    <w:rsid w:val="000D7A52"/>
    <w:rsid w:val="000E0954"/>
    <w:rsid w:val="000E0DC0"/>
    <w:rsid w:val="000E10D0"/>
    <w:rsid w:val="000E1251"/>
    <w:rsid w:val="000E278D"/>
    <w:rsid w:val="000E3188"/>
    <w:rsid w:val="000E31E2"/>
    <w:rsid w:val="000E47A2"/>
    <w:rsid w:val="000E557B"/>
    <w:rsid w:val="000E59D8"/>
    <w:rsid w:val="000E5F47"/>
    <w:rsid w:val="000E7F54"/>
    <w:rsid w:val="000F009A"/>
    <w:rsid w:val="000F0330"/>
    <w:rsid w:val="000F048B"/>
    <w:rsid w:val="000F0FF6"/>
    <w:rsid w:val="000F166B"/>
    <w:rsid w:val="000F18FF"/>
    <w:rsid w:val="000F213B"/>
    <w:rsid w:val="000F248D"/>
    <w:rsid w:val="000F37AF"/>
    <w:rsid w:val="000F5487"/>
    <w:rsid w:val="000F559D"/>
    <w:rsid w:val="000F59BB"/>
    <w:rsid w:val="000F5E45"/>
    <w:rsid w:val="000F682B"/>
    <w:rsid w:val="000F6B01"/>
    <w:rsid w:val="000F6B25"/>
    <w:rsid w:val="000F6BCD"/>
    <w:rsid w:val="000F7431"/>
    <w:rsid w:val="000F7495"/>
    <w:rsid w:val="000F7A69"/>
    <w:rsid w:val="0010013B"/>
    <w:rsid w:val="001001AF"/>
    <w:rsid w:val="001008D2"/>
    <w:rsid w:val="00100C2E"/>
    <w:rsid w:val="001018C1"/>
    <w:rsid w:val="00101972"/>
    <w:rsid w:val="00102155"/>
    <w:rsid w:val="00102404"/>
    <w:rsid w:val="00102E8D"/>
    <w:rsid w:val="00104876"/>
    <w:rsid w:val="00104941"/>
    <w:rsid w:val="00104989"/>
    <w:rsid w:val="00104B6F"/>
    <w:rsid w:val="00105B92"/>
    <w:rsid w:val="001066B9"/>
    <w:rsid w:val="00107334"/>
    <w:rsid w:val="00107D30"/>
    <w:rsid w:val="00110072"/>
    <w:rsid w:val="00110631"/>
    <w:rsid w:val="0011088D"/>
    <w:rsid w:val="00110B04"/>
    <w:rsid w:val="00110D89"/>
    <w:rsid w:val="0011178B"/>
    <w:rsid w:val="00111A15"/>
    <w:rsid w:val="00112389"/>
    <w:rsid w:val="00112E27"/>
    <w:rsid w:val="00114528"/>
    <w:rsid w:val="0011526B"/>
    <w:rsid w:val="001155E9"/>
    <w:rsid w:val="001156D7"/>
    <w:rsid w:val="0011673C"/>
    <w:rsid w:val="00116EC4"/>
    <w:rsid w:val="00117246"/>
    <w:rsid w:val="0011730D"/>
    <w:rsid w:val="00120281"/>
    <w:rsid w:val="001203AA"/>
    <w:rsid w:val="001206C2"/>
    <w:rsid w:val="0012081A"/>
    <w:rsid w:val="00121094"/>
    <w:rsid w:val="00121874"/>
    <w:rsid w:val="00121F63"/>
    <w:rsid w:val="00122908"/>
    <w:rsid w:val="001229FA"/>
    <w:rsid w:val="00122BFC"/>
    <w:rsid w:val="00122C89"/>
    <w:rsid w:val="00123B98"/>
    <w:rsid w:val="00123FDD"/>
    <w:rsid w:val="00126474"/>
    <w:rsid w:val="00126B2C"/>
    <w:rsid w:val="00127615"/>
    <w:rsid w:val="001301F5"/>
    <w:rsid w:val="00132B23"/>
    <w:rsid w:val="00133A44"/>
    <w:rsid w:val="0013534A"/>
    <w:rsid w:val="00135AFA"/>
    <w:rsid w:val="00135B3B"/>
    <w:rsid w:val="001362D5"/>
    <w:rsid w:val="001363F1"/>
    <w:rsid w:val="00136497"/>
    <w:rsid w:val="00137AE9"/>
    <w:rsid w:val="00140159"/>
    <w:rsid w:val="00140634"/>
    <w:rsid w:val="001408AE"/>
    <w:rsid w:val="001409C3"/>
    <w:rsid w:val="00141553"/>
    <w:rsid w:val="001417B6"/>
    <w:rsid w:val="00142287"/>
    <w:rsid w:val="001432BB"/>
    <w:rsid w:val="001438E6"/>
    <w:rsid w:val="00143A72"/>
    <w:rsid w:val="00144319"/>
    <w:rsid w:val="00144A06"/>
    <w:rsid w:val="00145ED9"/>
    <w:rsid w:val="00146F60"/>
    <w:rsid w:val="00146F72"/>
    <w:rsid w:val="00147114"/>
    <w:rsid w:val="00147478"/>
    <w:rsid w:val="00147760"/>
    <w:rsid w:val="0014786B"/>
    <w:rsid w:val="00150234"/>
    <w:rsid w:val="00150344"/>
    <w:rsid w:val="00150773"/>
    <w:rsid w:val="00150882"/>
    <w:rsid w:val="00151362"/>
    <w:rsid w:val="00151471"/>
    <w:rsid w:val="00151E4B"/>
    <w:rsid w:val="00151E54"/>
    <w:rsid w:val="001522E1"/>
    <w:rsid w:val="001532B4"/>
    <w:rsid w:val="00154101"/>
    <w:rsid w:val="001549B6"/>
    <w:rsid w:val="00154F1E"/>
    <w:rsid w:val="00154F49"/>
    <w:rsid w:val="00156ABA"/>
    <w:rsid w:val="00157A98"/>
    <w:rsid w:val="00157ADA"/>
    <w:rsid w:val="00157E0B"/>
    <w:rsid w:val="00160035"/>
    <w:rsid w:val="001604CE"/>
    <w:rsid w:val="00160BC4"/>
    <w:rsid w:val="00160F2A"/>
    <w:rsid w:val="00161BC7"/>
    <w:rsid w:val="00161D8A"/>
    <w:rsid w:val="0016228B"/>
    <w:rsid w:val="00162732"/>
    <w:rsid w:val="00162B7E"/>
    <w:rsid w:val="00162BC1"/>
    <w:rsid w:val="00162BCF"/>
    <w:rsid w:val="00162E96"/>
    <w:rsid w:val="00163539"/>
    <w:rsid w:val="00163C45"/>
    <w:rsid w:val="0016406B"/>
    <w:rsid w:val="00164C0E"/>
    <w:rsid w:val="00164C85"/>
    <w:rsid w:val="001652F2"/>
    <w:rsid w:val="00165502"/>
    <w:rsid w:val="001659EF"/>
    <w:rsid w:val="00165DAD"/>
    <w:rsid w:val="00165DB5"/>
    <w:rsid w:val="00165E5E"/>
    <w:rsid w:val="0016659A"/>
    <w:rsid w:val="00166652"/>
    <w:rsid w:val="00166AC7"/>
    <w:rsid w:val="00166DCB"/>
    <w:rsid w:val="001671FB"/>
    <w:rsid w:val="00167852"/>
    <w:rsid w:val="0017052E"/>
    <w:rsid w:val="001709C8"/>
    <w:rsid w:val="00171C67"/>
    <w:rsid w:val="00171E99"/>
    <w:rsid w:val="001724A7"/>
    <w:rsid w:val="00172514"/>
    <w:rsid w:val="00172609"/>
    <w:rsid w:val="001728F1"/>
    <w:rsid w:val="00172E01"/>
    <w:rsid w:val="00174740"/>
    <w:rsid w:val="00174EE2"/>
    <w:rsid w:val="00175210"/>
    <w:rsid w:val="00175B63"/>
    <w:rsid w:val="00175E26"/>
    <w:rsid w:val="00175FE9"/>
    <w:rsid w:val="001763D8"/>
    <w:rsid w:val="001766D5"/>
    <w:rsid w:val="00176EE2"/>
    <w:rsid w:val="00177318"/>
    <w:rsid w:val="0017781D"/>
    <w:rsid w:val="00177DFB"/>
    <w:rsid w:val="00177EDB"/>
    <w:rsid w:val="00177FD7"/>
    <w:rsid w:val="00180942"/>
    <w:rsid w:val="001809C6"/>
    <w:rsid w:val="001823B4"/>
    <w:rsid w:val="0018395E"/>
    <w:rsid w:val="0018401B"/>
    <w:rsid w:val="00184258"/>
    <w:rsid w:val="0018486D"/>
    <w:rsid w:val="00185065"/>
    <w:rsid w:val="00185F84"/>
    <w:rsid w:val="0018649A"/>
    <w:rsid w:val="00186605"/>
    <w:rsid w:val="00186AE3"/>
    <w:rsid w:val="0018783D"/>
    <w:rsid w:val="0018797E"/>
    <w:rsid w:val="00187CA8"/>
    <w:rsid w:val="00187CD5"/>
    <w:rsid w:val="00190197"/>
    <w:rsid w:val="00190C91"/>
    <w:rsid w:val="001913A9"/>
    <w:rsid w:val="00191F99"/>
    <w:rsid w:val="00191FE5"/>
    <w:rsid w:val="00195042"/>
    <w:rsid w:val="00195147"/>
    <w:rsid w:val="001953D9"/>
    <w:rsid w:val="001969BC"/>
    <w:rsid w:val="00196BD4"/>
    <w:rsid w:val="00196DD7"/>
    <w:rsid w:val="00197016"/>
    <w:rsid w:val="001975F8"/>
    <w:rsid w:val="00197BA8"/>
    <w:rsid w:val="001A05C8"/>
    <w:rsid w:val="001A07F7"/>
    <w:rsid w:val="001A0ED6"/>
    <w:rsid w:val="001A19EF"/>
    <w:rsid w:val="001A1B03"/>
    <w:rsid w:val="001A1B88"/>
    <w:rsid w:val="001A1BCA"/>
    <w:rsid w:val="001A2A91"/>
    <w:rsid w:val="001A2E11"/>
    <w:rsid w:val="001A31E9"/>
    <w:rsid w:val="001A32C2"/>
    <w:rsid w:val="001A394F"/>
    <w:rsid w:val="001A3B75"/>
    <w:rsid w:val="001A3E60"/>
    <w:rsid w:val="001A4089"/>
    <w:rsid w:val="001A4463"/>
    <w:rsid w:val="001A4602"/>
    <w:rsid w:val="001A5AE4"/>
    <w:rsid w:val="001A5B8D"/>
    <w:rsid w:val="001A6161"/>
    <w:rsid w:val="001A6DCD"/>
    <w:rsid w:val="001B1321"/>
    <w:rsid w:val="001B1511"/>
    <w:rsid w:val="001B1548"/>
    <w:rsid w:val="001B16F9"/>
    <w:rsid w:val="001B24E8"/>
    <w:rsid w:val="001B270A"/>
    <w:rsid w:val="001B2859"/>
    <w:rsid w:val="001B2E53"/>
    <w:rsid w:val="001B36F5"/>
    <w:rsid w:val="001B4470"/>
    <w:rsid w:val="001B4866"/>
    <w:rsid w:val="001B5F49"/>
    <w:rsid w:val="001B6492"/>
    <w:rsid w:val="001B7164"/>
    <w:rsid w:val="001B7680"/>
    <w:rsid w:val="001B7F28"/>
    <w:rsid w:val="001C01F9"/>
    <w:rsid w:val="001C0245"/>
    <w:rsid w:val="001C031C"/>
    <w:rsid w:val="001C0548"/>
    <w:rsid w:val="001C254F"/>
    <w:rsid w:val="001C3150"/>
    <w:rsid w:val="001C3180"/>
    <w:rsid w:val="001C3B19"/>
    <w:rsid w:val="001C3C39"/>
    <w:rsid w:val="001C3EA9"/>
    <w:rsid w:val="001C4660"/>
    <w:rsid w:val="001C57CD"/>
    <w:rsid w:val="001C6A2D"/>
    <w:rsid w:val="001C6EC7"/>
    <w:rsid w:val="001C6EC9"/>
    <w:rsid w:val="001C77F6"/>
    <w:rsid w:val="001D0179"/>
    <w:rsid w:val="001D03E5"/>
    <w:rsid w:val="001D062F"/>
    <w:rsid w:val="001D069F"/>
    <w:rsid w:val="001D09D6"/>
    <w:rsid w:val="001D16B3"/>
    <w:rsid w:val="001D34DF"/>
    <w:rsid w:val="001D3BD8"/>
    <w:rsid w:val="001D4566"/>
    <w:rsid w:val="001D4A82"/>
    <w:rsid w:val="001D6F35"/>
    <w:rsid w:val="001E06DE"/>
    <w:rsid w:val="001E2964"/>
    <w:rsid w:val="001E325B"/>
    <w:rsid w:val="001E4477"/>
    <w:rsid w:val="001E4647"/>
    <w:rsid w:val="001E4864"/>
    <w:rsid w:val="001E49BD"/>
    <w:rsid w:val="001E4D5A"/>
    <w:rsid w:val="001E53EC"/>
    <w:rsid w:val="001E62D1"/>
    <w:rsid w:val="001E7A58"/>
    <w:rsid w:val="001E7A64"/>
    <w:rsid w:val="001F024E"/>
    <w:rsid w:val="001F07A9"/>
    <w:rsid w:val="001F0F0C"/>
    <w:rsid w:val="001F0F2B"/>
    <w:rsid w:val="001F1022"/>
    <w:rsid w:val="001F1128"/>
    <w:rsid w:val="001F166E"/>
    <w:rsid w:val="001F1D80"/>
    <w:rsid w:val="001F1FEF"/>
    <w:rsid w:val="001F314E"/>
    <w:rsid w:val="001F3679"/>
    <w:rsid w:val="001F3AFE"/>
    <w:rsid w:val="001F44A7"/>
    <w:rsid w:val="001F75D4"/>
    <w:rsid w:val="001F7C13"/>
    <w:rsid w:val="001F7F69"/>
    <w:rsid w:val="001F7F7A"/>
    <w:rsid w:val="0020025A"/>
    <w:rsid w:val="0020081A"/>
    <w:rsid w:val="00201721"/>
    <w:rsid w:val="002020DB"/>
    <w:rsid w:val="002023D1"/>
    <w:rsid w:val="002040C2"/>
    <w:rsid w:val="00205049"/>
    <w:rsid w:val="00205F4F"/>
    <w:rsid w:val="00206127"/>
    <w:rsid w:val="00207311"/>
    <w:rsid w:val="00207FAD"/>
    <w:rsid w:val="002108D6"/>
    <w:rsid w:val="00210BA5"/>
    <w:rsid w:val="002110C0"/>
    <w:rsid w:val="0021131B"/>
    <w:rsid w:val="00211546"/>
    <w:rsid w:val="00211BB8"/>
    <w:rsid w:val="002130BC"/>
    <w:rsid w:val="0021370F"/>
    <w:rsid w:val="00214629"/>
    <w:rsid w:val="002158F8"/>
    <w:rsid w:val="00216D8C"/>
    <w:rsid w:val="00217462"/>
    <w:rsid w:val="002204DE"/>
    <w:rsid w:val="00221C43"/>
    <w:rsid w:val="00221E25"/>
    <w:rsid w:val="0022235B"/>
    <w:rsid w:val="00224297"/>
    <w:rsid w:val="00224B1F"/>
    <w:rsid w:val="00224E6D"/>
    <w:rsid w:val="002252DD"/>
    <w:rsid w:val="00225414"/>
    <w:rsid w:val="00225B48"/>
    <w:rsid w:val="00225C35"/>
    <w:rsid w:val="00225CB7"/>
    <w:rsid w:val="00227976"/>
    <w:rsid w:val="00227A32"/>
    <w:rsid w:val="00227EF1"/>
    <w:rsid w:val="002303F2"/>
    <w:rsid w:val="002309BC"/>
    <w:rsid w:val="002320B3"/>
    <w:rsid w:val="00232B6C"/>
    <w:rsid w:val="00232D50"/>
    <w:rsid w:val="00233749"/>
    <w:rsid w:val="00233FE1"/>
    <w:rsid w:val="002343EA"/>
    <w:rsid w:val="00235892"/>
    <w:rsid w:val="00236343"/>
    <w:rsid w:val="00236B59"/>
    <w:rsid w:val="00237175"/>
    <w:rsid w:val="00237BA1"/>
    <w:rsid w:val="002414B4"/>
    <w:rsid w:val="00241756"/>
    <w:rsid w:val="00241A3D"/>
    <w:rsid w:val="002423CB"/>
    <w:rsid w:val="002425B3"/>
    <w:rsid w:val="00242AE4"/>
    <w:rsid w:val="00242C58"/>
    <w:rsid w:val="00243379"/>
    <w:rsid w:val="00243C78"/>
    <w:rsid w:val="00244A59"/>
    <w:rsid w:val="0024554B"/>
    <w:rsid w:val="00245594"/>
    <w:rsid w:val="00245B29"/>
    <w:rsid w:val="00246500"/>
    <w:rsid w:val="00246844"/>
    <w:rsid w:val="00247AC5"/>
    <w:rsid w:val="00247BFA"/>
    <w:rsid w:val="0025048E"/>
    <w:rsid w:val="002506BE"/>
    <w:rsid w:val="0025084E"/>
    <w:rsid w:val="00250C1D"/>
    <w:rsid w:val="00251541"/>
    <w:rsid w:val="0025273B"/>
    <w:rsid w:val="002527BB"/>
    <w:rsid w:val="0025286F"/>
    <w:rsid w:val="00252C11"/>
    <w:rsid w:val="00255B0C"/>
    <w:rsid w:val="00255BD7"/>
    <w:rsid w:val="00256395"/>
    <w:rsid w:val="002564C7"/>
    <w:rsid w:val="00256782"/>
    <w:rsid w:val="00257075"/>
    <w:rsid w:val="002572B1"/>
    <w:rsid w:val="002577E8"/>
    <w:rsid w:val="00257E01"/>
    <w:rsid w:val="002600FD"/>
    <w:rsid w:val="002602BC"/>
    <w:rsid w:val="002612B9"/>
    <w:rsid w:val="00262260"/>
    <w:rsid w:val="00262575"/>
    <w:rsid w:val="002627A2"/>
    <w:rsid w:val="00262F50"/>
    <w:rsid w:val="002632A5"/>
    <w:rsid w:val="00263376"/>
    <w:rsid w:val="00263CDE"/>
    <w:rsid w:val="00263F1B"/>
    <w:rsid w:val="00264A0C"/>
    <w:rsid w:val="00264B8A"/>
    <w:rsid w:val="00264C8F"/>
    <w:rsid w:val="00264E28"/>
    <w:rsid w:val="00265A20"/>
    <w:rsid w:val="00265F07"/>
    <w:rsid w:val="0026665F"/>
    <w:rsid w:val="00267355"/>
    <w:rsid w:val="002675B0"/>
    <w:rsid w:val="00267FB7"/>
    <w:rsid w:val="0027083E"/>
    <w:rsid w:val="002713A5"/>
    <w:rsid w:val="002714D9"/>
    <w:rsid w:val="00271864"/>
    <w:rsid w:val="00271A0D"/>
    <w:rsid w:val="00271EAF"/>
    <w:rsid w:val="00272679"/>
    <w:rsid w:val="002728BC"/>
    <w:rsid w:val="0027298A"/>
    <w:rsid w:val="00272E8C"/>
    <w:rsid w:val="00273F82"/>
    <w:rsid w:val="00274535"/>
    <w:rsid w:val="00274608"/>
    <w:rsid w:val="00274C30"/>
    <w:rsid w:val="00276851"/>
    <w:rsid w:val="0027777E"/>
    <w:rsid w:val="00277B0D"/>
    <w:rsid w:val="00277D47"/>
    <w:rsid w:val="00280AF9"/>
    <w:rsid w:val="002810BA"/>
    <w:rsid w:val="00281735"/>
    <w:rsid w:val="00281E14"/>
    <w:rsid w:val="00282B29"/>
    <w:rsid w:val="00283237"/>
    <w:rsid w:val="00283449"/>
    <w:rsid w:val="00283494"/>
    <w:rsid w:val="00283D66"/>
    <w:rsid w:val="00283F50"/>
    <w:rsid w:val="0028521D"/>
    <w:rsid w:val="002873F5"/>
    <w:rsid w:val="00287C16"/>
    <w:rsid w:val="0029011E"/>
    <w:rsid w:val="002910D7"/>
    <w:rsid w:val="00291120"/>
    <w:rsid w:val="002911B4"/>
    <w:rsid w:val="002911EA"/>
    <w:rsid w:val="00291232"/>
    <w:rsid w:val="00291313"/>
    <w:rsid w:val="00291FC6"/>
    <w:rsid w:val="002923D0"/>
    <w:rsid w:val="0029251B"/>
    <w:rsid w:val="00293CF7"/>
    <w:rsid w:val="00294697"/>
    <w:rsid w:val="00294C2A"/>
    <w:rsid w:val="00295CD0"/>
    <w:rsid w:val="00295D0A"/>
    <w:rsid w:val="00295FAB"/>
    <w:rsid w:val="002960FC"/>
    <w:rsid w:val="002962F1"/>
    <w:rsid w:val="00296823"/>
    <w:rsid w:val="00297A1D"/>
    <w:rsid w:val="00297A70"/>
    <w:rsid w:val="002A0EB0"/>
    <w:rsid w:val="002A12D2"/>
    <w:rsid w:val="002A1F0C"/>
    <w:rsid w:val="002A210E"/>
    <w:rsid w:val="002A2FDA"/>
    <w:rsid w:val="002A3105"/>
    <w:rsid w:val="002A36DA"/>
    <w:rsid w:val="002A37B5"/>
    <w:rsid w:val="002A493E"/>
    <w:rsid w:val="002A5F4F"/>
    <w:rsid w:val="002A6136"/>
    <w:rsid w:val="002A6464"/>
    <w:rsid w:val="002A65F8"/>
    <w:rsid w:val="002A667D"/>
    <w:rsid w:val="002A75AA"/>
    <w:rsid w:val="002A7CEB"/>
    <w:rsid w:val="002A7E8F"/>
    <w:rsid w:val="002B0AE9"/>
    <w:rsid w:val="002B0DE6"/>
    <w:rsid w:val="002B1141"/>
    <w:rsid w:val="002B11A0"/>
    <w:rsid w:val="002B1432"/>
    <w:rsid w:val="002B1B5C"/>
    <w:rsid w:val="002B1C29"/>
    <w:rsid w:val="002B1CF8"/>
    <w:rsid w:val="002B2015"/>
    <w:rsid w:val="002B35E3"/>
    <w:rsid w:val="002B3E51"/>
    <w:rsid w:val="002B5168"/>
    <w:rsid w:val="002B5B57"/>
    <w:rsid w:val="002B61C1"/>
    <w:rsid w:val="002B6249"/>
    <w:rsid w:val="002B73A2"/>
    <w:rsid w:val="002B7C0F"/>
    <w:rsid w:val="002B7FAE"/>
    <w:rsid w:val="002C07ED"/>
    <w:rsid w:val="002C086F"/>
    <w:rsid w:val="002C0BEB"/>
    <w:rsid w:val="002C1773"/>
    <w:rsid w:val="002C2F0F"/>
    <w:rsid w:val="002C2F95"/>
    <w:rsid w:val="002C32AB"/>
    <w:rsid w:val="002C3433"/>
    <w:rsid w:val="002C3800"/>
    <w:rsid w:val="002C3AB6"/>
    <w:rsid w:val="002C4213"/>
    <w:rsid w:val="002C464A"/>
    <w:rsid w:val="002C57FD"/>
    <w:rsid w:val="002C5AB5"/>
    <w:rsid w:val="002C5B76"/>
    <w:rsid w:val="002C671C"/>
    <w:rsid w:val="002C6788"/>
    <w:rsid w:val="002C71DD"/>
    <w:rsid w:val="002C7BF2"/>
    <w:rsid w:val="002D0375"/>
    <w:rsid w:val="002D0EA3"/>
    <w:rsid w:val="002D13CF"/>
    <w:rsid w:val="002D16E7"/>
    <w:rsid w:val="002D2777"/>
    <w:rsid w:val="002D2C1C"/>
    <w:rsid w:val="002D37B7"/>
    <w:rsid w:val="002D3CF8"/>
    <w:rsid w:val="002D3FDA"/>
    <w:rsid w:val="002D4F8B"/>
    <w:rsid w:val="002D532E"/>
    <w:rsid w:val="002D5387"/>
    <w:rsid w:val="002D6D2F"/>
    <w:rsid w:val="002D74BD"/>
    <w:rsid w:val="002D7616"/>
    <w:rsid w:val="002D7738"/>
    <w:rsid w:val="002E0204"/>
    <w:rsid w:val="002E0BBB"/>
    <w:rsid w:val="002E0C62"/>
    <w:rsid w:val="002E14B8"/>
    <w:rsid w:val="002E2007"/>
    <w:rsid w:val="002E259C"/>
    <w:rsid w:val="002E25F2"/>
    <w:rsid w:val="002E28B8"/>
    <w:rsid w:val="002E315E"/>
    <w:rsid w:val="002E3F31"/>
    <w:rsid w:val="002E4179"/>
    <w:rsid w:val="002E5164"/>
    <w:rsid w:val="002E5320"/>
    <w:rsid w:val="002E5407"/>
    <w:rsid w:val="002E5934"/>
    <w:rsid w:val="002E6A7E"/>
    <w:rsid w:val="002E6CF0"/>
    <w:rsid w:val="002E6F28"/>
    <w:rsid w:val="002F0C6C"/>
    <w:rsid w:val="002F0C9C"/>
    <w:rsid w:val="002F2806"/>
    <w:rsid w:val="002F33EA"/>
    <w:rsid w:val="002F4191"/>
    <w:rsid w:val="002F46D7"/>
    <w:rsid w:val="002F5128"/>
    <w:rsid w:val="002F5446"/>
    <w:rsid w:val="002F6A95"/>
    <w:rsid w:val="002F7044"/>
    <w:rsid w:val="002F7058"/>
    <w:rsid w:val="002F78BB"/>
    <w:rsid w:val="00301861"/>
    <w:rsid w:val="00301D97"/>
    <w:rsid w:val="00301ED3"/>
    <w:rsid w:val="00302496"/>
    <w:rsid w:val="00302B0B"/>
    <w:rsid w:val="003035DF"/>
    <w:rsid w:val="00303C2E"/>
    <w:rsid w:val="00304AEB"/>
    <w:rsid w:val="0030522B"/>
    <w:rsid w:val="00306259"/>
    <w:rsid w:val="00306739"/>
    <w:rsid w:val="0030697E"/>
    <w:rsid w:val="00306B5F"/>
    <w:rsid w:val="00307016"/>
    <w:rsid w:val="00307A6C"/>
    <w:rsid w:val="00310926"/>
    <w:rsid w:val="00311B12"/>
    <w:rsid w:val="00311F8C"/>
    <w:rsid w:val="0031216C"/>
    <w:rsid w:val="00312538"/>
    <w:rsid w:val="00313135"/>
    <w:rsid w:val="0031325E"/>
    <w:rsid w:val="003132E2"/>
    <w:rsid w:val="0031361A"/>
    <w:rsid w:val="00313DCB"/>
    <w:rsid w:val="00313FEA"/>
    <w:rsid w:val="00314031"/>
    <w:rsid w:val="00314185"/>
    <w:rsid w:val="003144F7"/>
    <w:rsid w:val="00315F2E"/>
    <w:rsid w:val="00316C98"/>
    <w:rsid w:val="00317017"/>
    <w:rsid w:val="003172AA"/>
    <w:rsid w:val="003175A4"/>
    <w:rsid w:val="00317C0A"/>
    <w:rsid w:val="00317EAB"/>
    <w:rsid w:val="00320E60"/>
    <w:rsid w:val="00320FE5"/>
    <w:rsid w:val="003212BD"/>
    <w:rsid w:val="0032183D"/>
    <w:rsid w:val="00321F44"/>
    <w:rsid w:val="00322327"/>
    <w:rsid w:val="00322F29"/>
    <w:rsid w:val="00322F4A"/>
    <w:rsid w:val="0032389C"/>
    <w:rsid w:val="00324C60"/>
    <w:rsid w:val="00324CBD"/>
    <w:rsid w:val="00324CEB"/>
    <w:rsid w:val="00325253"/>
    <w:rsid w:val="0032546E"/>
    <w:rsid w:val="003256D2"/>
    <w:rsid w:val="003256F6"/>
    <w:rsid w:val="00326951"/>
    <w:rsid w:val="003272B5"/>
    <w:rsid w:val="00327962"/>
    <w:rsid w:val="00327CE6"/>
    <w:rsid w:val="00330857"/>
    <w:rsid w:val="00330D20"/>
    <w:rsid w:val="003319CD"/>
    <w:rsid w:val="00331B8E"/>
    <w:rsid w:val="003327D4"/>
    <w:rsid w:val="00332A46"/>
    <w:rsid w:val="00332C49"/>
    <w:rsid w:val="00333CD3"/>
    <w:rsid w:val="00333EE9"/>
    <w:rsid w:val="00334253"/>
    <w:rsid w:val="00335212"/>
    <w:rsid w:val="00335861"/>
    <w:rsid w:val="00335954"/>
    <w:rsid w:val="003376E3"/>
    <w:rsid w:val="00337CCD"/>
    <w:rsid w:val="00341341"/>
    <w:rsid w:val="00342E4D"/>
    <w:rsid w:val="0034354C"/>
    <w:rsid w:val="00343EDE"/>
    <w:rsid w:val="0034447A"/>
    <w:rsid w:val="0034475C"/>
    <w:rsid w:val="00344A73"/>
    <w:rsid w:val="003459BF"/>
    <w:rsid w:val="00347361"/>
    <w:rsid w:val="00347875"/>
    <w:rsid w:val="00351247"/>
    <w:rsid w:val="003515D3"/>
    <w:rsid w:val="00351765"/>
    <w:rsid w:val="0035220E"/>
    <w:rsid w:val="00352AAA"/>
    <w:rsid w:val="003534DD"/>
    <w:rsid w:val="00353789"/>
    <w:rsid w:val="00353EE8"/>
    <w:rsid w:val="00354054"/>
    <w:rsid w:val="00354703"/>
    <w:rsid w:val="003549A0"/>
    <w:rsid w:val="00354FF2"/>
    <w:rsid w:val="00355464"/>
    <w:rsid w:val="0035566E"/>
    <w:rsid w:val="00355D3A"/>
    <w:rsid w:val="0035629C"/>
    <w:rsid w:val="003578F0"/>
    <w:rsid w:val="003613CC"/>
    <w:rsid w:val="00361ABA"/>
    <w:rsid w:val="003625EB"/>
    <w:rsid w:val="00363B20"/>
    <w:rsid w:val="00364740"/>
    <w:rsid w:val="00364A92"/>
    <w:rsid w:val="00364B6C"/>
    <w:rsid w:val="0036519E"/>
    <w:rsid w:val="0036573F"/>
    <w:rsid w:val="00366349"/>
    <w:rsid w:val="00367C2A"/>
    <w:rsid w:val="00370357"/>
    <w:rsid w:val="003712D8"/>
    <w:rsid w:val="00371D40"/>
    <w:rsid w:val="003724FD"/>
    <w:rsid w:val="00372722"/>
    <w:rsid w:val="00372ACB"/>
    <w:rsid w:val="00372BF5"/>
    <w:rsid w:val="00372DD8"/>
    <w:rsid w:val="0037327E"/>
    <w:rsid w:val="003732CC"/>
    <w:rsid w:val="00373EEC"/>
    <w:rsid w:val="00374777"/>
    <w:rsid w:val="00374C5B"/>
    <w:rsid w:val="0037536D"/>
    <w:rsid w:val="00375D5D"/>
    <w:rsid w:val="00375DD0"/>
    <w:rsid w:val="00375EF4"/>
    <w:rsid w:val="0037700E"/>
    <w:rsid w:val="00377096"/>
    <w:rsid w:val="0037763E"/>
    <w:rsid w:val="00377A36"/>
    <w:rsid w:val="003801D5"/>
    <w:rsid w:val="003804AA"/>
    <w:rsid w:val="00380BD5"/>
    <w:rsid w:val="00381A11"/>
    <w:rsid w:val="00381AE2"/>
    <w:rsid w:val="0038223E"/>
    <w:rsid w:val="003828F5"/>
    <w:rsid w:val="00382906"/>
    <w:rsid w:val="003829CF"/>
    <w:rsid w:val="00382B59"/>
    <w:rsid w:val="003836ED"/>
    <w:rsid w:val="00383977"/>
    <w:rsid w:val="00383BA1"/>
    <w:rsid w:val="00383D25"/>
    <w:rsid w:val="00383EB7"/>
    <w:rsid w:val="00383ED6"/>
    <w:rsid w:val="00384FFE"/>
    <w:rsid w:val="0038591A"/>
    <w:rsid w:val="00386555"/>
    <w:rsid w:val="00387F7B"/>
    <w:rsid w:val="00390D00"/>
    <w:rsid w:val="00390D57"/>
    <w:rsid w:val="0039226F"/>
    <w:rsid w:val="00393AB8"/>
    <w:rsid w:val="00394F3A"/>
    <w:rsid w:val="00395837"/>
    <w:rsid w:val="00395CB9"/>
    <w:rsid w:val="003961F1"/>
    <w:rsid w:val="003A05B9"/>
    <w:rsid w:val="003A0908"/>
    <w:rsid w:val="003A160E"/>
    <w:rsid w:val="003A1661"/>
    <w:rsid w:val="003A310D"/>
    <w:rsid w:val="003A32C0"/>
    <w:rsid w:val="003A4031"/>
    <w:rsid w:val="003A5089"/>
    <w:rsid w:val="003A66D0"/>
    <w:rsid w:val="003A6A0F"/>
    <w:rsid w:val="003A774D"/>
    <w:rsid w:val="003B1234"/>
    <w:rsid w:val="003B2F39"/>
    <w:rsid w:val="003B3C9D"/>
    <w:rsid w:val="003B3CFD"/>
    <w:rsid w:val="003B3DB1"/>
    <w:rsid w:val="003B3E0B"/>
    <w:rsid w:val="003B437F"/>
    <w:rsid w:val="003B44E3"/>
    <w:rsid w:val="003B5212"/>
    <w:rsid w:val="003B5B03"/>
    <w:rsid w:val="003B6066"/>
    <w:rsid w:val="003B6F8A"/>
    <w:rsid w:val="003B77AE"/>
    <w:rsid w:val="003C003F"/>
    <w:rsid w:val="003C043E"/>
    <w:rsid w:val="003C0707"/>
    <w:rsid w:val="003C11A2"/>
    <w:rsid w:val="003C1522"/>
    <w:rsid w:val="003C1F9F"/>
    <w:rsid w:val="003C2040"/>
    <w:rsid w:val="003C28D9"/>
    <w:rsid w:val="003C2E81"/>
    <w:rsid w:val="003C34F2"/>
    <w:rsid w:val="003C3F24"/>
    <w:rsid w:val="003C4384"/>
    <w:rsid w:val="003C55EF"/>
    <w:rsid w:val="003C5C80"/>
    <w:rsid w:val="003C6E7C"/>
    <w:rsid w:val="003C75E1"/>
    <w:rsid w:val="003C76D0"/>
    <w:rsid w:val="003C780E"/>
    <w:rsid w:val="003C78A9"/>
    <w:rsid w:val="003C7C12"/>
    <w:rsid w:val="003C7E35"/>
    <w:rsid w:val="003C7FF0"/>
    <w:rsid w:val="003D01B7"/>
    <w:rsid w:val="003D0738"/>
    <w:rsid w:val="003D0F15"/>
    <w:rsid w:val="003D1575"/>
    <w:rsid w:val="003D17F2"/>
    <w:rsid w:val="003D1D5A"/>
    <w:rsid w:val="003D2880"/>
    <w:rsid w:val="003D292E"/>
    <w:rsid w:val="003D29ED"/>
    <w:rsid w:val="003D29F5"/>
    <w:rsid w:val="003D347A"/>
    <w:rsid w:val="003D3773"/>
    <w:rsid w:val="003D3F52"/>
    <w:rsid w:val="003D445C"/>
    <w:rsid w:val="003D4C05"/>
    <w:rsid w:val="003D4FE5"/>
    <w:rsid w:val="003D525D"/>
    <w:rsid w:val="003D572F"/>
    <w:rsid w:val="003D5959"/>
    <w:rsid w:val="003D5F9F"/>
    <w:rsid w:val="003D5FF8"/>
    <w:rsid w:val="003D662C"/>
    <w:rsid w:val="003D689C"/>
    <w:rsid w:val="003D6D04"/>
    <w:rsid w:val="003D7525"/>
    <w:rsid w:val="003E0A3F"/>
    <w:rsid w:val="003E11AF"/>
    <w:rsid w:val="003E1961"/>
    <w:rsid w:val="003E2244"/>
    <w:rsid w:val="003E2A1B"/>
    <w:rsid w:val="003E2D9C"/>
    <w:rsid w:val="003E33A0"/>
    <w:rsid w:val="003E46AF"/>
    <w:rsid w:val="003E480C"/>
    <w:rsid w:val="003E4A0F"/>
    <w:rsid w:val="003E4CE6"/>
    <w:rsid w:val="003E4FD6"/>
    <w:rsid w:val="003E56D0"/>
    <w:rsid w:val="003E6084"/>
    <w:rsid w:val="003E647B"/>
    <w:rsid w:val="003E68FA"/>
    <w:rsid w:val="003E71B0"/>
    <w:rsid w:val="003E7BAA"/>
    <w:rsid w:val="003E7BF5"/>
    <w:rsid w:val="003E7D6A"/>
    <w:rsid w:val="003F076E"/>
    <w:rsid w:val="003F1325"/>
    <w:rsid w:val="003F1840"/>
    <w:rsid w:val="003F1FA8"/>
    <w:rsid w:val="003F34D1"/>
    <w:rsid w:val="003F36D2"/>
    <w:rsid w:val="003F546F"/>
    <w:rsid w:val="003F5EA7"/>
    <w:rsid w:val="003F6013"/>
    <w:rsid w:val="003F6335"/>
    <w:rsid w:val="003F681F"/>
    <w:rsid w:val="003F68AC"/>
    <w:rsid w:val="003F6E22"/>
    <w:rsid w:val="003F70F9"/>
    <w:rsid w:val="00400539"/>
    <w:rsid w:val="00400625"/>
    <w:rsid w:val="00401A16"/>
    <w:rsid w:val="00402627"/>
    <w:rsid w:val="00402BB2"/>
    <w:rsid w:val="00402DB0"/>
    <w:rsid w:val="004038BD"/>
    <w:rsid w:val="00403BA3"/>
    <w:rsid w:val="00404314"/>
    <w:rsid w:val="004045B4"/>
    <w:rsid w:val="00404AB2"/>
    <w:rsid w:val="00404B07"/>
    <w:rsid w:val="00404DB9"/>
    <w:rsid w:val="00404F8C"/>
    <w:rsid w:val="00405692"/>
    <w:rsid w:val="0040681D"/>
    <w:rsid w:val="004068B3"/>
    <w:rsid w:val="00406EA2"/>
    <w:rsid w:val="0040796F"/>
    <w:rsid w:val="00410BE0"/>
    <w:rsid w:val="004120DE"/>
    <w:rsid w:val="00412230"/>
    <w:rsid w:val="00412455"/>
    <w:rsid w:val="004131E6"/>
    <w:rsid w:val="00413FD9"/>
    <w:rsid w:val="004143E7"/>
    <w:rsid w:val="00414526"/>
    <w:rsid w:val="00414529"/>
    <w:rsid w:val="00415691"/>
    <w:rsid w:val="00416B0F"/>
    <w:rsid w:val="00416FAE"/>
    <w:rsid w:val="004176BC"/>
    <w:rsid w:val="00417A7C"/>
    <w:rsid w:val="004203CA"/>
    <w:rsid w:val="00420A24"/>
    <w:rsid w:val="00421B54"/>
    <w:rsid w:val="00422F12"/>
    <w:rsid w:val="004230EB"/>
    <w:rsid w:val="00423C9B"/>
    <w:rsid w:val="004248E9"/>
    <w:rsid w:val="00424B22"/>
    <w:rsid w:val="004252C7"/>
    <w:rsid w:val="00425305"/>
    <w:rsid w:val="00426366"/>
    <w:rsid w:val="004265CC"/>
    <w:rsid w:val="004267C8"/>
    <w:rsid w:val="00426864"/>
    <w:rsid w:val="00427B6A"/>
    <w:rsid w:val="00430C49"/>
    <w:rsid w:val="00430EAF"/>
    <w:rsid w:val="00431046"/>
    <w:rsid w:val="00431CA5"/>
    <w:rsid w:val="004323E4"/>
    <w:rsid w:val="0043309B"/>
    <w:rsid w:val="004337E0"/>
    <w:rsid w:val="004337E4"/>
    <w:rsid w:val="00433B5B"/>
    <w:rsid w:val="00433F1E"/>
    <w:rsid w:val="004344E9"/>
    <w:rsid w:val="00436953"/>
    <w:rsid w:val="00436DAE"/>
    <w:rsid w:val="00437CD9"/>
    <w:rsid w:val="00440B01"/>
    <w:rsid w:val="00441372"/>
    <w:rsid w:val="0044181C"/>
    <w:rsid w:val="00441D76"/>
    <w:rsid w:val="00442AFA"/>
    <w:rsid w:val="00442ED1"/>
    <w:rsid w:val="0044367C"/>
    <w:rsid w:val="00443761"/>
    <w:rsid w:val="004443C0"/>
    <w:rsid w:val="004448C2"/>
    <w:rsid w:val="00445C10"/>
    <w:rsid w:val="0044628F"/>
    <w:rsid w:val="00446C8D"/>
    <w:rsid w:val="00446D79"/>
    <w:rsid w:val="00446FEA"/>
    <w:rsid w:val="00447592"/>
    <w:rsid w:val="00447D53"/>
    <w:rsid w:val="00450464"/>
    <w:rsid w:val="004505C6"/>
    <w:rsid w:val="004512D6"/>
    <w:rsid w:val="0045170B"/>
    <w:rsid w:val="00452868"/>
    <w:rsid w:val="00452963"/>
    <w:rsid w:val="00453175"/>
    <w:rsid w:val="00453970"/>
    <w:rsid w:val="00454451"/>
    <w:rsid w:val="00454D4E"/>
    <w:rsid w:val="00455669"/>
    <w:rsid w:val="00455720"/>
    <w:rsid w:val="00455C87"/>
    <w:rsid w:val="0045600C"/>
    <w:rsid w:val="00456070"/>
    <w:rsid w:val="00457286"/>
    <w:rsid w:val="004574D1"/>
    <w:rsid w:val="00457FCA"/>
    <w:rsid w:val="0046016A"/>
    <w:rsid w:val="0046068C"/>
    <w:rsid w:val="004609C6"/>
    <w:rsid w:val="004616A4"/>
    <w:rsid w:val="00461870"/>
    <w:rsid w:val="00461BB8"/>
    <w:rsid w:val="00461CEC"/>
    <w:rsid w:val="00462427"/>
    <w:rsid w:val="00462D2E"/>
    <w:rsid w:val="0046394E"/>
    <w:rsid w:val="00463EDA"/>
    <w:rsid w:val="00465C48"/>
    <w:rsid w:val="004710B6"/>
    <w:rsid w:val="00471155"/>
    <w:rsid w:val="004719B7"/>
    <w:rsid w:val="00471C88"/>
    <w:rsid w:val="00472994"/>
    <w:rsid w:val="0047414C"/>
    <w:rsid w:val="0047447E"/>
    <w:rsid w:val="0047475D"/>
    <w:rsid w:val="004747C3"/>
    <w:rsid w:val="0047480C"/>
    <w:rsid w:val="00477E2C"/>
    <w:rsid w:val="00477F72"/>
    <w:rsid w:val="004802C6"/>
    <w:rsid w:val="0048147E"/>
    <w:rsid w:val="00481525"/>
    <w:rsid w:val="004825E9"/>
    <w:rsid w:val="00482C35"/>
    <w:rsid w:val="00482E29"/>
    <w:rsid w:val="0048312D"/>
    <w:rsid w:val="00483B1E"/>
    <w:rsid w:val="00483DE7"/>
    <w:rsid w:val="00483E51"/>
    <w:rsid w:val="0048552B"/>
    <w:rsid w:val="0048578C"/>
    <w:rsid w:val="004857E2"/>
    <w:rsid w:val="00485BBA"/>
    <w:rsid w:val="00486126"/>
    <w:rsid w:val="004863CE"/>
    <w:rsid w:val="004871BE"/>
    <w:rsid w:val="004877A2"/>
    <w:rsid w:val="00490653"/>
    <w:rsid w:val="00491099"/>
    <w:rsid w:val="00491938"/>
    <w:rsid w:val="00495009"/>
    <w:rsid w:val="004956EA"/>
    <w:rsid w:val="00496188"/>
    <w:rsid w:val="004967AD"/>
    <w:rsid w:val="004A0892"/>
    <w:rsid w:val="004A09BC"/>
    <w:rsid w:val="004A1A89"/>
    <w:rsid w:val="004A29B9"/>
    <w:rsid w:val="004A2A68"/>
    <w:rsid w:val="004A3193"/>
    <w:rsid w:val="004A3AA7"/>
    <w:rsid w:val="004A4046"/>
    <w:rsid w:val="004A532C"/>
    <w:rsid w:val="004A6169"/>
    <w:rsid w:val="004A6B64"/>
    <w:rsid w:val="004A6D63"/>
    <w:rsid w:val="004A792F"/>
    <w:rsid w:val="004B0140"/>
    <w:rsid w:val="004B068D"/>
    <w:rsid w:val="004B08D4"/>
    <w:rsid w:val="004B14E6"/>
    <w:rsid w:val="004B1584"/>
    <w:rsid w:val="004B1C93"/>
    <w:rsid w:val="004B1F85"/>
    <w:rsid w:val="004B22BF"/>
    <w:rsid w:val="004B26AA"/>
    <w:rsid w:val="004B4407"/>
    <w:rsid w:val="004B4CB5"/>
    <w:rsid w:val="004B5BEB"/>
    <w:rsid w:val="004B694A"/>
    <w:rsid w:val="004B736E"/>
    <w:rsid w:val="004C0BA8"/>
    <w:rsid w:val="004C0CE3"/>
    <w:rsid w:val="004C0DE2"/>
    <w:rsid w:val="004C1BCA"/>
    <w:rsid w:val="004C2CD4"/>
    <w:rsid w:val="004C47AD"/>
    <w:rsid w:val="004C567B"/>
    <w:rsid w:val="004C7812"/>
    <w:rsid w:val="004C7F4C"/>
    <w:rsid w:val="004D03FF"/>
    <w:rsid w:val="004D0B18"/>
    <w:rsid w:val="004D0BCF"/>
    <w:rsid w:val="004D2C09"/>
    <w:rsid w:val="004D2F10"/>
    <w:rsid w:val="004D34C1"/>
    <w:rsid w:val="004D3986"/>
    <w:rsid w:val="004D4343"/>
    <w:rsid w:val="004D45CF"/>
    <w:rsid w:val="004D4B37"/>
    <w:rsid w:val="004D4C44"/>
    <w:rsid w:val="004D507B"/>
    <w:rsid w:val="004D561C"/>
    <w:rsid w:val="004D58E3"/>
    <w:rsid w:val="004D6966"/>
    <w:rsid w:val="004D7F54"/>
    <w:rsid w:val="004E00DB"/>
    <w:rsid w:val="004E02D9"/>
    <w:rsid w:val="004E0A31"/>
    <w:rsid w:val="004E0BA5"/>
    <w:rsid w:val="004E104B"/>
    <w:rsid w:val="004E1381"/>
    <w:rsid w:val="004E1548"/>
    <w:rsid w:val="004E253A"/>
    <w:rsid w:val="004E2EBB"/>
    <w:rsid w:val="004E313D"/>
    <w:rsid w:val="004E390E"/>
    <w:rsid w:val="004E3C60"/>
    <w:rsid w:val="004E3E50"/>
    <w:rsid w:val="004E48F5"/>
    <w:rsid w:val="004E51F5"/>
    <w:rsid w:val="004E5F6F"/>
    <w:rsid w:val="004E7187"/>
    <w:rsid w:val="004E7A70"/>
    <w:rsid w:val="004E7BA2"/>
    <w:rsid w:val="004E7FE4"/>
    <w:rsid w:val="004F04B4"/>
    <w:rsid w:val="004F089A"/>
    <w:rsid w:val="004F0BE3"/>
    <w:rsid w:val="004F0D48"/>
    <w:rsid w:val="004F1A5B"/>
    <w:rsid w:val="004F1EE0"/>
    <w:rsid w:val="004F2A37"/>
    <w:rsid w:val="004F2CE2"/>
    <w:rsid w:val="004F2E5D"/>
    <w:rsid w:val="004F358E"/>
    <w:rsid w:val="004F3C7C"/>
    <w:rsid w:val="004F3F2B"/>
    <w:rsid w:val="004F48F0"/>
    <w:rsid w:val="004F55EA"/>
    <w:rsid w:val="004F623C"/>
    <w:rsid w:val="004F6D49"/>
    <w:rsid w:val="004F7102"/>
    <w:rsid w:val="004F7571"/>
    <w:rsid w:val="004F7F30"/>
    <w:rsid w:val="005028C8"/>
    <w:rsid w:val="00502EB1"/>
    <w:rsid w:val="00504B43"/>
    <w:rsid w:val="00504D30"/>
    <w:rsid w:val="005057B3"/>
    <w:rsid w:val="00505DBC"/>
    <w:rsid w:val="00506D3A"/>
    <w:rsid w:val="0050727E"/>
    <w:rsid w:val="00507BFD"/>
    <w:rsid w:val="00507D8D"/>
    <w:rsid w:val="00507F5F"/>
    <w:rsid w:val="00510BE4"/>
    <w:rsid w:val="00511621"/>
    <w:rsid w:val="0051162E"/>
    <w:rsid w:val="00511817"/>
    <w:rsid w:val="00511BC7"/>
    <w:rsid w:val="00511EEF"/>
    <w:rsid w:val="0051219D"/>
    <w:rsid w:val="0051301F"/>
    <w:rsid w:val="00513710"/>
    <w:rsid w:val="00513CAC"/>
    <w:rsid w:val="0051405A"/>
    <w:rsid w:val="00514DD6"/>
    <w:rsid w:val="00514DE8"/>
    <w:rsid w:val="005155DF"/>
    <w:rsid w:val="00515A90"/>
    <w:rsid w:val="005162C0"/>
    <w:rsid w:val="00516605"/>
    <w:rsid w:val="00516E62"/>
    <w:rsid w:val="0051712D"/>
    <w:rsid w:val="00517782"/>
    <w:rsid w:val="005207CC"/>
    <w:rsid w:val="005211F6"/>
    <w:rsid w:val="00521392"/>
    <w:rsid w:val="00522D68"/>
    <w:rsid w:val="005232DB"/>
    <w:rsid w:val="0052377B"/>
    <w:rsid w:val="00523E2B"/>
    <w:rsid w:val="00523F36"/>
    <w:rsid w:val="005242BF"/>
    <w:rsid w:val="005252D3"/>
    <w:rsid w:val="00525303"/>
    <w:rsid w:val="005253FD"/>
    <w:rsid w:val="0052577B"/>
    <w:rsid w:val="00526631"/>
    <w:rsid w:val="00526982"/>
    <w:rsid w:val="0052750D"/>
    <w:rsid w:val="00527D4F"/>
    <w:rsid w:val="0053076B"/>
    <w:rsid w:val="0053120D"/>
    <w:rsid w:val="00532BE4"/>
    <w:rsid w:val="0053423F"/>
    <w:rsid w:val="00535361"/>
    <w:rsid w:val="00535372"/>
    <w:rsid w:val="0053565D"/>
    <w:rsid w:val="00535B56"/>
    <w:rsid w:val="00535C00"/>
    <w:rsid w:val="005366A6"/>
    <w:rsid w:val="005369E4"/>
    <w:rsid w:val="005372C5"/>
    <w:rsid w:val="00537BE3"/>
    <w:rsid w:val="0054180B"/>
    <w:rsid w:val="00541C07"/>
    <w:rsid w:val="00542E49"/>
    <w:rsid w:val="00542F7D"/>
    <w:rsid w:val="00543049"/>
    <w:rsid w:val="005434B5"/>
    <w:rsid w:val="005436F3"/>
    <w:rsid w:val="005443C6"/>
    <w:rsid w:val="00544B90"/>
    <w:rsid w:val="00544D3F"/>
    <w:rsid w:val="005458A3"/>
    <w:rsid w:val="005458F5"/>
    <w:rsid w:val="005459E7"/>
    <w:rsid w:val="005463F1"/>
    <w:rsid w:val="00546ECA"/>
    <w:rsid w:val="005474AD"/>
    <w:rsid w:val="005506DC"/>
    <w:rsid w:val="00550AD2"/>
    <w:rsid w:val="00551C12"/>
    <w:rsid w:val="005533E7"/>
    <w:rsid w:val="00553D7E"/>
    <w:rsid w:val="00553F41"/>
    <w:rsid w:val="005544A0"/>
    <w:rsid w:val="00556529"/>
    <w:rsid w:val="00556A7E"/>
    <w:rsid w:val="00556D6D"/>
    <w:rsid w:val="005575DC"/>
    <w:rsid w:val="00560A48"/>
    <w:rsid w:val="00561E68"/>
    <w:rsid w:val="005626B8"/>
    <w:rsid w:val="00562EEE"/>
    <w:rsid w:val="00563531"/>
    <w:rsid w:val="005637BB"/>
    <w:rsid w:val="0056385E"/>
    <w:rsid w:val="0056407B"/>
    <w:rsid w:val="005641F4"/>
    <w:rsid w:val="00564D49"/>
    <w:rsid w:val="00565747"/>
    <w:rsid w:val="00565C76"/>
    <w:rsid w:val="00566642"/>
    <w:rsid w:val="00567204"/>
    <w:rsid w:val="0056771A"/>
    <w:rsid w:val="005700C8"/>
    <w:rsid w:val="005700F1"/>
    <w:rsid w:val="0057104E"/>
    <w:rsid w:val="00571BC7"/>
    <w:rsid w:val="00571E7E"/>
    <w:rsid w:val="0057335A"/>
    <w:rsid w:val="00573628"/>
    <w:rsid w:val="005738D7"/>
    <w:rsid w:val="00573E46"/>
    <w:rsid w:val="00574042"/>
    <w:rsid w:val="00574CF7"/>
    <w:rsid w:val="00574D04"/>
    <w:rsid w:val="005750CE"/>
    <w:rsid w:val="00576266"/>
    <w:rsid w:val="0057650E"/>
    <w:rsid w:val="005809D6"/>
    <w:rsid w:val="00580AC2"/>
    <w:rsid w:val="00580E5B"/>
    <w:rsid w:val="0058184E"/>
    <w:rsid w:val="005818E3"/>
    <w:rsid w:val="005823E4"/>
    <w:rsid w:val="0058282A"/>
    <w:rsid w:val="00582A09"/>
    <w:rsid w:val="00582EEB"/>
    <w:rsid w:val="0058377F"/>
    <w:rsid w:val="005837A5"/>
    <w:rsid w:val="005840A1"/>
    <w:rsid w:val="0058452C"/>
    <w:rsid w:val="00584829"/>
    <w:rsid w:val="00585989"/>
    <w:rsid w:val="00585EC1"/>
    <w:rsid w:val="00585F04"/>
    <w:rsid w:val="005863DF"/>
    <w:rsid w:val="00586AB3"/>
    <w:rsid w:val="00587D0A"/>
    <w:rsid w:val="00587DBB"/>
    <w:rsid w:val="005900BB"/>
    <w:rsid w:val="0059052B"/>
    <w:rsid w:val="00590DA8"/>
    <w:rsid w:val="00591C03"/>
    <w:rsid w:val="00591ECA"/>
    <w:rsid w:val="00592390"/>
    <w:rsid w:val="00592C4B"/>
    <w:rsid w:val="005930A8"/>
    <w:rsid w:val="00594222"/>
    <w:rsid w:val="0059430B"/>
    <w:rsid w:val="005954C5"/>
    <w:rsid w:val="00595F94"/>
    <w:rsid w:val="00597851"/>
    <w:rsid w:val="00597E58"/>
    <w:rsid w:val="005A060A"/>
    <w:rsid w:val="005A0F2C"/>
    <w:rsid w:val="005A0FBE"/>
    <w:rsid w:val="005A1C17"/>
    <w:rsid w:val="005A2D75"/>
    <w:rsid w:val="005A31AE"/>
    <w:rsid w:val="005A3C3B"/>
    <w:rsid w:val="005A3CC0"/>
    <w:rsid w:val="005A4E5D"/>
    <w:rsid w:val="005A4FA3"/>
    <w:rsid w:val="005A503B"/>
    <w:rsid w:val="005A5123"/>
    <w:rsid w:val="005A5681"/>
    <w:rsid w:val="005A56C3"/>
    <w:rsid w:val="005A5B52"/>
    <w:rsid w:val="005A5FCA"/>
    <w:rsid w:val="005A69D1"/>
    <w:rsid w:val="005A6BE6"/>
    <w:rsid w:val="005A722D"/>
    <w:rsid w:val="005B02E1"/>
    <w:rsid w:val="005B08B9"/>
    <w:rsid w:val="005B2568"/>
    <w:rsid w:val="005B2878"/>
    <w:rsid w:val="005B30F0"/>
    <w:rsid w:val="005B3346"/>
    <w:rsid w:val="005B33A6"/>
    <w:rsid w:val="005B3ADB"/>
    <w:rsid w:val="005B3D6E"/>
    <w:rsid w:val="005B403B"/>
    <w:rsid w:val="005B433E"/>
    <w:rsid w:val="005B52F7"/>
    <w:rsid w:val="005B538D"/>
    <w:rsid w:val="005B62DC"/>
    <w:rsid w:val="005B66C1"/>
    <w:rsid w:val="005B6B2C"/>
    <w:rsid w:val="005B7682"/>
    <w:rsid w:val="005B796B"/>
    <w:rsid w:val="005C27B3"/>
    <w:rsid w:val="005C2DA2"/>
    <w:rsid w:val="005C3A88"/>
    <w:rsid w:val="005C3CD3"/>
    <w:rsid w:val="005C4ABC"/>
    <w:rsid w:val="005C59E7"/>
    <w:rsid w:val="005C625D"/>
    <w:rsid w:val="005C641C"/>
    <w:rsid w:val="005C66DD"/>
    <w:rsid w:val="005C794B"/>
    <w:rsid w:val="005D019E"/>
    <w:rsid w:val="005D0C67"/>
    <w:rsid w:val="005D1485"/>
    <w:rsid w:val="005D2EA1"/>
    <w:rsid w:val="005D3281"/>
    <w:rsid w:val="005D4471"/>
    <w:rsid w:val="005D493D"/>
    <w:rsid w:val="005D51FB"/>
    <w:rsid w:val="005D54A8"/>
    <w:rsid w:val="005D5504"/>
    <w:rsid w:val="005D5B7B"/>
    <w:rsid w:val="005D7200"/>
    <w:rsid w:val="005D7231"/>
    <w:rsid w:val="005D7889"/>
    <w:rsid w:val="005E0EAB"/>
    <w:rsid w:val="005E13EC"/>
    <w:rsid w:val="005E2E05"/>
    <w:rsid w:val="005E2F8D"/>
    <w:rsid w:val="005E3241"/>
    <w:rsid w:val="005E32A1"/>
    <w:rsid w:val="005E35AD"/>
    <w:rsid w:val="005E3B8B"/>
    <w:rsid w:val="005E3E18"/>
    <w:rsid w:val="005E48AA"/>
    <w:rsid w:val="005E4933"/>
    <w:rsid w:val="005E4A5B"/>
    <w:rsid w:val="005E514A"/>
    <w:rsid w:val="005E550C"/>
    <w:rsid w:val="005E6478"/>
    <w:rsid w:val="005E7552"/>
    <w:rsid w:val="005F0BB8"/>
    <w:rsid w:val="005F1F53"/>
    <w:rsid w:val="005F237E"/>
    <w:rsid w:val="005F2418"/>
    <w:rsid w:val="005F2BD9"/>
    <w:rsid w:val="005F2F2D"/>
    <w:rsid w:val="005F30E6"/>
    <w:rsid w:val="005F448B"/>
    <w:rsid w:val="005F46E1"/>
    <w:rsid w:val="005F4C49"/>
    <w:rsid w:val="005F4F06"/>
    <w:rsid w:val="005F51EE"/>
    <w:rsid w:val="005F60F8"/>
    <w:rsid w:val="005F6214"/>
    <w:rsid w:val="005F62C9"/>
    <w:rsid w:val="005F66BF"/>
    <w:rsid w:val="005F682B"/>
    <w:rsid w:val="005F746C"/>
    <w:rsid w:val="005F7574"/>
    <w:rsid w:val="00600B7D"/>
    <w:rsid w:val="00602608"/>
    <w:rsid w:val="00602F0D"/>
    <w:rsid w:val="006032C5"/>
    <w:rsid w:val="00603760"/>
    <w:rsid w:val="00604971"/>
    <w:rsid w:val="00605183"/>
    <w:rsid w:val="006052B5"/>
    <w:rsid w:val="00605D63"/>
    <w:rsid w:val="00605E4A"/>
    <w:rsid w:val="00607183"/>
    <w:rsid w:val="006075AE"/>
    <w:rsid w:val="00610136"/>
    <w:rsid w:val="006101BF"/>
    <w:rsid w:val="00610FE5"/>
    <w:rsid w:val="006112F9"/>
    <w:rsid w:val="0061232C"/>
    <w:rsid w:val="00612F46"/>
    <w:rsid w:val="0061373A"/>
    <w:rsid w:val="006138B6"/>
    <w:rsid w:val="00613B35"/>
    <w:rsid w:val="00613CD9"/>
    <w:rsid w:val="00614137"/>
    <w:rsid w:val="00614850"/>
    <w:rsid w:val="00615360"/>
    <w:rsid w:val="0061562B"/>
    <w:rsid w:val="00615E6A"/>
    <w:rsid w:val="00616A5D"/>
    <w:rsid w:val="006173B2"/>
    <w:rsid w:val="006176C8"/>
    <w:rsid w:val="0061781C"/>
    <w:rsid w:val="00621687"/>
    <w:rsid w:val="00622853"/>
    <w:rsid w:val="006228B6"/>
    <w:rsid w:val="00622934"/>
    <w:rsid w:val="00622A36"/>
    <w:rsid w:val="00622AC5"/>
    <w:rsid w:val="00622AF5"/>
    <w:rsid w:val="006238C0"/>
    <w:rsid w:val="0062403E"/>
    <w:rsid w:val="00624498"/>
    <w:rsid w:val="0062477C"/>
    <w:rsid w:val="00625D26"/>
    <w:rsid w:val="006265A2"/>
    <w:rsid w:val="00626C00"/>
    <w:rsid w:val="00626EBA"/>
    <w:rsid w:val="0062732C"/>
    <w:rsid w:val="00627659"/>
    <w:rsid w:val="00627A6D"/>
    <w:rsid w:val="00627EAE"/>
    <w:rsid w:val="00630228"/>
    <w:rsid w:val="00631192"/>
    <w:rsid w:val="0063119F"/>
    <w:rsid w:val="00633412"/>
    <w:rsid w:val="00633549"/>
    <w:rsid w:val="006348B4"/>
    <w:rsid w:val="00636A4E"/>
    <w:rsid w:val="0063755C"/>
    <w:rsid w:val="006379C5"/>
    <w:rsid w:val="00637D79"/>
    <w:rsid w:val="0064031B"/>
    <w:rsid w:val="006413FB"/>
    <w:rsid w:val="00641529"/>
    <w:rsid w:val="00641E4C"/>
    <w:rsid w:val="00642A5B"/>
    <w:rsid w:val="00642CFA"/>
    <w:rsid w:val="006437C1"/>
    <w:rsid w:val="00643B3F"/>
    <w:rsid w:val="00644746"/>
    <w:rsid w:val="0064493E"/>
    <w:rsid w:val="006458F2"/>
    <w:rsid w:val="00645ADD"/>
    <w:rsid w:val="00645BE8"/>
    <w:rsid w:val="00646C0E"/>
    <w:rsid w:val="00650AD0"/>
    <w:rsid w:val="006510DA"/>
    <w:rsid w:val="006527D6"/>
    <w:rsid w:val="006528C4"/>
    <w:rsid w:val="0065292A"/>
    <w:rsid w:val="00653C2A"/>
    <w:rsid w:val="006541FB"/>
    <w:rsid w:val="00655625"/>
    <w:rsid w:val="00656E00"/>
    <w:rsid w:val="00656F92"/>
    <w:rsid w:val="0065703E"/>
    <w:rsid w:val="00657903"/>
    <w:rsid w:val="006607A8"/>
    <w:rsid w:val="00660EEF"/>
    <w:rsid w:val="00661931"/>
    <w:rsid w:val="00661CD4"/>
    <w:rsid w:val="00661E26"/>
    <w:rsid w:val="006626A2"/>
    <w:rsid w:val="006630DA"/>
    <w:rsid w:val="00664941"/>
    <w:rsid w:val="00664ACB"/>
    <w:rsid w:val="006667D3"/>
    <w:rsid w:val="00667EC9"/>
    <w:rsid w:val="006703D1"/>
    <w:rsid w:val="006704B1"/>
    <w:rsid w:val="00670F3F"/>
    <w:rsid w:val="00670F5C"/>
    <w:rsid w:val="00671AA9"/>
    <w:rsid w:val="00671ADA"/>
    <w:rsid w:val="00671E4A"/>
    <w:rsid w:val="0067291F"/>
    <w:rsid w:val="006739E5"/>
    <w:rsid w:val="00673CAF"/>
    <w:rsid w:val="00673EA0"/>
    <w:rsid w:val="00674294"/>
    <w:rsid w:val="00674854"/>
    <w:rsid w:val="0067512E"/>
    <w:rsid w:val="00675520"/>
    <w:rsid w:val="0067620A"/>
    <w:rsid w:val="0067682E"/>
    <w:rsid w:val="00676AB2"/>
    <w:rsid w:val="006776E9"/>
    <w:rsid w:val="0067780D"/>
    <w:rsid w:val="00677978"/>
    <w:rsid w:val="006779BC"/>
    <w:rsid w:val="00677D3F"/>
    <w:rsid w:val="00680F68"/>
    <w:rsid w:val="006819CE"/>
    <w:rsid w:val="006824CE"/>
    <w:rsid w:val="0068290C"/>
    <w:rsid w:val="00682B81"/>
    <w:rsid w:val="0068333C"/>
    <w:rsid w:val="00683CA7"/>
    <w:rsid w:val="00684021"/>
    <w:rsid w:val="00685063"/>
    <w:rsid w:val="00685139"/>
    <w:rsid w:val="00685871"/>
    <w:rsid w:val="00685BA5"/>
    <w:rsid w:val="00685D3B"/>
    <w:rsid w:val="00686981"/>
    <w:rsid w:val="00687019"/>
    <w:rsid w:val="006872EE"/>
    <w:rsid w:val="00687366"/>
    <w:rsid w:val="0068758A"/>
    <w:rsid w:val="00687D15"/>
    <w:rsid w:val="006905F9"/>
    <w:rsid w:val="006908B4"/>
    <w:rsid w:val="00690E16"/>
    <w:rsid w:val="00691639"/>
    <w:rsid w:val="006926E8"/>
    <w:rsid w:val="00692A0B"/>
    <w:rsid w:val="00692C14"/>
    <w:rsid w:val="0069303D"/>
    <w:rsid w:val="00693D03"/>
    <w:rsid w:val="006942CC"/>
    <w:rsid w:val="00694376"/>
    <w:rsid w:val="00695084"/>
    <w:rsid w:val="00695388"/>
    <w:rsid w:val="006962B8"/>
    <w:rsid w:val="00696578"/>
    <w:rsid w:val="006965A1"/>
    <w:rsid w:val="006971B6"/>
    <w:rsid w:val="00697DFE"/>
    <w:rsid w:val="006A0D00"/>
    <w:rsid w:val="006A1811"/>
    <w:rsid w:val="006A1ED2"/>
    <w:rsid w:val="006A21C5"/>
    <w:rsid w:val="006A3011"/>
    <w:rsid w:val="006A317A"/>
    <w:rsid w:val="006A37DB"/>
    <w:rsid w:val="006A3AD7"/>
    <w:rsid w:val="006A3DE9"/>
    <w:rsid w:val="006A5197"/>
    <w:rsid w:val="006A5ADE"/>
    <w:rsid w:val="006A5D48"/>
    <w:rsid w:val="006A62BA"/>
    <w:rsid w:val="006A68BA"/>
    <w:rsid w:val="006A68D7"/>
    <w:rsid w:val="006A69FD"/>
    <w:rsid w:val="006A6B2C"/>
    <w:rsid w:val="006A6C1B"/>
    <w:rsid w:val="006B0129"/>
    <w:rsid w:val="006B1BBE"/>
    <w:rsid w:val="006B1BFF"/>
    <w:rsid w:val="006B2044"/>
    <w:rsid w:val="006B22A3"/>
    <w:rsid w:val="006B23E2"/>
    <w:rsid w:val="006B258D"/>
    <w:rsid w:val="006B3256"/>
    <w:rsid w:val="006B35E7"/>
    <w:rsid w:val="006B465A"/>
    <w:rsid w:val="006B50B9"/>
    <w:rsid w:val="006B5D0A"/>
    <w:rsid w:val="006B69B7"/>
    <w:rsid w:val="006B6E27"/>
    <w:rsid w:val="006B7EDC"/>
    <w:rsid w:val="006C14AD"/>
    <w:rsid w:val="006C25E1"/>
    <w:rsid w:val="006C2814"/>
    <w:rsid w:val="006C3376"/>
    <w:rsid w:val="006C3E1D"/>
    <w:rsid w:val="006C4163"/>
    <w:rsid w:val="006C4349"/>
    <w:rsid w:val="006C49E8"/>
    <w:rsid w:val="006C4FF8"/>
    <w:rsid w:val="006C5048"/>
    <w:rsid w:val="006C65BD"/>
    <w:rsid w:val="006C6C84"/>
    <w:rsid w:val="006C6E8F"/>
    <w:rsid w:val="006C74D7"/>
    <w:rsid w:val="006C7FFC"/>
    <w:rsid w:val="006D01A7"/>
    <w:rsid w:val="006D229C"/>
    <w:rsid w:val="006D373C"/>
    <w:rsid w:val="006D392E"/>
    <w:rsid w:val="006D3E8B"/>
    <w:rsid w:val="006D408C"/>
    <w:rsid w:val="006D4135"/>
    <w:rsid w:val="006D4584"/>
    <w:rsid w:val="006D58B0"/>
    <w:rsid w:val="006D5B85"/>
    <w:rsid w:val="006D5FC8"/>
    <w:rsid w:val="006D6903"/>
    <w:rsid w:val="006E08C0"/>
    <w:rsid w:val="006E16F8"/>
    <w:rsid w:val="006E2773"/>
    <w:rsid w:val="006E33C0"/>
    <w:rsid w:val="006E3583"/>
    <w:rsid w:val="006E3EA7"/>
    <w:rsid w:val="006E67E5"/>
    <w:rsid w:val="006E6C8E"/>
    <w:rsid w:val="006E7216"/>
    <w:rsid w:val="006E7805"/>
    <w:rsid w:val="006F0333"/>
    <w:rsid w:val="006F0590"/>
    <w:rsid w:val="006F2337"/>
    <w:rsid w:val="006F2AD8"/>
    <w:rsid w:val="006F2D22"/>
    <w:rsid w:val="006F4634"/>
    <w:rsid w:val="006F4D34"/>
    <w:rsid w:val="006F5860"/>
    <w:rsid w:val="006F5EC8"/>
    <w:rsid w:val="006F7A33"/>
    <w:rsid w:val="0070046A"/>
    <w:rsid w:val="00700F8D"/>
    <w:rsid w:val="007019BC"/>
    <w:rsid w:val="00702A31"/>
    <w:rsid w:val="00702A57"/>
    <w:rsid w:val="00702E08"/>
    <w:rsid w:val="00703185"/>
    <w:rsid w:val="00703666"/>
    <w:rsid w:val="00704001"/>
    <w:rsid w:val="007048EF"/>
    <w:rsid w:val="0070558E"/>
    <w:rsid w:val="00705F5B"/>
    <w:rsid w:val="00706D48"/>
    <w:rsid w:val="00710405"/>
    <w:rsid w:val="00710494"/>
    <w:rsid w:val="00710E4A"/>
    <w:rsid w:val="00711634"/>
    <w:rsid w:val="0071180E"/>
    <w:rsid w:val="0071276B"/>
    <w:rsid w:val="00712D3F"/>
    <w:rsid w:val="00713CEF"/>
    <w:rsid w:val="007140F0"/>
    <w:rsid w:val="00714116"/>
    <w:rsid w:val="00714298"/>
    <w:rsid w:val="0071436F"/>
    <w:rsid w:val="00714460"/>
    <w:rsid w:val="007155B7"/>
    <w:rsid w:val="00716362"/>
    <w:rsid w:val="0071679B"/>
    <w:rsid w:val="00717EFA"/>
    <w:rsid w:val="00720424"/>
    <w:rsid w:val="0072098C"/>
    <w:rsid w:val="00720A61"/>
    <w:rsid w:val="00721E1B"/>
    <w:rsid w:val="00721E69"/>
    <w:rsid w:val="007224AA"/>
    <w:rsid w:val="00722629"/>
    <w:rsid w:val="00722914"/>
    <w:rsid w:val="007229CA"/>
    <w:rsid w:val="00722E2C"/>
    <w:rsid w:val="0072392F"/>
    <w:rsid w:val="00725421"/>
    <w:rsid w:val="007258E1"/>
    <w:rsid w:val="00726009"/>
    <w:rsid w:val="007267C7"/>
    <w:rsid w:val="007267F6"/>
    <w:rsid w:val="007269A7"/>
    <w:rsid w:val="0072708B"/>
    <w:rsid w:val="00730439"/>
    <w:rsid w:val="0073072E"/>
    <w:rsid w:val="00730868"/>
    <w:rsid w:val="00730ECB"/>
    <w:rsid w:val="00732BD1"/>
    <w:rsid w:val="00733102"/>
    <w:rsid w:val="0073367C"/>
    <w:rsid w:val="00733874"/>
    <w:rsid w:val="00733E81"/>
    <w:rsid w:val="0073443F"/>
    <w:rsid w:val="00734484"/>
    <w:rsid w:val="00734912"/>
    <w:rsid w:val="007349A9"/>
    <w:rsid w:val="00734F87"/>
    <w:rsid w:val="00736A14"/>
    <w:rsid w:val="00737068"/>
    <w:rsid w:val="00737A14"/>
    <w:rsid w:val="00737C90"/>
    <w:rsid w:val="00740020"/>
    <w:rsid w:val="007401CF"/>
    <w:rsid w:val="00740D58"/>
    <w:rsid w:val="007412B3"/>
    <w:rsid w:val="00741316"/>
    <w:rsid w:val="00741DD4"/>
    <w:rsid w:val="0074218D"/>
    <w:rsid w:val="007433CB"/>
    <w:rsid w:val="00743ADF"/>
    <w:rsid w:val="00743F15"/>
    <w:rsid w:val="0074446C"/>
    <w:rsid w:val="00744900"/>
    <w:rsid w:val="00744920"/>
    <w:rsid w:val="0074716A"/>
    <w:rsid w:val="0074744C"/>
    <w:rsid w:val="00747C39"/>
    <w:rsid w:val="007501BB"/>
    <w:rsid w:val="00750A71"/>
    <w:rsid w:val="00750A81"/>
    <w:rsid w:val="00750D7C"/>
    <w:rsid w:val="007510A0"/>
    <w:rsid w:val="0075201E"/>
    <w:rsid w:val="0075222E"/>
    <w:rsid w:val="00752B67"/>
    <w:rsid w:val="00753539"/>
    <w:rsid w:val="007538C5"/>
    <w:rsid w:val="00753BEA"/>
    <w:rsid w:val="007541D1"/>
    <w:rsid w:val="0075464E"/>
    <w:rsid w:val="00754789"/>
    <w:rsid w:val="00755A7C"/>
    <w:rsid w:val="00755E0F"/>
    <w:rsid w:val="00756C5D"/>
    <w:rsid w:val="00756FCB"/>
    <w:rsid w:val="00757D52"/>
    <w:rsid w:val="00757FFC"/>
    <w:rsid w:val="007606EB"/>
    <w:rsid w:val="00761A07"/>
    <w:rsid w:val="00762ABD"/>
    <w:rsid w:val="00762AE3"/>
    <w:rsid w:val="00762D67"/>
    <w:rsid w:val="007631AE"/>
    <w:rsid w:val="0076384D"/>
    <w:rsid w:val="007639B8"/>
    <w:rsid w:val="00763CB1"/>
    <w:rsid w:val="00763FD0"/>
    <w:rsid w:val="0076409E"/>
    <w:rsid w:val="00765970"/>
    <w:rsid w:val="00765BB0"/>
    <w:rsid w:val="007664F7"/>
    <w:rsid w:val="00766E36"/>
    <w:rsid w:val="00766F5B"/>
    <w:rsid w:val="00767531"/>
    <w:rsid w:val="0077006E"/>
    <w:rsid w:val="0077150D"/>
    <w:rsid w:val="00772DD5"/>
    <w:rsid w:val="00772EA7"/>
    <w:rsid w:val="00772EE1"/>
    <w:rsid w:val="0077303D"/>
    <w:rsid w:val="00773233"/>
    <w:rsid w:val="0077387C"/>
    <w:rsid w:val="00773CD9"/>
    <w:rsid w:val="00774262"/>
    <w:rsid w:val="00774680"/>
    <w:rsid w:val="00774BE1"/>
    <w:rsid w:val="0077531E"/>
    <w:rsid w:val="007765B5"/>
    <w:rsid w:val="00776EB5"/>
    <w:rsid w:val="007772C2"/>
    <w:rsid w:val="00777455"/>
    <w:rsid w:val="0077752F"/>
    <w:rsid w:val="00777943"/>
    <w:rsid w:val="00777C21"/>
    <w:rsid w:val="00780193"/>
    <w:rsid w:val="007803F0"/>
    <w:rsid w:val="00780FCE"/>
    <w:rsid w:val="00781252"/>
    <w:rsid w:val="00781D92"/>
    <w:rsid w:val="00781ED2"/>
    <w:rsid w:val="007825DC"/>
    <w:rsid w:val="00782E81"/>
    <w:rsid w:val="00782EB9"/>
    <w:rsid w:val="007840BB"/>
    <w:rsid w:val="0078565D"/>
    <w:rsid w:val="00786C55"/>
    <w:rsid w:val="00786D5A"/>
    <w:rsid w:val="00790D54"/>
    <w:rsid w:val="007911F1"/>
    <w:rsid w:val="007912B1"/>
    <w:rsid w:val="00791693"/>
    <w:rsid w:val="00792B23"/>
    <w:rsid w:val="00792D1D"/>
    <w:rsid w:val="00792E43"/>
    <w:rsid w:val="007944F8"/>
    <w:rsid w:val="0079461F"/>
    <w:rsid w:val="00794F10"/>
    <w:rsid w:val="00795D9A"/>
    <w:rsid w:val="00796111"/>
    <w:rsid w:val="007962E8"/>
    <w:rsid w:val="00796A05"/>
    <w:rsid w:val="00796EB7"/>
    <w:rsid w:val="007A0476"/>
    <w:rsid w:val="007A0F5F"/>
    <w:rsid w:val="007A14FB"/>
    <w:rsid w:val="007A1A3F"/>
    <w:rsid w:val="007A1CA7"/>
    <w:rsid w:val="007A1EA0"/>
    <w:rsid w:val="007A20AC"/>
    <w:rsid w:val="007A296C"/>
    <w:rsid w:val="007A2982"/>
    <w:rsid w:val="007A387B"/>
    <w:rsid w:val="007A3A9C"/>
    <w:rsid w:val="007A3AC2"/>
    <w:rsid w:val="007A4C3D"/>
    <w:rsid w:val="007A4FF9"/>
    <w:rsid w:val="007A50C0"/>
    <w:rsid w:val="007A50CF"/>
    <w:rsid w:val="007A5445"/>
    <w:rsid w:val="007A57AD"/>
    <w:rsid w:val="007A61A1"/>
    <w:rsid w:val="007A66B1"/>
    <w:rsid w:val="007A6ED8"/>
    <w:rsid w:val="007A72EC"/>
    <w:rsid w:val="007A786A"/>
    <w:rsid w:val="007B0688"/>
    <w:rsid w:val="007B0BF6"/>
    <w:rsid w:val="007B1121"/>
    <w:rsid w:val="007B1370"/>
    <w:rsid w:val="007B1A75"/>
    <w:rsid w:val="007B208A"/>
    <w:rsid w:val="007B2A81"/>
    <w:rsid w:val="007B2B18"/>
    <w:rsid w:val="007B2CFB"/>
    <w:rsid w:val="007B314A"/>
    <w:rsid w:val="007B4580"/>
    <w:rsid w:val="007B4589"/>
    <w:rsid w:val="007B4C03"/>
    <w:rsid w:val="007B50E5"/>
    <w:rsid w:val="007B5315"/>
    <w:rsid w:val="007B54CA"/>
    <w:rsid w:val="007B575A"/>
    <w:rsid w:val="007B6BFE"/>
    <w:rsid w:val="007B703D"/>
    <w:rsid w:val="007B7620"/>
    <w:rsid w:val="007C114F"/>
    <w:rsid w:val="007C137A"/>
    <w:rsid w:val="007C14EF"/>
    <w:rsid w:val="007C2184"/>
    <w:rsid w:val="007C231F"/>
    <w:rsid w:val="007C2802"/>
    <w:rsid w:val="007C2D6A"/>
    <w:rsid w:val="007C347A"/>
    <w:rsid w:val="007C3635"/>
    <w:rsid w:val="007C61B5"/>
    <w:rsid w:val="007C6F47"/>
    <w:rsid w:val="007C7070"/>
    <w:rsid w:val="007C7673"/>
    <w:rsid w:val="007C79BF"/>
    <w:rsid w:val="007D023F"/>
    <w:rsid w:val="007D0905"/>
    <w:rsid w:val="007D09BD"/>
    <w:rsid w:val="007D1154"/>
    <w:rsid w:val="007D1566"/>
    <w:rsid w:val="007D25A0"/>
    <w:rsid w:val="007D3F11"/>
    <w:rsid w:val="007D46AA"/>
    <w:rsid w:val="007D49F9"/>
    <w:rsid w:val="007D505D"/>
    <w:rsid w:val="007D5DA6"/>
    <w:rsid w:val="007D5DB3"/>
    <w:rsid w:val="007D5F46"/>
    <w:rsid w:val="007D6252"/>
    <w:rsid w:val="007D651C"/>
    <w:rsid w:val="007D6B91"/>
    <w:rsid w:val="007D6E4E"/>
    <w:rsid w:val="007D72C1"/>
    <w:rsid w:val="007D77EF"/>
    <w:rsid w:val="007E07EE"/>
    <w:rsid w:val="007E0B05"/>
    <w:rsid w:val="007E0BAE"/>
    <w:rsid w:val="007E0E98"/>
    <w:rsid w:val="007E116D"/>
    <w:rsid w:val="007E15E7"/>
    <w:rsid w:val="007E2E85"/>
    <w:rsid w:val="007E30E4"/>
    <w:rsid w:val="007E45AA"/>
    <w:rsid w:val="007E48BC"/>
    <w:rsid w:val="007E50DE"/>
    <w:rsid w:val="007E56BC"/>
    <w:rsid w:val="007E572F"/>
    <w:rsid w:val="007E5DE1"/>
    <w:rsid w:val="007E794B"/>
    <w:rsid w:val="007E7C3B"/>
    <w:rsid w:val="007F0A11"/>
    <w:rsid w:val="007F0A7C"/>
    <w:rsid w:val="007F0E28"/>
    <w:rsid w:val="007F1471"/>
    <w:rsid w:val="007F2329"/>
    <w:rsid w:val="007F2401"/>
    <w:rsid w:val="007F251E"/>
    <w:rsid w:val="007F2F62"/>
    <w:rsid w:val="007F3044"/>
    <w:rsid w:val="007F3805"/>
    <w:rsid w:val="007F6957"/>
    <w:rsid w:val="007F6986"/>
    <w:rsid w:val="007F736A"/>
    <w:rsid w:val="007F7F2D"/>
    <w:rsid w:val="008004F0"/>
    <w:rsid w:val="008013E3"/>
    <w:rsid w:val="00801A06"/>
    <w:rsid w:val="00802675"/>
    <w:rsid w:val="00802AF1"/>
    <w:rsid w:val="00803363"/>
    <w:rsid w:val="00803872"/>
    <w:rsid w:val="00803DF4"/>
    <w:rsid w:val="0080446A"/>
    <w:rsid w:val="00804673"/>
    <w:rsid w:val="008049C9"/>
    <w:rsid w:val="00804B2E"/>
    <w:rsid w:val="00805CE7"/>
    <w:rsid w:val="00805D26"/>
    <w:rsid w:val="00805E08"/>
    <w:rsid w:val="00806A90"/>
    <w:rsid w:val="00806B9C"/>
    <w:rsid w:val="00806DE4"/>
    <w:rsid w:val="0080712C"/>
    <w:rsid w:val="008075E3"/>
    <w:rsid w:val="0080798B"/>
    <w:rsid w:val="008079E9"/>
    <w:rsid w:val="00807A27"/>
    <w:rsid w:val="008106E9"/>
    <w:rsid w:val="00810B7E"/>
    <w:rsid w:val="00810F74"/>
    <w:rsid w:val="0081224F"/>
    <w:rsid w:val="00812442"/>
    <w:rsid w:val="00813E16"/>
    <w:rsid w:val="0081445B"/>
    <w:rsid w:val="00815A78"/>
    <w:rsid w:val="00815C00"/>
    <w:rsid w:val="0081635D"/>
    <w:rsid w:val="008170BB"/>
    <w:rsid w:val="00817312"/>
    <w:rsid w:val="008177C7"/>
    <w:rsid w:val="00821649"/>
    <w:rsid w:val="00822411"/>
    <w:rsid w:val="00822561"/>
    <w:rsid w:val="008227E1"/>
    <w:rsid w:val="00822814"/>
    <w:rsid w:val="008228C9"/>
    <w:rsid w:val="00823B8F"/>
    <w:rsid w:val="00823CE3"/>
    <w:rsid w:val="00823F8F"/>
    <w:rsid w:val="008240E9"/>
    <w:rsid w:val="00825AAD"/>
    <w:rsid w:val="00826014"/>
    <w:rsid w:val="00826231"/>
    <w:rsid w:val="008263F5"/>
    <w:rsid w:val="0082668D"/>
    <w:rsid w:val="00826CE0"/>
    <w:rsid w:val="00826D9C"/>
    <w:rsid w:val="00827178"/>
    <w:rsid w:val="0082717D"/>
    <w:rsid w:val="008300A9"/>
    <w:rsid w:val="008301E5"/>
    <w:rsid w:val="008302A7"/>
    <w:rsid w:val="008304B7"/>
    <w:rsid w:val="0083086F"/>
    <w:rsid w:val="00830DD0"/>
    <w:rsid w:val="00831776"/>
    <w:rsid w:val="00833324"/>
    <w:rsid w:val="008343CB"/>
    <w:rsid w:val="00834729"/>
    <w:rsid w:val="008350DC"/>
    <w:rsid w:val="00835961"/>
    <w:rsid w:val="00835E68"/>
    <w:rsid w:val="00836650"/>
    <w:rsid w:val="00836D84"/>
    <w:rsid w:val="00836EA2"/>
    <w:rsid w:val="00836FE7"/>
    <w:rsid w:val="00837443"/>
    <w:rsid w:val="00841831"/>
    <w:rsid w:val="00841947"/>
    <w:rsid w:val="00842373"/>
    <w:rsid w:val="008435F7"/>
    <w:rsid w:val="00843AA8"/>
    <w:rsid w:val="00843C43"/>
    <w:rsid w:val="008440F6"/>
    <w:rsid w:val="00845197"/>
    <w:rsid w:val="00845424"/>
    <w:rsid w:val="00851970"/>
    <w:rsid w:val="00851B68"/>
    <w:rsid w:val="008526A9"/>
    <w:rsid w:val="00852AFA"/>
    <w:rsid w:val="008557F0"/>
    <w:rsid w:val="00856618"/>
    <w:rsid w:val="00856E35"/>
    <w:rsid w:val="0085716B"/>
    <w:rsid w:val="008603AD"/>
    <w:rsid w:val="0086054A"/>
    <w:rsid w:val="008613E1"/>
    <w:rsid w:val="00861794"/>
    <w:rsid w:val="00861808"/>
    <w:rsid w:val="008619AD"/>
    <w:rsid w:val="00861EB7"/>
    <w:rsid w:val="00862229"/>
    <w:rsid w:val="0086361F"/>
    <w:rsid w:val="00863CAA"/>
    <w:rsid w:val="00863D8B"/>
    <w:rsid w:val="00863E6C"/>
    <w:rsid w:val="00864011"/>
    <w:rsid w:val="008643B2"/>
    <w:rsid w:val="008647B2"/>
    <w:rsid w:val="00864BC2"/>
    <w:rsid w:val="00864C7E"/>
    <w:rsid w:val="00865A32"/>
    <w:rsid w:val="00865CF7"/>
    <w:rsid w:val="00865DC0"/>
    <w:rsid w:val="00866806"/>
    <w:rsid w:val="00867908"/>
    <w:rsid w:val="008704DC"/>
    <w:rsid w:val="00870C9A"/>
    <w:rsid w:val="00870E3E"/>
    <w:rsid w:val="00870F56"/>
    <w:rsid w:val="00871477"/>
    <w:rsid w:val="008728C8"/>
    <w:rsid w:val="00872908"/>
    <w:rsid w:val="00872E55"/>
    <w:rsid w:val="00872F10"/>
    <w:rsid w:val="00873692"/>
    <w:rsid w:val="00873DE0"/>
    <w:rsid w:val="0087509B"/>
    <w:rsid w:val="0087510B"/>
    <w:rsid w:val="00875233"/>
    <w:rsid w:val="008759FF"/>
    <w:rsid w:val="00875DE0"/>
    <w:rsid w:val="00876919"/>
    <w:rsid w:val="00880F8C"/>
    <w:rsid w:val="0088230D"/>
    <w:rsid w:val="00883386"/>
    <w:rsid w:val="008840C7"/>
    <w:rsid w:val="008845AE"/>
    <w:rsid w:val="008850CD"/>
    <w:rsid w:val="0088524A"/>
    <w:rsid w:val="008855C2"/>
    <w:rsid w:val="00885FB0"/>
    <w:rsid w:val="00886327"/>
    <w:rsid w:val="00886530"/>
    <w:rsid w:val="008867CC"/>
    <w:rsid w:val="00886BC9"/>
    <w:rsid w:val="00887D00"/>
    <w:rsid w:val="00887FEC"/>
    <w:rsid w:val="008902E8"/>
    <w:rsid w:val="008902FB"/>
    <w:rsid w:val="008919D0"/>
    <w:rsid w:val="0089270F"/>
    <w:rsid w:val="008930BE"/>
    <w:rsid w:val="008930D5"/>
    <w:rsid w:val="00893369"/>
    <w:rsid w:val="008934D9"/>
    <w:rsid w:val="008938DD"/>
    <w:rsid w:val="00894EB6"/>
    <w:rsid w:val="0089581F"/>
    <w:rsid w:val="00896F98"/>
    <w:rsid w:val="0089711C"/>
    <w:rsid w:val="00897AA4"/>
    <w:rsid w:val="008A096E"/>
    <w:rsid w:val="008A158B"/>
    <w:rsid w:val="008A1EA3"/>
    <w:rsid w:val="008A3454"/>
    <w:rsid w:val="008A3F77"/>
    <w:rsid w:val="008A455F"/>
    <w:rsid w:val="008A52F8"/>
    <w:rsid w:val="008A6190"/>
    <w:rsid w:val="008A678A"/>
    <w:rsid w:val="008A69A9"/>
    <w:rsid w:val="008A6C03"/>
    <w:rsid w:val="008A6CEA"/>
    <w:rsid w:val="008A734C"/>
    <w:rsid w:val="008A7564"/>
    <w:rsid w:val="008A7F98"/>
    <w:rsid w:val="008B0385"/>
    <w:rsid w:val="008B123D"/>
    <w:rsid w:val="008B2C95"/>
    <w:rsid w:val="008B4647"/>
    <w:rsid w:val="008B4A37"/>
    <w:rsid w:val="008B4A5E"/>
    <w:rsid w:val="008B4ED7"/>
    <w:rsid w:val="008B4EEE"/>
    <w:rsid w:val="008B5554"/>
    <w:rsid w:val="008B5C30"/>
    <w:rsid w:val="008B5F4E"/>
    <w:rsid w:val="008B699F"/>
    <w:rsid w:val="008B6D35"/>
    <w:rsid w:val="008C07BB"/>
    <w:rsid w:val="008C15C4"/>
    <w:rsid w:val="008C2BA5"/>
    <w:rsid w:val="008C3F47"/>
    <w:rsid w:val="008C4057"/>
    <w:rsid w:val="008C55FE"/>
    <w:rsid w:val="008C6429"/>
    <w:rsid w:val="008C674A"/>
    <w:rsid w:val="008C700F"/>
    <w:rsid w:val="008D0077"/>
    <w:rsid w:val="008D09BC"/>
    <w:rsid w:val="008D0D0B"/>
    <w:rsid w:val="008D1B91"/>
    <w:rsid w:val="008D382D"/>
    <w:rsid w:val="008D3B8B"/>
    <w:rsid w:val="008D3CB9"/>
    <w:rsid w:val="008D4200"/>
    <w:rsid w:val="008D4BED"/>
    <w:rsid w:val="008D6EA0"/>
    <w:rsid w:val="008E1469"/>
    <w:rsid w:val="008E1670"/>
    <w:rsid w:val="008E1D75"/>
    <w:rsid w:val="008E212E"/>
    <w:rsid w:val="008E2360"/>
    <w:rsid w:val="008E346C"/>
    <w:rsid w:val="008E35CB"/>
    <w:rsid w:val="008E3D9C"/>
    <w:rsid w:val="008E41DA"/>
    <w:rsid w:val="008E4426"/>
    <w:rsid w:val="008E4E5D"/>
    <w:rsid w:val="008E571F"/>
    <w:rsid w:val="008E5BF6"/>
    <w:rsid w:val="008E5EC6"/>
    <w:rsid w:val="008E641C"/>
    <w:rsid w:val="008E6ADC"/>
    <w:rsid w:val="008E6C26"/>
    <w:rsid w:val="008E6C49"/>
    <w:rsid w:val="008E756D"/>
    <w:rsid w:val="008F17B7"/>
    <w:rsid w:val="008F1AC6"/>
    <w:rsid w:val="008F1BEA"/>
    <w:rsid w:val="008F2178"/>
    <w:rsid w:val="008F385C"/>
    <w:rsid w:val="008F38C8"/>
    <w:rsid w:val="008F3F3A"/>
    <w:rsid w:val="008F538A"/>
    <w:rsid w:val="008F579B"/>
    <w:rsid w:val="008F7B25"/>
    <w:rsid w:val="008F7E5D"/>
    <w:rsid w:val="009007D4"/>
    <w:rsid w:val="009011E1"/>
    <w:rsid w:val="00901391"/>
    <w:rsid w:val="009018B2"/>
    <w:rsid w:val="00901A3C"/>
    <w:rsid w:val="00901D31"/>
    <w:rsid w:val="00903CA1"/>
    <w:rsid w:val="00903E6B"/>
    <w:rsid w:val="00904607"/>
    <w:rsid w:val="00904919"/>
    <w:rsid w:val="00904AFD"/>
    <w:rsid w:val="00905382"/>
    <w:rsid w:val="00905AC7"/>
    <w:rsid w:val="00906510"/>
    <w:rsid w:val="0090676E"/>
    <w:rsid w:val="00906BC1"/>
    <w:rsid w:val="009077C1"/>
    <w:rsid w:val="00910555"/>
    <w:rsid w:val="0091082C"/>
    <w:rsid w:val="00911014"/>
    <w:rsid w:val="009116BB"/>
    <w:rsid w:val="00911C38"/>
    <w:rsid w:val="00911D23"/>
    <w:rsid w:val="00911E52"/>
    <w:rsid w:val="009123DF"/>
    <w:rsid w:val="00913001"/>
    <w:rsid w:val="00914CDF"/>
    <w:rsid w:val="00914E32"/>
    <w:rsid w:val="00916019"/>
    <w:rsid w:val="0091685A"/>
    <w:rsid w:val="00917231"/>
    <w:rsid w:val="0091740E"/>
    <w:rsid w:val="0092024E"/>
    <w:rsid w:val="00920B9B"/>
    <w:rsid w:val="00920C3F"/>
    <w:rsid w:val="009219FE"/>
    <w:rsid w:val="0092280F"/>
    <w:rsid w:val="00922A7A"/>
    <w:rsid w:val="00922B83"/>
    <w:rsid w:val="00923440"/>
    <w:rsid w:val="009242C8"/>
    <w:rsid w:val="00924466"/>
    <w:rsid w:val="009248EB"/>
    <w:rsid w:val="00924B50"/>
    <w:rsid w:val="00924F30"/>
    <w:rsid w:val="0092545A"/>
    <w:rsid w:val="00925974"/>
    <w:rsid w:val="00925D1F"/>
    <w:rsid w:val="00926053"/>
    <w:rsid w:val="009263CF"/>
    <w:rsid w:val="009277D1"/>
    <w:rsid w:val="00927AFD"/>
    <w:rsid w:val="00930868"/>
    <w:rsid w:val="0093121F"/>
    <w:rsid w:val="00931CE7"/>
    <w:rsid w:val="00932FAC"/>
    <w:rsid w:val="00933059"/>
    <w:rsid w:val="00934702"/>
    <w:rsid w:val="00936F0F"/>
    <w:rsid w:val="0094000F"/>
    <w:rsid w:val="00940E40"/>
    <w:rsid w:val="0094135F"/>
    <w:rsid w:val="00941A10"/>
    <w:rsid w:val="009421C5"/>
    <w:rsid w:val="00942BA9"/>
    <w:rsid w:val="00942F6D"/>
    <w:rsid w:val="00943596"/>
    <w:rsid w:val="00943736"/>
    <w:rsid w:val="00944B20"/>
    <w:rsid w:val="009459DC"/>
    <w:rsid w:val="00945D09"/>
    <w:rsid w:val="00946C56"/>
    <w:rsid w:val="00951459"/>
    <w:rsid w:val="0095166A"/>
    <w:rsid w:val="00951E52"/>
    <w:rsid w:val="00952333"/>
    <w:rsid w:val="0095235A"/>
    <w:rsid w:val="00952568"/>
    <w:rsid w:val="009529FD"/>
    <w:rsid w:val="009534E0"/>
    <w:rsid w:val="00953640"/>
    <w:rsid w:val="00953990"/>
    <w:rsid w:val="0095410A"/>
    <w:rsid w:val="00954240"/>
    <w:rsid w:val="00955F6A"/>
    <w:rsid w:val="0095639C"/>
    <w:rsid w:val="00960799"/>
    <w:rsid w:val="00960F35"/>
    <w:rsid w:val="0096131B"/>
    <w:rsid w:val="00961E9B"/>
    <w:rsid w:val="00962214"/>
    <w:rsid w:val="009627F8"/>
    <w:rsid w:val="00962B8E"/>
    <w:rsid w:val="00962F1A"/>
    <w:rsid w:val="0096308F"/>
    <w:rsid w:val="00963202"/>
    <w:rsid w:val="0096355C"/>
    <w:rsid w:val="00963826"/>
    <w:rsid w:val="00963F25"/>
    <w:rsid w:val="0096488B"/>
    <w:rsid w:val="00964ACE"/>
    <w:rsid w:val="00964AE9"/>
    <w:rsid w:val="00965290"/>
    <w:rsid w:val="0096643E"/>
    <w:rsid w:val="009666F7"/>
    <w:rsid w:val="00966BEF"/>
    <w:rsid w:val="0097072C"/>
    <w:rsid w:val="00970899"/>
    <w:rsid w:val="009722BE"/>
    <w:rsid w:val="00974931"/>
    <w:rsid w:val="00975376"/>
    <w:rsid w:val="009757FF"/>
    <w:rsid w:val="00976E9F"/>
    <w:rsid w:val="00976F5F"/>
    <w:rsid w:val="0097747A"/>
    <w:rsid w:val="0097777D"/>
    <w:rsid w:val="009779FA"/>
    <w:rsid w:val="00977A4B"/>
    <w:rsid w:val="00980088"/>
    <w:rsid w:val="009801B5"/>
    <w:rsid w:val="00981362"/>
    <w:rsid w:val="00981ADB"/>
    <w:rsid w:val="00983509"/>
    <w:rsid w:val="00983875"/>
    <w:rsid w:val="00984EE8"/>
    <w:rsid w:val="009861A6"/>
    <w:rsid w:val="0098688C"/>
    <w:rsid w:val="00986C94"/>
    <w:rsid w:val="00987005"/>
    <w:rsid w:val="009876FE"/>
    <w:rsid w:val="00987A48"/>
    <w:rsid w:val="0099071D"/>
    <w:rsid w:val="00991043"/>
    <w:rsid w:val="009922BB"/>
    <w:rsid w:val="00992352"/>
    <w:rsid w:val="00992A64"/>
    <w:rsid w:val="00992E2C"/>
    <w:rsid w:val="00994991"/>
    <w:rsid w:val="00995011"/>
    <w:rsid w:val="00995BFA"/>
    <w:rsid w:val="00996056"/>
    <w:rsid w:val="009960CA"/>
    <w:rsid w:val="009966F7"/>
    <w:rsid w:val="00996B48"/>
    <w:rsid w:val="00996D88"/>
    <w:rsid w:val="00997E95"/>
    <w:rsid w:val="009A026E"/>
    <w:rsid w:val="009A0B3F"/>
    <w:rsid w:val="009A0F0A"/>
    <w:rsid w:val="009A1608"/>
    <w:rsid w:val="009A1A6B"/>
    <w:rsid w:val="009A2196"/>
    <w:rsid w:val="009A22FB"/>
    <w:rsid w:val="009A2470"/>
    <w:rsid w:val="009A2904"/>
    <w:rsid w:val="009A2963"/>
    <w:rsid w:val="009A3207"/>
    <w:rsid w:val="009A328B"/>
    <w:rsid w:val="009A3661"/>
    <w:rsid w:val="009A3946"/>
    <w:rsid w:val="009A4044"/>
    <w:rsid w:val="009A5D1C"/>
    <w:rsid w:val="009A60D7"/>
    <w:rsid w:val="009A7C25"/>
    <w:rsid w:val="009A7E31"/>
    <w:rsid w:val="009B1436"/>
    <w:rsid w:val="009B1516"/>
    <w:rsid w:val="009B19F8"/>
    <w:rsid w:val="009B2046"/>
    <w:rsid w:val="009B25CD"/>
    <w:rsid w:val="009B264D"/>
    <w:rsid w:val="009B50A9"/>
    <w:rsid w:val="009B5210"/>
    <w:rsid w:val="009B5676"/>
    <w:rsid w:val="009B5F5B"/>
    <w:rsid w:val="009B7219"/>
    <w:rsid w:val="009B7A95"/>
    <w:rsid w:val="009C02A6"/>
    <w:rsid w:val="009C05F7"/>
    <w:rsid w:val="009C0BD2"/>
    <w:rsid w:val="009C0DC3"/>
    <w:rsid w:val="009C0DD3"/>
    <w:rsid w:val="009C1962"/>
    <w:rsid w:val="009C1A1D"/>
    <w:rsid w:val="009C21D6"/>
    <w:rsid w:val="009C3297"/>
    <w:rsid w:val="009C3875"/>
    <w:rsid w:val="009C40D6"/>
    <w:rsid w:val="009C5898"/>
    <w:rsid w:val="009C5F4E"/>
    <w:rsid w:val="009C6B6B"/>
    <w:rsid w:val="009C722B"/>
    <w:rsid w:val="009C7504"/>
    <w:rsid w:val="009C7605"/>
    <w:rsid w:val="009D0883"/>
    <w:rsid w:val="009D0DA4"/>
    <w:rsid w:val="009D0DEE"/>
    <w:rsid w:val="009D17F7"/>
    <w:rsid w:val="009D1F04"/>
    <w:rsid w:val="009D2079"/>
    <w:rsid w:val="009D235F"/>
    <w:rsid w:val="009D2675"/>
    <w:rsid w:val="009D2909"/>
    <w:rsid w:val="009D2D5F"/>
    <w:rsid w:val="009D3BA4"/>
    <w:rsid w:val="009D4485"/>
    <w:rsid w:val="009D44DD"/>
    <w:rsid w:val="009D461F"/>
    <w:rsid w:val="009D4E31"/>
    <w:rsid w:val="009D51FD"/>
    <w:rsid w:val="009D5331"/>
    <w:rsid w:val="009D6360"/>
    <w:rsid w:val="009D73C2"/>
    <w:rsid w:val="009E04B5"/>
    <w:rsid w:val="009E091B"/>
    <w:rsid w:val="009E0940"/>
    <w:rsid w:val="009E1984"/>
    <w:rsid w:val="009E2843"/>
    <w:rsid w:val="009E2D01"/>
    <w:rsid w:val="009E2EFC"/>
    <w:rsid w:val="009E30B1"/>
    <w:rsid w:val="009E3529"/>
    <w:rsid w:val="009E3D23"/>
    <w:rsid w:val="009E44C4"/>
    <w:rsid w:val="009E4660"/>
    <w:rsid w:val="009E5780"/>
    <w:rsid w:val="009E6A4B"/>
    <w:rsid w:val="009E7713"/>
    <w:rsid w:val="009E7EBE"/>
    <w:rsid w:val="009F2414"/>
    <w:rsid w:val="009F2C41"/>
    <w:rsid w:val="009F2DBA"/>
    <w:rsid w:val="009F3B1E"/>
    <w:rsid w:val="009F3B8E"/>
    <w:rsid w:val="009F3CA2"/>
    <w:rsid w:val="009F46CB"/>
    <w:rsid w:val="009F499E"/>
    <w:rsid w:val="009F5104"/>
    <w:rsid w:val="009F5705"/>
    <w:rsid w:val="009F5810"/>
    <w:rsid w:val="009F627D"/>
    <w:rsid w:val="00A006AE"/>
    <w:rsid w:val="00A00AD3"/>
    <w:rsid w:val="00A01F30"/>
    <w:rsid w:val="00A01FE1"/>
    <w:rsid w:val="00A02026"/>
    <w:rsid w:val="00A02A63"/>
    <w:rsid w:val="00A02FA4"/>
    <w:rsid w:val="00A02FE6"/>
    <w:rsid w:val="00A0346F"/>
    <w:rsid w:val="00A03D3C"/>
    <w:rsid w:val="00A03F57"/>
    <w:rsid w:val="00A04022"/>
    <w:rsid w:val="00A0467C"/>
    <w:rsid w:val="00A058C4"/>
    <w:rsid w:val="00A05B44"/>
    <w:rsid w:val="00A05BBD"/>
    <w:rsid w:val="00A066A3"/>
    <w:rsid w:val="00A06C6E"/>
    <w:rsid w:val="00A073C5"/>
    <w:rsid w:val="00A075AE"/>
    <w:rsid w:val="00A11005"/>
    <w:rsid w:val="00A11DF3"/>
    <w:rsid w:val="00A12D30"/>
    <w:rsid w:val="00A131E1"/>
    <w:rsid w:val="00A1369E"/>
    <w:rsid w:val="00A13C1B"/>
    <w:rsid w:val="00A14C75"/>
    <w:rsid w:val="00A15AF7"/>
    <w:rsid w:val="00A15EE6"/>
    <w:rsid w:val="00A160D4"/>
    <w:rsid w:val="00A16A58"/>
    <w:rsid w:val="00A16FE7"/>
    <w:rsid w:val="00A174BE"/>
    <w:rsid w:val="00A17B0D"/>
    <w:rsid w:val="00A2076B"/>
    <w:rsid w:val="00A21198"/>
    <w:rsid w:val="00A21905"/>
    <w:rsid w:val="00A2332F"/>
    <w:rsid w:val="00A23B91"/>
    <w:rsid w:val="00A23C2E"/>
    <w:rsid w:val="00A240B8"/>
    <w:rsid w:val="00A2441A"/>
    <w:rsid w:val="00A2457A"/>
    <w:rsid w:val="00A246F3"/>
    <w:rsid w:val="00A25288"/>
    <w:rsid w:val="00A26249"/>
    <w:rsid w:val="00A265DE"/>
    <w:rsid w:val="00A26D32"/>
    <w:rsid w:val="00A275C1"/>
    <w:rsid w:val="00A30E3C"/>
    <w:rsid w:val="00A31899"/>
    <w:rsid w:val="00A31EAF"/>
    <w:rsid w:val="00A31F7C"/>
    <w:rsid w:val="00A32B9F"/>
    <w:rsid w:val="00A32E48"/>
    <w:rsid w:val="00A3451B"/>
    <w:rsid w:val="00A345C6"/>
    <w:rsid w:val="00A345CC"/>
    <w:rsid w:val="00A35B9C"/>
    <w:rsid w:val="00A36315"/>
    <w:rsid w:val="00A36822"/>
    <w:rsid w:val="00A36BFF"/>
    <w:rsid w:val="00A36C4B"/>
    <w:rsid w:val="00A370E9"/>
    <w:rsid w:val="00A3738B"/>
    <w:rsid w:val="00A37409"/>
    <w:rsid w:val="00A376A8"/>
    <w:rsid w:val="00A377A0"/>
    <w:rsid w:val="00A4067F"/>
    <w:rsid w:val="00A428A5"/>
    <w:rsid w:val="00A4307F"/>
    <w:rsid w:val="00A436B2"/>
    <w:rsid w:val="00A43A83"/>
    <w:rsid w:val="00A43AAE"/>
    <w:rsid w:val="00A43C40"/>
    <w:rsid w:val="00A4455A"/>
    <w:rsid w:val="00A451BF"/>
    <w:rsid w:val="00A45B99"/>
    <w:rsid w:val="00A47122"/>
    <w:rsid w:val="00A4780B"/>
    <w:rsid w:val="00A50B49"/>
    <w:rsid w:val="00A50DFA"/>
    <w:rsid w:val="00A50EAD"/>
    <w:rsid w:val="00A5249C"/>
    <w:rsid w:val="00A52AAF"/>
    <w:rsid w:val="00A52B1F"/>
    <w:rsid w:val="00A53D11"/>
    <w:rsid w:val="00A54485"/>
    <w:rsid w:val="00A5499A"/>
    <w:rsid w:val="00A54D8A"/>
    <w:rsid w:val="00A54E78"/>
    <w:rsid w:val="00A55800"/>
    <w:rsid w:val="00A55AC1"/>
    <w:rsid w:val="00A55E01"/>
    <w:rsid w:val="00A55F83"/>
    <w:rsid w:val="00A5609E"/>
    <w:rsid w:val="00A56956"/>
    <w:rsid w:val="00A573A1"/>
    <w:rsid w:val="00A57846"/>
    <w:rsid w:val="00A6021A"/>
    <w:rsid w:val="00A616E8"/>
    <w:rsid w:val="00A62B70"/>
    <w:rsid w:val="00A62B99"/>
    <w:rsid w:val="00A63946"/>
    <w:rsid w:val="00A640BE"/>
    <w:rsid w:val="00A64994"/>
    <w:rsid w:val="00A650D1"/>
    <w:rsid w:val="00A65146"/>
    <w:rsid w:val="00A66705"/>
    <w:rsid w:val="00A70127"/>
    <w:rsid w:val="00A7070B"/>
    <w:rsid w:val="00A70B28"/>
    <w:rsid w:val="00A71177"/>
    <w:rsid w:val="00A723AB"/>
    <w:rsid w:val="00A727C5"/>
    <w:rsid w:val="00A72FA7"/>
    <w:rsid w:val="00A73224"/>
    <w:rsid w:val="00A737F2"/>
    <w:rsid w:val="00A742AE"/>
    <w:rsid w:val="00A7566C"/>
    <w:rsid w:val="00A75BD9"/>
    <w:rsid w:val="00A80239"/>
    <w:rsid w:val="00A80657"/>
    <w:rsid w:val="00A80CB5"/>
    <w:rsid w:val="00A80F38"/>
    <w:rsid w:val="00A812DD"/>
    <w:rsid w:val="00A81C09"/>
    <w:rsid w:val="00A82846"/>
    <w:rsid w:val="00A82CB0"/>
    <w:rsid w:val="00A82F1F"/>
    <w:rsid w:val="00A830EC"/>
    <w:rsid w:val="00A83A8A"/>
    <w:rsid w:val="00A84580"/>
    <w:rsid w:val="00A8509A"/>
    <w:rsid w:val="00A86669"/>
    <w:rsid w:val="00A86BF8"/>
    <w:rsid w:val="00A86FDB"/>
    <w:rsid w:val="00A87337"/>
    <w:rsid w:val="00A87533"/>
    <w:rsid w:val="00A877DE"/>
    <w:rsid w:val="00A879EF"/>
    <w:rsid w:val="00A87B29"/>
    <w:rsid w:val="00A9004F"/>
    <w:rsid w:val="00A90701"/>
    <w:rsid w:val="00A9150C"/>
    <w:rsid w:val="00A915EF"/>
    <w:rsid w:val="00A91B51"/>
    <w:rsid w:val="00A91C3F"/>
    <w:rsid w:val="00A929B4"/>
    <w:rsid w:val="00A92FC8"/>
    <w:rsid w:val="00A937F9"/>
    <w:rsid w:val="00A94404"/>
    <w:rsid w:val="00A948AC"/>
    <w:rsid w:val="00A95512"/>
    <w:rsid w:val="00A95606"/>
    <w:rsid w:val="00A95C35"/>
    <w:rsid w:val="00A96170"/>
    <w:rsid w:val="00A96AAB"/>
    <w:rsid w:val="00A976E3"/>
    <w:rsid w:val="00A9795C"/>
    <w:rsid w:val="00AA04DC"/>
    <w:rsid w:val="00AA0ADD"/>
    <w:rsid w:val="00AA1214"/>
    <w:rsid w:val="00AA1723"/>
    <w:rsid w:val="00AA1A37"/>
    <w:rsid w:val="00AA21F2"/>
    <w:rsid w:val="00AA38A4"/>
    <w:rsid w:val="00AA40B0"/>
    <w:rsid w:val="00AA40B5"/>
    <w:rsid w:val="00AA44D6"/>
    <w:rsid w:val="00AA4660"/>
    <w:rsid w:val="00AA530D"/>
    <w:rsid w:val="00AA5336"/>
    <w:rsid w:val="00AA64C0"/>
    <w:rsid w:val="00AA75EE"/>
    <w:rsid w:val="00AB0468"/>
    <w:rsid w:val="00AB0687"/>
    <w:rsid w:val="00AB0772"/>
    <w:rsid w:val="00AB1674"/>
    <w:rsid w:val="00AB1BC4"/>
    <w:rsid w:val="00AB3267"/>
    <w:rsid w:val="00AB38E8"/>
    <w:rsid w:val="00AB3923"/>
    <w:rsid w:val="00AB3DBE"/>
    <w:rsid w:val="00AB4BC8"/>
    <w:rsid w:val="00AB4EA6"/>
    <w:rsid w:val="00AB5097"/>
    <w:rsid w:val="00AB53D2"/>
    <w:rsid w:val="00AB6290"/>
    <w:rsid w:val="00AB7BCD"/>
    <w:rsid w:val="00AC0371"/>
    <w:rsid w:val="00AC03AC"/>
    <w:rsid w:val="00AC0760"/>
    <w:rsid w:val="00AC1173"/>
    <w:rsid w:val="00AC1406"/>
    <w:rsid w:val="00AC1762"/>
    <w:rsid w:val="00AC1AE7"/>
    <w:rsid w:val="00AC1AF4"/>
    <w:rsid w:val="00AC20AA"/>
    <w:rsid w:val="00AC2B91"/>
    <w:rsid w:val="00AC2CA7"/>
    <w:rsid w:val="00AC301A"/>
    <w:rsid w:val="00AC4637"/>
    <w:rsid w:val="00AC49A5"/>
    <w:rsid w:val="00AC4A24"/>
    <w:rsid w:val="00AC4F8A"/>
    <w:rsid w:val="00AC5093"/>
    <w:rsid w:val="00AC50AF"/>
    <w:rsid w:val="00AC68C4"/>
    <w:rsid w:val="00AC6CE3"/>
    <w:rsid w:val="00AC6E1E"/>
    <w:rsid w:val="00AC77FF"/>
    <w:rsid w:val="00AD1041"/>
    <w:rsid w:val="00AD19C6"/>
    <w:rsid w:val="00AD1CBD"/>
    <w:rsid w:val="00AD202B"/>
    <w:rsid w:val="00AD251F"/>
    <w:rsid w:val="00AD33D7"/>
    <w:rsid w:val="00AD34B5"/>
    <w:rsid w:val="00AD3B4F"/>
    <w:rsid w:val="00AD3D4A"/>
    <w:rsid w:val="00AD5095"/>
    <w:rsid w:val="00AD56F3"/>
    <w:rsid w:val="00AD73C6"/>
    <w:rsid w:val="00AD777B"/>
    <w:rsid w:val="00AD7E48"/>
    <w:rsid w:val="00AD7E6A"/>
    <w:rsid w:val="00AE0845"/>
    <w:rsid w:val="00AE0E8F"/>
    <w:rsid w:val="00AE2A6B"/>
    <w:rsid w:val="00AE2F54"/>
    <w:rsid w:val="00AE32A9"/>
    <w:rsid w:val="00AE3546"/>
    <w:rsid w:val="00AE45AF"/>
    <w:rsid w:val="00AE4BAA"/>
    <w:rsid w:val="00AE4C66"/>
    <w:rsid w:val="00AE58E0"/>
    <w:rsid w:val="00AE58E2"/>
    <w:rsid w:val="00AE60C2"/>
    <w:rsid w:val="00AE6C02"/>
    <w:rsid w:val="00AE6D50"/>
    <w:rsid w:val="00AE75DC"/>
    <w:rsid w:val="00AE7767"/>
    <w:rsid w:val="00AE7AC2"/>
    <w:rsid w:val="00AF0653"/>
    <w:rsid w:val="00AF06BF"/>
    <w:rsid w:val="00AF0983"/>
    <w:rsid w:val="00AF1400"/>
    <w:rsid w:val="00AF25AB"/>
    <w:rsid w:val="00AF2E3E"/>
    <w:rsid w:val="00AF3338"/>
    <w:rsid w:val="00AF3AAB"/>
    <w:rsid w:val="00AF3C06"/>
    <w:rsid w:val="00AF3CB3"/>
    <w:rsid w:val="00AF3FC3"/>
    <w:rsid w:val="00AF4847"/>
    <w:rsid w:val="00AF4927"/>
    <w:rsid w:val="00AF5220"/>
    <w:rsid w:val="00AF651D"/>
    <w:rsid w:val="00AF67A3"/>
    <w:rsid w:val="00AF728A"/>
    <w:rsid w:val="00AF7BB8"/>
    <w:rsid w:val="00B000CB"/>
    <w:rsid w:val="00B006FC"/>
    <w:rsid w:val="00B00928"/>
    <w:rsid w:val="00B0093F"/>
    <w:rsid w:val="00B00956"/>
    <w:rsid w:val="00B02951"/>
    <w:rsid w:val="00B03413"/>
    <w:rsid w:val="00B04B44"/>
    <w:rsid w:val="00B04C04"/>
    <w:rsid w:val="00B04D5F"/>
    <w:rsid w:val="00B0542A"/>
    <w:rsid w:val="00B05EB1"/>
    <w:rsid w:val="00B06359"/>
    <w:rsid w:val="00B06C0F"/>
    <w:rsid w:val="00B07051"/>
    <w:rsid w:val="00B07712"/>
    <w:rsid w:val="00B1026F"/>
    <w:rsid w:val="00B10673"/>
    <w:rsid w:val="00B106D9"/>
    <w:rsid w:val="00B10D71"/>
    <w:rsid w:val="00B1245E"/>
    <w:rsid w:val="00B12BDC"/>
    <w:rsid w:val="00B1316D"/>
    <w:rsid w:val="00B138BB"/>
    <w:rsid w:val="00B13FA6"/>
    <w:rsid w:val="00B14C6E"/>
    <w:rsid w:val="00B14F3E"/>
    <w:rsid w:val="00B15250"/>
    <w:rsid w:val="00B15E21"/>
    <w:rsid w:val="00B161DA"/>
    <w:rsid w:val="00B16D61"/>
    <w:rsid w:val="00B17AB2"/>
    <w:rsid w:val="00B20638"/>
    <w:rsid w:val="00B20EF0"/>
    <w:rsid w:val="00B222E8"/>
    <w:rsid w:val="00B22389"/>
    <w:rsid w:val="00B226F3"/>
    <w:rsid w:val="00B22BDD"/>
    <w:rsid w:val="00B2371F"/>
    <w:rsid w:val="00B249DD"/>
    <w:rsid w:val="00B24B1D"/>
    <w:rsid w:val="00B25E6C"/>
    <w:rsid w:val="00B26186"/>
    <w:rsid w:val="00B26219"/>
    <w:rsid w:val="00B26D12"/>
    <w:rsid w:val="00B2738F"/>
    <w:rsid w:val="00B273D1"/>
    <w:rsid w:val="00B27F8E"/>
    <w:rsid w:val="00B3052A"/>
    <w:rsid w:val="00B30B13"/>
    <w:rsid w:val="00B32820"/>
    <w:rsid w:val="00B328CB"/>
    <w:rsid w:val="00B32B4A"/>
    <w:rsid w:val="00B335FD"/>
    <w:rsid w:val="00B34045"/>
    <w:rsid w:val="00B3489C"/>
    <w:rsid w:val="00B348A7"/>
    <w:rsid w:val="00B34F46"/>
    <w:rsid w:val="00B35144"/>
    <w:rsid w:val="00B357A3"/>
    <w:rsid w:val="00B375D2"/>
    <w:rsid w:val="00B377D9"/>
    <w:rsid w:val="00B37886"/>
    <w:rsid w:val="00B37C28"/>
    <w:rsid w:val="00B37FAC"/>
    <w:rsid w:val="00B408C2"/>
    <w:rsid w:val="00B40B95"/>
    <w:rsid w:val="00B41647"/>
    <w:rsid w:val="00B41B79"/>
    <w:rsid w:val="00B41FCA"/>
    <w:rsid w:val="00B42078"/>
    <w:rsid w:val="00B4227A"/>
    <w:rsid w:val="00B42730"/>
    <w:rsid w:val="00B436BE"/>
    <w:rsid w:val="00B4444E"/>
    <w:rsid w:val="00B44543"/>
    <w:rsid w:val="00B4462C"/>
    <w:rsid w:val="00B446D6"/>
    <w:rsid w:val="00B4495F"/>
    <w:rsid w:val="00B452A7"/>
    <w:rsid w:val="00B458E3"/>
    <w:rsid w:val="00B45A35"/>
    <w:rsid w:val="00B46830"/>
    <w:rsid w:val="00B4684C"/>
    <w:rsid w:val="00B468E1"/>
    <w:rsid w:val="00B471D1"/>
    <w:rsid w:val="00B478AA"/>
    <w:rsid w:val="00B47AEC"/>
    <w:rsid w:val="00B50B1B"/>
    <w:rsid w:val="00B50B4D"/>
    <w:rsid w:val="00B51084"/>
    <w:rsid w:val="00B5111E"/>
    <w:rsid w:val="00B52031"/>
    <w:rsid w:val="00B525FC"/>
    <w:rsid w:val="00B526F8"/>
    <w:rsid w:val="00B537AE"/>
    <w:rsid w:val="00B53977"/>
    <w:rsid w:val="00B54167"/>
    <w:rsid w:val="00B54B7A"/>
    <w:rsid w:val="00B54FB3"/>
    <w:rsid w:val="00B5527D"/>
    <w:rsid w:val="00B555E5"/>
    <w:rsid w:val="00B556C0"/>
    <w:rsid w:val="00B557C7"/>
    <w:rsid w:val="00B558BB"/>
    <w:rsid w:val="00B56B09"/>
    <w:rsid w:val="00B56EA1"/>
    <w:rsid w:val="00B57169"/>
    <w:rsid w:val="00B60561"/>
    <w:rsid w:val="00B61414"/>
    <w:rsid w:val="00B61BB7"/>
    <w:rsid w:val="00B61C6D"/>
    <w:rsid w:val="00B637A4"/>
    <w:rsid w:val="00B6396E"/>
    <w:rsid w:val="00B63CC3"/>
    <w:rsid w:val="00B63E90"/>
    <w:rsid w:val="00B65F1D"/>
    <w:rsid w:val="00B6601A"/>
    <w:rsid w:val="00B66A39"/>
    <w:rsid w:val="00B6719A"/>
    <w:rsid w:val="00B67AD4"/>
    <w:rsid w:val="00B67B41"/>
    <w:rsid w:val="00B70505"/>
    <w:rsid w:val="00B70571"/>
    <w:rsid w:val="00B709F6"/>
    <w:rsid w:val="00B70CCC"/>
    <w:rsid w:val="00B70FDA"/>
    <w:rsid w:val="00B71408"/>
    <w:rsid w:val="00B715C1"/>
    <w:rsid w:val="00B7181C"/>
    <w:rsid w:val="00B71F72"/>
    <w:rsid w:val="00B724D2"/>
    <w:rsid w:val="00B72B9E"/>
    <w:rsid w:val="00B72E65"/>
    <w:rsid w:val="00B73A8A"/>
    <w:rsid w:val="00B73F7C"/>
    <w:rsid w:val="00B73FA6"/>
    <w:rsid w:val="00B73FD3"/>
    <w:rsid w:val="00B74F6D"/>
    <w:rsid w:val="00B750CB"/>
    <w:rsid w:val="00B755F9"/>
    <w:rsid w:val="00B76890"/>
    <w:rsid w:val="00B76953"/>
    <w:rsid w:val="00B76C43"/>
    <w:rsid w:val="00B77B81"/>
    <w:rsid w:val="00B77E1C"/>
    <w:rsid w:val="00B77FD9"/>
    <w:rsid w:val="00B80DA0"/>
    <w:rsid w:val="00B81446"/>
    <w:rsid w:val="00B81508"/>
    <w:rsid w:val="00B81512"/>
    <w:rsid w:val="00B81A91"/>
    <w:rsid w:val="00B8292A"/>
    <w:rsid w:val="00B82D6B"/>
    <w:rsid w:val="00B830D7"/>
    <w:rsid w:val="00B833B8"/>
    <w:rsid w:val="00B83684"/>
    <w:rsid w:val="00B84412"/>
    <w:rsid w:val="00B84881"/>
    <w:rsid w:val="00B8520F"/>
    <w:rsid w:val="00B852C1"/>
    <w:rsid w:val="00B8691A"/>
    <w:rsid w:val="00B870E7"/>
    <w:rsid w:val="00B90392"/>
    <w:rsid w:val="00B90987"/>
    <w:rsid w:val="00B90E48"/>
    <w:rsid w:val="00B91B30"/>
    <w:rsid w:val="00B91CF1"/>
    <w:rsid w:val="00B925CE"/>
    <w:rsid w:val="00B92987"/>
    <w:rsid w:val="00B929A7"/>
    <w:rsid w:val="00B93691"/>
    <w:rsid w:val="00B937BB"/>
    <w:rsid w:val="00B93DFE"/>
    <w:rsid w:val="00B94542"/>
    <w:rsid w:val="00B94AB8"/>
    <w:rsid w:val="00B9506E"/>
    <w:rsid w:val="00B95216"/>
    <w:rsid w:val="00B953A4"/>
    <w:rsid w:val="00B95698"/>
    <w:rsid w:val="00B96041"/>
    <w:rsid w:val="00B96BBE"/>
    <w:rsid w:val="00B96E94"/>
    <w:rsid w:val="00B976AC"/>
    <w:rsid w:val="00B97C27"/>
    <w:rsid w:val="00BA0089"/>
    <w:rsid w:val="00BA06C7"/>
    <w:rsid w:val="00BA0F17"/>
    <w:rsid w:val="00BA177B"/>
    <w:rsid w:val="00BA2054"/>
    <w:rsid w:val="00BA2459"/>
    <w:rsid w:val="00BA2657"/>
    <w:rsid w:val="00BA316E"/>
    <w:rsid w:val="00BA33B6"/>
    <w:rsid w:val="00BA3C8E"/>
    <w:rsid w:val="00BA42B2"/>
    <w:rsid w:val="00BA4F69"/>
    <w:rsid w:val="00BA5226"/>
    <w:rsid w:val="00BA60A7"/>
    <w:rsid w:val="00BA6163"/>
    <w:rsid w:val="00BA6852"/>
    <w:rsid w:val="00BA6963"/>
    <w:rsid w:val="00BA6998"/>
    <w:rsid w:val="00BA6D1C"/>
    <w:rsid w:val="00BA70A8"/>
    <w:rsid w:val="00BB0438"/>
    <w:rsid w:val="00BB052F"/>
    <w:rsid w:val="00BB12E1"/>
    <w:rsid w:val="00BB1311"/>
    <w:rsid w:val="00BB17B4"/>
    <w:rsid w:val="00BB17E8"/>
    <w:rsid w:val="00BB1B4A"/>
    <w:rsid w:val="00BB2191"/>
    <w:rsid w:val="00BB2D8F"/>
    <w:rsid w:val="00BB341E"/>
    <w:rsid w:val="00BB349F"/>
    <w:rsid w:val="00BB3CEB"/>
    <w:rsid w:val="00BB4377"/>
    <w:rsid w:val="00BB43CD"/>
    <w:rsid w:val="00BB540F"/>
    <w:rsid w:val="00BB57A9"/>
    <w:rsid w:val="00BB5F0A"/>
    <w:rsid w:val="00BB6482"/>
    <w:rsid w:val="00BB6DA4"/>
    <w:rsid w:val="00BB6E2F"/>
    <w:rsid w:val="00BB722E"/>
    <w:rsid w:val="00BB7571"/>
    <w:rsid w:val="00BB783B"/>
    <w:rsid w:val="00BB7DE5"/>
    <w:rsid w:val="00BB7EF3"/>
    <w:rsid w:val="00BC0E6D"/>
    <w:rsid w:val="00BC30C0"/>
    <w:rsid w:val="00BC3BC8"/>
    <w:rsid w:val="00BC3E89"/>
    <w:rsid w:val="00BC4502"/>
    <w:rsid w:val="00BC4A2F"/>
    <w:rsid w:val="00BC4AF7"/>
    <w:rsid w:val="00BC4BD8"/>
    <w:rsid w:val="00BC52DE"/>
    <w:rsid w:val="00BC5A43"/>
    <w:rsid w:val="00BC5C18"/>
    <w:rsid w:val="00BC6076"/>
    <w:rsid w:val="00BC6486"/>
    <w:rsid w:val="00BC6A29"/>
    <w:rsid w:val="00BC7CE4"/>
    <w:rsid w:val="00BD056B"/>
    <w:rsid w:val="00BD05FC"/>
    <w:rsid w:val="00BD08B5"/>
    <w:rsid w:val="00BD0EA4"/>
    <w:rsid w:val="00BD149A"/>
    <w:rsid w:val="00BD185D"/>
    <w:rsid w:val="00BD2C57"/>
    <w:rsid w:val="00BD2D7D"/>
    <w:rsid w:val="00BD303B"/>
    <w:rsid w:val="00BD351A"/>
    <w:rsid w:val="00BD3747"/>
    <w:rsid w:val="00BD4EDB"/>
    <w:rsid w:val="00BD6961"/>
    <w:rsid w:val="00BD69CD"/>
    <w:rsid w:val="00BD6BC8"/>
    <w:rsid w:val="00BD6F94"/>
    <w:rsid w:val="00BD7DD0"/>
    <w:rsid w:val="00BD7E82"/>
    <w:rsid w:val="00BD7EB8"/>
    <w:rsid w:val="00BD7FED"/>
    <w:rsid w:val="00BE0C5D"/>
    <w:rsid w:val="00BE1842"/>
    <w:rsid w:val="00BE2702"/>
    <w:rsid w:val="00BE2957"/>
    <w:rsid w:val="00BE3FB6"/>
    <w:rsid w:val="00BE55A9"/>
    <w:rsid w:val="00BE5A0D"/>
    <w:rsid w:val="00BE5A16"/>
    <w:rsid w:val="00BE61B6"/>
    <w:rsid w:val="00BE62DD"/>
    <w:rsid w:val="00BE67D9"/>
    <w:rsid w:val="00BE6990"/>
    <w:rsid w:val="00BE6D94"/>
    <w:rsid w:val="00BE739A"/>
    <w:rsid w:val="00BF0D24"/>
    <w:rsid w:val="00BF19D4"/>
    <w:rsid w:val="00BF20A1"/>
    <w:rsid w:val="00BF2486"/>
    <w:rsid w:val="00BF2B22"/>
    <w:rsid w:val="00BF2DA1"/>
    <w:rsid w:val="00BF31C4"/>
    <w:rsid w:val="00BF365D"/>
    <w:rsid w:val="00BF36D5"/>
    <w:rsid w:val="00BF3BA7"/>
    <w:rsid w:val="00BF3D97"/>
    <w:rsid w:val="00BF3F52"/>
    <w:rsid w:val="00BF495D"/>
    <w:rsid w:val="00BF525B"/>
    <w:rsid w:val="00BF5A46"/>
    <w:rsid w:val="00BF5FA0"/>
    <w:rsid w:val="00BF6039"/>
    <w:rsid w:val="00BF675F"/>
    <w:rsid w:val="00BF6A98"/>
    <w:rsid w:val="00BF7E42"/>
    <w:rsid w:val="00C000AB"/>
    <w:rsid w:val="00C00107"/>
    <w:rsid w:val="00C003D1"/>
    <w:rsid w:val="00C00A15"/>
    <w:rsid w:val="00C00F02"/>
    <w:rsid w:val="00C0138A"/>
    <w:rsid w:val="00C015C1"/>
    <w:rsid w:val="00C024E3"/>
    <w:rsid w:val="00C028F6"/>
    <w:rsid w:val="00C02A40"/>
    <w:rsid w:val="00C036CB"/>
    <w:rsid w:val="00C0472B"/>
    <w:rsid w:val="00C048BD"/>
    <w:rsid w:val="00C05135"/>
    <w:rsid w:val="00C06D1B"/>
    <w:rsid w:val="00C07E6B"/>
    <w:rsid w:val="00C10477"/>
    <w:rsid w:val="00C10A97"/>
    <w:rsid w:val="00C111E1"/>
    <w:rsid w:val="00C11750"/>
    <w:rsid w:val="00C12615"/>
    <w:rsid w:val="00C133CB"/>
    <w:rsid w:val="00C13EFC"/>
    <w:rsid w:val="00C15F6A"/>
    <w:rsid w:val="00C162F4"/>
    <w:rsid w:val="00C166B6"/>
    <w:rsid w:val="00C169E6"/>
    <w:rsid w:val="00C16A7F"/>
    <w:rsid w:val="00C17B4A"/>
    <w:rsid w:val="00C20092"/>
    <w:rsid w:val="00C20681"/>
    <w:rsid w:val="00C21E7E"/>
    <w:rsid w:val="00C23391"/>
    <w:rsid w:val="00C23462"/>
    <w:rsid w:val="00C234DC"/>
    <w:rsid w:val="00C23FF9"/>
    <w:rsid w:val="00C2506E"/>
    <w:rsid w:val="00C2512A"/>
    <w:rsid w:val="00C2521E"/>
    <w:rsid w:val="00C2548C"/>
    <w:rsid w:val="00C25692"/>
    <w:rsid w:val="00C26CE7"/>
    <w:rsid w:val="00C27BF1"/>
    <w:rsid w:val="00C303DA"/>
    <w:rsid w:val="00C30545"/>
    <w:rsid w:val="00C308CE"/>
    <w:rsid w:val="00C311CE"/>
    <w:rsid w:val="00C31F71"/>
    <w:rsid w:val="00C32098"/>
    <w:rsid w:val="00C323CF"/>
    <w:rsid w:val="00C326E3"/>
    <w:rsid w:val="00C3478A"/>
    <w:rsid w:val="00C34BD8"/>
    <w:rsid w:val="00C34DE3"/>
    <w:rsid w:val="00C3546F"/>
    <w:rsid w:val="00C3640F"/>
    <w:rsid w:val="00C36435"/>
    <w:rsid w:val="00C364DD"/>
    <w:rsid w:val="00C369E9"/>
    <w:rsid w:val="00C37FE5"/>
    <w:rsid w:val="00C40400"/>
    <w:rsid w:val="00C40B6F"/>
    <w:rsid w:val="00C4131F"/>
    <w:rsid w:val="00C41F44"/>
    <w:rsid w:val="00C42733"/>
    <w:rsid w:val="00C43C24"/>
    <w:rsid w:val="00C4407B"/>
    <w:rsid w:val="00C441E3"/>
    <w:rsid w:val="00C447D4"/>
    <w:rsid w:val="00C44DC0"/>
    <w:rsid w:val="00C45788"/>
    <w:rsid w:val="00C458B3"/>
    <w:rsid w:val="00C459A8"/>
    <w:rsid w:val="00C45D9A"/>
    <w:rsid w:val="00C4609C"/>
    <w:rsid w:val="00C46501"/>
    <w:rsid w:val="00C4680C"/>
    <w:rsid w:val="00C4725B"/>
    <w:rsid w:val="00C51A52"/>
    <w:rsid w:val="00C51CDC"/>
    <w:rsid w:val="00C51D6D"/>
    <w:rsid w:val="00C52B38"/>
    <w:rsid w:val="00C539CB"/>
    <w:rsid w:val="00C53FA6"/>
    <w:rsid w:val="00C54146"/>
    <w:rsid w:val="00C5474E"/>
    <w:rsid w:val="00C55D94"/>
    <w:rsid w:val="00C5620E"/>
    <w:rsid w:val="00C562B7"/>
    <w:rsid w:val="00C57111"/>
    <w:rsid w:val="00C572C0"/>
    <w:rsid w:val="00C576EB"/>
    <w:rsid w:val="00C57C4C"/>
    <w:rsid w:val="00C57F6D"/>
    <w:rsid w:val="00C6003A"/>
    <w:rsid w:val="00C60468"/>
    <w:rsid w:val="00C60787"/>
    <w:rsid w:val="00C61529"/>
    <w:rsid w:val="00C6399B"/>
    <w:rsid w:val="00C6511B"/>
    <w:rsid w:val="00C65AA8"/>
    <w:rsid w:val="00C65DF7"/>
    <w:rsid w:val="00C6699D"/>
    <w:rsid w:val="00C66ACB"/>
    <w:rsid w:val="00C66DD7"/>
    <w:rsid w:val="00C7053F"/>
    <w:rsid w:val="00C71043"/>
    <w:rsid w:val="00C71254"/>
    <w:rsid w:val="00C727C5"/>
    <w:rsid w:val="00C72BF0"/>
    <w:rsid w:val="00C72D7A"/>
    <w:rsid w:val="00C7393A"/>
    <w:rsid w:val="00C73B77"/>
    <w:rsid w:val="00C742C4"/>
    <w:rsid w:val="00C772DF"/>
    <w:rsid w:val="00C80114"/>
    <w:rsid w:val="00C80476"/>
    <w:rsid w:val="00C804A1"/>
    <w:rsid w:val="00C81DC2"/>
    <w:rsid w:val="00C8258B"/>
    <w:rsid w:val="00C826C4"/>
    <w:rsid w:val="00C82B02"/>
    <w:rsid w:val="00C82CEC"/>
    <w:rsid w:val="00C8305A"/>
    <w:rsid w:val="00C83BA4"/>
    <w:rsid w:val="00C842FF"/>
    <w:rsid w:val="00C84BA1"/>
    <w:rsid w:val="00C858B5"/>
    <w:rsid w:val="00C85A68"/>
    <w:rsid w:val="00C8622C"/>
    <w:rsid w:val="00C876F7"/>
    <w:rsid w:val="00C90097"/>
    <w:rsid w:val="00C906BB"/>
    <w:rsid w:val="00C90A32"/>
    <w:rsid w:val="00C90CDE"/>
    <w:rsid w:val="00C9131E"/>
    <w:rsid w:val="00C91895"/>
    <w:rsid w:val="00C91B4E"/>
    <w:rsid w:val="00C928CB"/>
    <w:rsid w:val="00C92FD7"/>
    <w:rsid w:val="00C9455B"/>
    <w:rsid w:val="00C9455E"/>
    <w:rsid w:val="00C94A6D"/>
    <w:rsid w:val="00C95DFD"/>
    <w:rsid w:val="00C96582"/>
    <w:rsid w:val="00C972D5"/>
    <w:rsid w:val="00CA07D7"/>
    <w:rsid w:val="00CA0E22"/>
    <w:rsid w:val="00CA122F"/>
    <w:rsid w:val="00CA1399"/>
    <w:rsid w:val="00CA1D4D"/>
    <w:rsid w:val="00CA2D33"/>
    <w:rsid w:val="00CA2FA8"/>
    <w:rsid w:val="00CA3B08"/>
    <w:rsid w:val="00CA42C9"/>
    <w:rsid w:val="00CA42CC"/>
    <w:rsid w:val="00CA42EF"/>
    <w:rsid w:val="00CA5F72"/>
    <w:rsid w:val="00CA675E"/>
    <w:rsid w:val="00CA73AE"/>
    <w:rsid w:val="00CA7FC8"/>
    <w:rsid w:val="00CB0195"/>
    <w:rsid w:val="00CB0DE6"/>
    <w:rsid w:val="00CB0F18"/>
    <w:rsid w:val="00CB1174"/>
    <w:rsid w:val="00CB16EA"/>
    <w:rsid w:val="00CB1814"/>
    <w:rsid w:val="00CB1C21"/>
    <w:rsid w:val="00CB2220"/>
    <w:rsid w:val="00CB240E"/>
    <w:rsid w:val="00CB2C87"/>
    <w:rsid w:val="00CB383C"/>
    <w:rsid w:val="00CB4830"/>
    <w:rsid w:val="00CB5679"/>
    <w:rsid w:val="00CB62F4"/>
    <w:rsid w:val="00CB6C14"/>
    <w:rsid w:val="00CB7BE3"/>
    <w:rsid w:val="00CB7D35"/>
    <w:rsid w:val="00CB7E20"/>
    <w:rsid w:val="00CC000F"/>
    <w:rsid w:val="00CC0484"/>
    <w:rsid w:val="00CC0527"/>
    <w:rsid w:val="00CC0D35"/>
    <w:rsid w:val="00CC1001"/>
    <w:rsid w:val="00CC1C82"/>
    <w:rsid w:val="00CC201D"/>
    <w:rsid w:val="00CC20F1"/>
    <w:rsid w:val="00CC2F97"/>
    <w:rsid w:val="00CC4C93"/>
    <w:rsid w:val="00CC532D"/>
    <w:rsid w:val="00CC62E4"/>
    <w:rsid w:val="00CC62FD"/>
    <w:rsid w:val="00CC6B65"/>
    <w:rsid w:val="00CC6BBA"/>
    <w:rsid w:val="00CC6FBD"/>
    <w:rsid w:val="00CC7583"/>
    <w:rsid w:val="00CC777B"/>
    <w:rsid w:val="00CC78E6"/>
    <w:rsid w:val="00CC7E39"/>
    <w:rsid w:val="00CD01A8"/>
    <w:rsid w:val="00CD0321"/>
    <w:rsid w:val="00CD0C65"/>
    <w:rsid w:val="00CD1EA7"/>
    <w:rsid w:val="00CD2801"/>
    <w:rsid w:val="00CD2808"/>
    <w:rsid w:val="00CD357A"/>
    <w:rsid w:val="00CD3C92"/>
    <w:rsid w:val="00CD414D"/>
    <w:rsid w:val="00CD51F9"/>
    <w:rsid w:val="00CD55AD"/>
    <w:rsid w:val="00CD5B9B"/>
    <w:rsid w:val="00CD5C82"/>
    <w:rsid w:val="00CD5C9A"/>
    <w:rsid w:val="00CD6467"/>
    <w:rsid w:val="00CD68DA"/>
    <w:rsid w:val="00CD6BA0"/>
    <w:rsid w:val="00CD6BC5"/>
    <w:rsid w:val="00CD7005"/>
    <w:rsid w:val="00CD746E"/>
    <w:rsid w:val="00CD7B2F"/>
    <w:rsid w:val="00CD7DC2"/>
    <w:rsid w:val="00CD7F1B"/>
    <w:rsid w:val="00CE0227"/>
    <w:rsid w:val="00CE1A9B"/>
    <w:rsid w:val="00CE1D4E"/>
    <w:rsid w:val="00CE2749"/>
    <w:rsid w:val="00CE27F9"/>
    <w:rsid w:val="00CE28DE"/>
    <w:rsid w:val="00CE35C9"/>
    <w:rsid w:val="00CE3839"/>
    <w:rsid w:val="00CE3CA7"/>
    <w:rsid w:val="00CE3E16"/>
    <w:rsid w:val="00CE3E2A"/>
    <w:rsid w:val="00CE43B2"/>
    <w:rsid w:val="00CE4C25"/>
    <w:rsid w:val="00CE547C"/>
    <w:rsid w:val="00CE6666"/>
    <w:rsid w:val="00CE681A"/>
    <w:rsid w:val="00CE7E16"/>
    <w:rsid w:val="00CF40DA"/>
    <w:rsid w:val="00CF4568"/>
    <w:rsid w:val="00CF4A46"/>
    <w:rsid w:val="00CF5268"/>
    <w:rsid w:val="00CF6170"/>
    <w:rsid w:val="00CF6175"/>
    <w:rsid w:val="00CF6278"/>
    <w:rsid w:val="00CF6349"/>
    <w:rsid w:val="00CF6B3E"/>
    <w:rsid w:val="00CF6D5E"/>
    <w:rsid w:val="00CF704D"/>
    <w:rsid w:val="00CF7DC2"/>
    <w:rsid w:val="00CF7EDE"/>
    <w:rsid w:val="00D0065E"/>
    <w:rsid w:val="00D00A7D"/>
    <w:rsid w:val="00D0203A"/>
    <w:rsid w:val="00D027EC"/>
    <w:rsid w:val="00D02EA4"/>
    <w:rsid w:val="00D03201"/>
    <w:rsid w:val="00D0397C"/>
    <w:rsid w:val="00D04022"/>
    <w:rsid w:val="00D05A2C"/>
    <w:rsid w:val="00D05BD4"/>
    <w:rsid w:val="00D05F74"/>
    <w:rsid w:val="00D0684B"/>
    <w:rsid w:val="00D06E10"/>
    <w:rsid w:val="00D072E1"/>
    <w:rsid w:val="00D07E07"/>
    <w:rsid w:val="00D07F36"/>
    <w:rsid w:val="00D10A17"/>
    <w:rsid w:val="00D11109"/>
    <w:rsid w:val="00D1147C"/>
    <w:rsid w:val="00D119EE"/>
    <w:rsid w:val="00D12613"/>
    <w:rsid w:val="00D12E11"/>
    <w:rsid w:val="00D13ACB"/>
    <w:rsid w:val="00D1415C"/>
    <w:rsid w:val="00D1494B"/>
    <w:rsid w:val="00D14C8B"/>
    <w:rsid w:val="00D154CC"/>
    <w:rsid w:val="00D16858"/>
    <w:rsid w:val="00D171FB"/>
    <w:rsid w:val="00D17690"/>
    <w:rsid w:val="00D177CC"/>
    <w:rsid w:val="00D17F52"/>
    <w:rsid w:val="00D209AD"/>
    <w:rsid w:val="00D20BE9"/>
    <w:rsid w:val="00D20F70"/>
    <w:rsid w:val="00D21345"/>
    <w:rsid w:val="00D22447"/>
    <w:rsid w:val="00D227E1"/>
    <w:rsid w:val="00D229FD"/>
    <w:rsid w:val="00D24EE5"/>
    <w:rsid w:val="00D25C6C"/>
    <w:rsid w:val="00D26045"/>
    <w:rsid w:val="00D26B5E"/>
    <w:rsid w:val="00D27001"/>
    <w:rsid w:val="00D270E8"/>
    <w:rsid w:val="00D30F94"/>
    <w:rsid w:val="00D30FF6"/>
    <w:rsid w:val="00D313C1"/>
    <w:rsid w:val="00D318D8"/>
    <w:rsid w:val="00D32736"/>
    <w:rsid w:val="00D3286F"/>
    <w:rsid w:val="00D32B57"/>
    <w:rsid w:val="00D32D2D"/>
    <w:rsid w:val="00D33A53"/>
    <w:rsid w:val="00D33BCC"/>
    <w:rsid w:val="00D3452A"/>
    <w:rsid w:val="00D34B76"/>
    <w:rsid w:val="00D36224"/>
    <w:rsid w:val="00D36512"/>
    <w:rsid w:val="00D36BDA"/>
    <w:rsid w:val="00D36F17"/>
    <w:rsid w:val="00D37111"/>
    <w:rsid w:val="00D372BB"/>
    <w:rsid w:val="00D37853"/>
    <w:rsid w:val="00D3792E"/>
    <w:rsid w:val="00D37D48"/>
    <w:rsid w:val="00D4134A"/>
    <w:rsid w:val="00D418D5"/>
    <w:rsid w:val="00D418DF"/>
    <w:rsid w:val="00D41D77"/>
    <w:rsid w:val="00D427A0"/>
    <w:rsid w:val="00D42804"/>
    <w:rsid w:val="00D436EA"/>
    <w:rsid w:val="00D437FE"/>
    <w:rsid w:val="00D44047"/>
    <w:rsid w:val="00D4425A"/>
    <w:rsid w:val="00D44B14"/>
    <w:rsid w:val="00D44C9B"/>
    <w:rsid w:val="00D452BF"/>
    <w:rsid w:val="00D4543C"/>
    <w:rsid w:val="00D4556C"/>
    <w:rsid w:val="00D46C48"/>
    <w:rsid w:val="00D50334"/>
    <w:rsid w:val="00D50933"/>
    <w:rsid w:val="00D50F45"/>
    <w:rsid w:val="00D516A6"/>
    <w:rsid w:val="00D522AA"/>
    <w:rsid w:val="00D53E5A"/>
    <w:rsid w:val="00D54630"/>
    <w:rsid w:val="00D55858"/>
    <w:rsid w:val="00D55BD5"/>
    <w:rsid w:val="00D56464"/>
    <w:rsid w:val="00D56B68"/>
    <w:rsid w:val="00D571DB"/>
    <w:rsid w:val="00D57271"/>
    <w:rsid w:val="00D606BD"/>
    <w:rsid w:val="00D60CFC"/>
    <w:rsid w:val="00D60E8A"/>
    <w:rsid w:val="00D6224F"/>
    <w:rsid w:val="00D63623"/>
    <w:rsid w:val="00D638C8"/>
    <w:rsid w:val="00D64059"/>
    <w:rsid w:val="00D64AAA"/>
    <w:rsid w:val="00D65561"/>
    <w:rsid w:val="00D655A5"/>
    <w:rsid w:val="00D65DF9"/>
    <w:rsid w:val="00D662A7"/>
    <w:rsid w:val="00D66A09"/>
    <w:rsid w:val="00D66C5F"/>
    <w:rsid w:val="00D670F5"/>
    <w:rsid w:val="00D6724D"/>
    <w:rsid w:val="00D672CE"/>
    <w:rsid w:val="00D67661"/>
    <w:rsid w:val="00D67A8B"/>
    <w:rsid w:val="00D704A6"/>
    <w:rsid w:val="00D70506"/>
    <w:rsid w:val="00D70797"/>
    <w:rsid w:val="00D70E1D"/>
    <w:rsid w:val="00D70F7B"/>
    <w:rsid w:val="00D71A9D"/>
    <w:rsid w:val="00D71BA4"/>
    <w:rsid w:val="00D724C9"/>
    <w:rsid w:val="00D73124"/>
    <w:rsid w:val="00D73AFF"/>
    <w:rsid w:val="00D73D2F"/>
    <w:rsid w:val="00D751AC"/>
    <w:rsid w:val="00D7563D"/>
    <w:rsid w:val="00D75A29"/>
    <w:rsid w:val="00D75AB8"/>
    <w:rsid w:val="00D75F0B"/>
    <w:rsid w:val="00D76593"/>
    <w:rsid w:val="00D7675B"/>
    <w:rsid w:val="00D76B1A"/>
    <w:rsid w:val="00D76D92"/>
    <w:rsid w:val="00D76F0D"/>
    <w:rsid w:val="00D80639"/>
    <w:rsid w:val="00D80CAF"/>
    <w:rsid w:val="00D81428"/>
    <w:rsid w:val="00D82B73"/>
    <w:rsid w:val="00D8397E"/>
    <w:rsid w:val="00D83B7A"/>
    <w:rsid w:val="00D8481C"/>
    <w:rsid w:val="00D85617"/>
    <w:rsid w:val="00D85CFF"/>
    <w:rsid w:val="00D8676A"/>
    <w:rsid w:val="00D86BDA"/>
    <w:rsid w:val="00D87088"/>
    <w:rsid w:val="00D87403"/>
    <w:rsid w:val="00D87CED"/>
    <w:rsid w:val="00D9096D"/>
    <w:rsid w:val="00D90BFB"/>
    <w:rsid w:val="00D92DB9"/>
    <w:rsid w:val="00D92E7B"/>
    <w:rsid w:val="00D930DB"/>
    <w:rsid w:val="00D93D60"/>
    <w:rsid w:val="00D94083"/>
    <w:rsid w:val="00D954A0"/>
    <w:rsid w:val="00D955E4"/>
    <w:rsid w:val="00D95874"/>
    <w:rsid w:val="00D9662E"/>
    <w:rsid w:val="00D970DC"/>
    <w:rsid w:val="00D97182"/>
    <w:rsid w:val="00D97CEF"/>
    <w:rsid w:val="00D97E51"/>
    <w:rsid w:val="00D97F56"/>
    <w:rsid w:val="00DA0310"/>
    <w:rsid w:val="00DA054A"/>
    <w:rsid w:val="00DA054E"/>
    <w:rsid w:val="00DA08FE"/>
    <w:rsid w:val="00DA0BD5"/>
    <w:rsid w:val="00DA1948"/>
    <w:rsid w:val="00DA2969"/>
    <w:rsid w:val="00DA3672"/>
    <w:rsid w:val="00DA38D1"/>
    <w:rsid w:val="00DA3915"/>
    <w:rsid w:val="00DA3CA8"/>
    <w:rsid w:val="00DA49B5"/>
    <w:rsid w:val="00DA4C4F"/>
    <w:rsid w:val="00DA574D"/>
    <w:rsid w:val="00DA5CB8"/>
    <w:rsid w:val="00DA6808"/>
    <w:rsid w:val="00DB0B17"/>
    <w:rsid w:val="00DB0CFE"/>
    <w:rsid w:val="00DB2250"/>
    <w:rsid w:val="00DB244B"/>
    <w:rsid w:val="00DB2928"/>
    <w:rsid w:val="00DB2D99"/>
    <w:rsid w:val="00DB3047"/>
    <w:rsid w:val="00DB3872"/>
    <w:rsid w:val="00DB3B61"/>
    <w:rsid w:val="00DB3ECE"/>
    <w:rsid w:val="00DB4F88"/>
    <w:rsid w:val="00DB4FF6"/>
    <w:rsid w:val="00DB507B"/>
    <w:rsid w:val="00DB50FF"/>
    <w:rsid w:val="00DB56EB"/>
    <w:rsid w:val="00DB5D49"/>
    <w:rsid w:val="00DB6D8B"/>
    <w:rsid w:val="00DB7700"/>
    <w:rsid w:val="00DB7F1F"/>
    <w:rsid w:val="00DC0A13"/>
    <w:rsid w:val="00DC15E1"/>
    <w:rsid w:val="00DC1700"/>
    <w:rsid w:val="00DC1A73"/>
    <w:rsid w:val="00DC295F"/>
    <w:rsid w:val="00DC3281"/>
    <w:rsid w:val="00DC338F"/>
    <w:rsid w:val="00DC3593"/>
    <w:rsid w:val="00DC3AC1"/>
    <w:rsid w:val="00DC3DCE"/>
    <w:rsid w:val="00DC477D"/>
    <w:rsid w:val="00DC4A4C"/>
    <w:rsid w:val="00DC4B75"/>
    <w:rsid w:val="00DC4EB8"/>
    <w:rsid w:val="00DC5BDE"/>
    <w:rsid w:val="00DC64F9"/>
    <w:rsid w:val="00DC691B"/>
    <w:rsid w:val="00DC7769"/>
    <w:rsid w:val="00DC7AED"/>
    <w:rsid w:val="00DC7CF4"/>
    <w:rsid w:val="00DD0467"/>
    <w:rsid w:val="00DD0627"/>
    <w:rsid w:val="00DD081E"/>
    <w:rsid w:val="00DD09D6"/>
    <w:rsid w:val="00DD0B04"/>
    <w:rsid w:val="00DD10D0"/>
    <w:rsid w:val="00DD1186"/>
    <w:rsid w:val="00DD13A6"/>
    <w:rsid w:val="00DD279C"/>
    <w:rsid w:val="00DD28A9"/>
    <w:rsid w:val="00DD33E7"/>
    <w:rsid w:val="00DD4A03"/>
    <w:rsid w:val="00DD5D21"/>
    <w:rsid w:val="00DD68AF"/>
    <w:rsid w:val="00DD6A9E"/>
    <w:rsid w:val="00DD7996"/>
    <w:rsid w:val="00DD7F09"/>
    <w:rsid w:val="00DE0B65"/>
    <w:rsid w:val="00DE11B9"/>
    <w:rsid w:val="00DE1464"/>
    <w:rsid w:val="00DE17AB"/>
    <w:rsid w:val="00DE1DE2"/>
    <w:rsid w:val="00DE1E73"/>
    <w:rsid w:val="00DE2E36"/>
    <w:rsid w:val="00DE32C6"/>
    <w:rsid w:val="00DE34B6"/>
    <w:rsid w:val="00DE44D9"/>
    <w:rsid w:val="00DE53F3"/>
    <w:rsid w:val="00DE552F"/>
    <w:rsid w:val="00DE5939"/>
    <w:rsid w:val="00DE5EED"/>
    <w:rsid w:val="00DE62F9"/>
    <w:rsid w:val="00DE6911"/>
    <w:rsid w:val="00DE6AD3"/>
    <w:rsid w:val="00DE6E8A"/>
    <w:rsid w:val="00DE73B4"/>
    <w:rsid w:val="00DF055F"/>
    <w:rsid w:val="00DF0762"/>
    <w:rsid w:val="00DF08A1"/>
    <w:rsid w:val="00DF1472"/>
    <w:rsid w:val="00DF1C9E"/>
    <w:rsid w:val="00DF1DD2"/>
    <w:rsid w:val="00DF1F1B"/>
    <w:rsid w:val="00DF253E"/>
    <w:rsid w:val="00DF254A"/>
    <w:rsid w:val="00DF2658"/>
    <w:rsid w:val="00DF359D"/>
    <w:rsid w:val="00DF3A96"/>
    <w:rsid w:val="00DF3D64"/>
    <w:rsid w:val="00DF46BC"/>
    <w:rsid w:val="00DF4A03"/>
    <w:rsid w:val="00DF5058"/>
    <w:rsid w:val="00DF53D4"/>
    <w:rsid w:val="00DF5618"/>
    <w:rsid w:val="00DF568F"/>
    <w:rsid w:val="00DF59BF"/>
    <w:rsid w:val="00DF6053"/>
    <w:rsid w:val="00DF7042"/>
    <w:rsid w:val="00DF7123"/>
    <w:rsid w:val="00DF7201"/>
    <w:rsid w:val="00E00AD0"/>
    <w:rsid w:val="00E01CBC"/>
    <w:rsid w:val="00E01D17"/>
    <w:rsid w:val="00E01EB8"/>
    <w:rsid w:val="00E02567"/>
    <w:rsid w:val="00E02E3A"/>
    <w:rsid w:val="00E03C60"/>
    <w:rsid w:val="00E03C90"/>
    <w:rsid w:val="00E04848"/>
    <w:rsid w:val="00E05D12"/>
    <w:rsid w:val="00E066A3"/>
    <w:rsid w:val="00E0681C"/>
    <w:rsid w:val="00E06E14"/>
    <w:rsid w:val="00E06E9D"/>
    <w:rsid w:val="00E06F72"/>
    <w:rsid w:val="00E07277"/>
    <w:rsid w:val="00E07BFC"/>
    <w:rsid w:val="00E1085B"/>
    <w:rsid w:val="00E10A14"/>
    <w:rsid w:val="00E11353"/>
    <w:rsid w:val="00E12B66"/>
    <w:rsid w:val="00E12F1D"/>
    <w:rsid w:val="00E12FB5"/>
    <w:rsid w:val="00E12FDE"/>
    <w:rsid w:val="00E1376B"/>
    <w:rsid w:val="00E150B7"/>
    <w:rsid w:val="00E166C1"/>
    <w:rsid w:val="00E167F4"/>
    <w:rsid w:val="00E16A53"/>
    <w:rsid w:val="00E16BFA"/>
    <w:rsid w:val="00E178FC"/>
    <w:rsid w:val="00E17C05"/>
    <w:rsid w:val="00E20165"/>
    <w:rsid w:val="00E20192"/>
    <w:rsid w:val="00E21E04"/>
    <w:rsid w:val="00E22010"/>
    <w:rsid w:val="00E22A0D"/>
    <w:rsid w:val="00E22C33"/>
    <w:rsid w:val="00E24033"/>
    <w:rsid w:val="00E24105"/>
    <w:rsid w:val="00E2449D"/>
    <w:rsid w:val="00E247FA"/>
    <w:rsid w:val="00E24A56"/>
    <w:rsid w:val="00E2574A"/>
    <w:rsid w:val="00E25965"/>
    <w:rsid w:val="00E25AB1"/>
    <w:rsid w:val="00E268CD"/>
    <w:rsid w:val="00E26E57"/>
    <w:rsid w:val="00E27796"/>
    <w:rsid w:val="00E27A23"/>
    <w:rsid w:val="00E27AF9"/>
    <w:rsid w:val="00E30C81"/>
    <w:rsid w:val="00E30C8F"/>
    <w:rsid w:val="00E315CE"/>
    <w:rsid w:val="00E31643"/>
    <w:rsid w:val="00E32EF7"/>
    <w:rsid w:val="00E32FA5"/>
    <w:rsid w:val="00E3352C"/>
    <w:rsid w:val="00E33858"/>
    <w:rsid w:val="00E3462C"/>
    <w:rsid w:val="00E352FA"/>
    <w:rsid w:val="00E360DD"/>
    <w:rsid w:val="00E36A02"/>
    <w:rsid w:val="00E36C27"/>
    <w:rsid w:val="00E36D66"/>
    <w:rsid w:val="00E36DCB"/>
    <w:rsid w:val="00E375E9"/>
    <w:rsid w:val="00E37705"/>
    <w:rsid w:val="00E402B5"/>
    <w:rsid w:val="00E41172"/>
    <w:rsid w:val="00E4120A"/>
    <w:rsid w:val="00E4120F"/>
    <w:rsid w:val="00E414E1"/>
    <w:rsid w:val="00E41AEA"/>
    <w:rsid w:val="00E41D4E"/>
    <w:rsid w:val="00E41E7E"/>
    <w:rsid w:val="00E42976"/>
    <w:rsid w:val="00E42F2D"/>
    <w:rsid w:val="00E435A7"/>
    <w:rsid w:val="00E4379A"/>
    <w:rsid w:val="00E44CFC"/>
    <w:rsid w:val="00E466B4"/>
    <w:rsid w:val="00E5015D"/>
    <w:rsid w:val="00E515A8"/>
    <w:rsid w:val="00E51672"/>
    <w:rsid w:val="00E51BF4"/>
    <w:rsid w:val="00E51C04"/>
    <w:rsid w:val="00E51DE3"/>
    <w:rsid w:val="00E527FF"/>
    <w:rsid w:val="00E54650"/>
    <w:rsid w:val="00E54A04"/>
    <w:rsid w:val="00E54A87"/>
    <w:rsid w:val="00E5532E"/>
    <w:rsid w:val="00E55553"/>
    <w:rsid w:val="00E5572E"/>
    <w:rsid w:val="00E55C3C"/>
    <w:rsid w:val="00E56142"/>
    <w:rsid w:val="00E5678C"/>
    <w:rsid w:val="00E56883"/>
    <w:rsid w:val="00E604E2"/>
    <w:rsid w:val="00E605E5"/>
    <w:rsid w:val="00E61933"/>
    <w:rsid w:val="00E61E50"/>
    <w:rsid w:val="00E626E7"/>
    <w:rsid w:val="00E633AD"/>
    <w:rsid w:val="00E64840"/>
    <w:rsid w:val="00E64D35"/>
    <w:rsid w:val="00E6638E"/>
    <w:rsid w:val="00E66880"/>
    <w:rsid w:val="00E67293"/>
    <w:rsid w:val="00E67AD3"/>
    <w:rsid w:val="00E67FB1"/>
    <w:rsid w:val="00E7029B"/>
    <w:rsid w:val="00E707C8"/>
    <w:rsid w:val="00E712DD"/>
    <w:rsid w:val="00E71B1C"/>
    <w:rsid w:val="00E72A91"/>
    <w:rsid w:val="00E72AB5"/>
    <w:rsid w:val="00E74DFA"/>
    <w:rsid w:val="00E75296"/>
    <w:rsid w:val="00E75676"/>
    <w:rsid w:val="00E756E9"/>
    <w:rsid w:val="00E75AA0"/>
    <w:rsid w:val="00E75BAD"/>
    <w:rsid w:val="00E75DDF"/>
    <w:rsid w:val="00E75E7E"/>
    <w:rsid w:val="00E775F0"/>
    <w:rsid w:val="00E77838"/>
    <w:rsid w:val="00E77A6A"/>
    <w:rsid w:val="00E77E37"/>
    <w:rsid w:val="00E807DB"/>
    <w:rsid w:val="00E80850"/>
    <w:rsid w:val="00E8118B"/>
    <w:rsid w:val="00E81251"/>
    <w:rsid w:val="00E81847"/>
    <w:rsid w:val="00E818F8"/>
    <w:rsid w:val="00E827E0"/>
    <w:rsid w:val="00E83A4B"/>
    <w:rsid w:val="00E841DC"/>
    <w:rsid w:val="00E84901"/>
    <w:rsid w:val="00E84F24"/>
    <w:rsid w:val="00E84F27"/>
    <w:rsid w:val="00E8532C"/>
    <w:rsid w:val="00E85367"/>
    <w:rsid w:val="00E877A0"/>
    <w:rsid w:val="00E87A97"/>
    <w:rsid w:val="00E902E9"/>
    <w:rsid w:val="00E90806"/>
    <w:rsid w:val="00E914CB"/>
    <w:rsid w:val="00E9166C"/>
    <w:rsid w:val="00E919A8"/>
    <w:rsid w:val="00E937EC"/>
    <w:rsid w:val="00E947A5"/>
    <w:rsid w:val="00E94D02"/>
    <w:rsid w:val="00E94D5F"/>
    <w:rsid w:val="00E9600E"/>
    <w:rsid w:val="00E96703"/>
    <w:rsid w:val="00E979BE"/>
    <w:rsid w:val="00EA00A1"/>
    <w:rsid w:val="00EA00CD"/>
    <w:rsid w:val="00EA01CE"/>
    <w:rsid w:val="00EA01FE"/>
    <w:rsid w:val="00EA05DE"/>
    <w:rsid w:val="00EA08FE"/>
    <w:rsid w:val="00EA098C"/>
    <w:rsid w:val="00EA2E1C"/>
    <w:rsid w:val="00EA37D0"/>
    <w:rsid w:val="00EA3AA6"/>
    <w:rsid w:val="00EA464B"/>
    <w:rsid w:val="00EA482B"/>
    <w:rsid w:val="00EA5353"/>
    <w:rsid w:val="00EA6132"/>
    <w:rsid w:val="00EA6315"/>
    <w:rsid w:val="00EB0FDB"/>
    <w:rsid w:val="00EB111F"/>
    <w:rsid w:val="00EB3257"/>
    <w:rsid w:val="00EB32A6"/>
    <w:rsid w:val="00EB3663"/>
    <w:rsid w:val="00EB3CC9"/>
    <w:rsid w:val="00EB45A4"/>
    <w:rsid w:val="00EB4810"/>
    <w:rsid w:val="00EB52F0"/>
    <w:rsid w:val="00EB5561"/>
    <w:rsid w:val="00EB6187"/>
    <w:rsid w:val="00EB69FB"/>
    <w:rsid w:val="00EB79FB"/>
    <w:rsid w:val="00EC0ABF"/>
    <w:rsid w:val="00EC14D3"/>
    <w:rsid w:val="00EC1D45"/>
    <w:rsid w:val="00EC1DC7"/>
    <w:rsid w:val="00EC20CD"/>
    <w:rsid w:val="00EC29B0"/>
    <w:rsid w:val="00EC29D4"/>
    <w:rsid w:val="00EC2AEA"/>
    <w:rsid w:val="00EC2B54"/>
    <w:rsid w:val="00EC34A4"/>
    <w:rsid w:val="00EC377C"/>
    <w:rsid w:val="00EC42A0"/>
    <w:rsid w:val="00EC5BE7"/>
    <w:rsid w:val="00EC5CDC"/>
    <w:rsid w:val="00EC5D8F"/>
    <w:rsid w:val="00EC6247"/>
    <w:rsid w:val="00EC7290"/>
    <w:rsid w:val="00EC7494"/>
    <w:rsid w:val="00EC7DC0"/>
    <w:rsid w:val="00ED025C"/>
    <w:rsid w:val="00ED2BF1"/>
    <w:rsid w:val="00ED31B1"/>
    <w:rsid w:val="00ED3218"/>
    <w:rsid w:val="00ED3362"/>
    <w:rsid w:val="00ED3514"/>
    <w:rsid w:val="00ED361D"/>
    <w:rsid w:val="00ED3777"/>
    <w:rsid w:val="00ED3B46"/>
    <w:rsid w:val="00ED3B8F"/>
    <w:rsid w:val="00ED3C8C"/>
    <w:rsid w:val="00ED421C"/>
    <w:rsid w:val="00ED4C3D"/>
    <w:rsid w:val="00ED4DAA"/>
    <w:rsid w:val="00ED522C"/>
    <w:rsid w:val="00ED56F7"/>
    <w:rsid w:val="00ED648C"/>
    <w:rsid w:val="00ED673B"/>
    <w:rsid w:val="00ED6828"/>
    <w:rsid w:val="00ED702B"/>
    <w:rsid w:val="00ED7199"/>
    <w:rsid w:val="00EE0A8A"/>
    <w:rsid w:val="00EE158E"/>
    <w:rsid w:val="00EE1E4C"/>
    <w:rsid w:val="00EE1F9F"/>
    <w:rsid w:val="00EE2334"/>
    <w:rsid w:val="00EE36FD"/>
    <w:rsid w:val="00EE38B7"/>
    <w:rsid w:val="00EE4502"/>
    <w:rsid w:val="00EE4DFF"/>
    <w:rsid w:val="00EE5516"/>
    <w:rsid w:val="00EE580B"/>
    <w:rsid w:val="00EE6851"/>
    <w:rsid w:val="00EE6A48"/>
    <w:rsid w:val="00EE6F38"/>
    <w:rsid w:val="00EE6F77"/>
    <w:rsid w:val="00EE7659"/>
    <w:rsid w:val="00EE7A6B"/>
    <w:rsid w:val="00EF052D"/>
    <w:rsid w:val="00EF0BE2"/>
    <w:rsid w:val="00EF1779"/>
    <w:rsid w:val="00EF1918"/>
    <w:rsid w:val="00EF1C74"/>
    <w:rsid w:val="00EF26AC"/>
    <w:rsid w:val="00EF3535"/>
    <w:rsid w:val="00EF4158"/>
    <w:rsid w:val="00EF472C"/>
    <w:rsid w:val="00EF548E"/>
    <w:rsid w:val="00EF5655"/>
    <w:rsid w:val="00EF5E6E"/>
    <w:rsid w:val="00EF6407"/>
    <w:rsid w:val="00EF69F2"/>
    <w:rsid w:val="00EF6B29"/>
    <w:rsid w:val="00EF6D6E"/>
    <w:rsid w:val="00EF6FC1"/>
    <w:rsid w:val="00EF7D52"/>
    <w:rsid w:val="00F001BC"/>
    <w:rsid w:val="00F0087D"/>
    <w:rsid w:val="00F00AB6"/>
    <w:rsid w:val="00F00D2E"/>
    <w:rsid w:val="00F0159F"/>
    <w:rsid w:val="00F01D79"/>
    <w:rsid w:val="00F01E09"/>
    <w:rsid w:val="00F01F74"/>
    <w:rsid w:val="00F02E21"/>
    <w:rsid w:val="00F038E2"/>
    <w:rsid w:val="00F0418F"/>
    <w:rsid w:val="00F044D5"/>
    <w:rsid w:val="00F04A76"/>
    <w:rsid w:val="00F04EA3"/>
    <w:rsid w:val="00F0540C"/>
    <w:rsid w:val="00F0548B"/>
    <w:rsid w:val="00F05764"/>
    <w:rsid w:val="00F0590E"/>
    <w:rsid w:val="00F05EC1"/>
    <w:rsid w:val="00F05FE5"/>
    <w:rsid w:val="00F06A5A"/>
    <w:rsid w:val="00F06C47"/>
    <w:rsid w:val="00F07009"/>
    <w:rsid w:val="00F115B9"/>
    <w:rsid w:val="00F117D6"/>
    <w:rsid w:val="00F12554"/>
    <w:rsid w:val="00F12DB0"/>
    <w:rsid w:val="00F1300B"/>
    <w:rsid w:val="00F1312C"/>
    <w:rsid w:val="00F13796"/>
    <w:rsid w:val="00F142F7"/>
    <w:rsid w:val="00F143A9"/>
    <w:rsid w:val="00F156D8"/>
    <w:rsid w:val="00F160B0"/>
    <w:rsid w:val="00F16A14"/>
    <w:rsid w:val="00F16CFF"/>
    <w:rsid w:val="00F17138"/>
    <w:rsid w:val="00F17A30"/>
    <w:rsid w:val="00F20758"/>
    <w:rsid w:val="00F210DC"/>
    <w:rsid w:val="00F21102"/>
    <w:rsid w:val="00F213E1"/>
    <w:rsid w:val="00F21881"/>
    <w:rsid w:val="00F2268D"/>
    <w:rsid w:val="00F22CBD"/>
    <w:rsid w:val="00F23186"/>
    <w:rsid w:val="00F23CFF"/>
    <w:rsid w:val="00F24F12"/>
    <w:rsid w:val="00F25274"/>
    <w:rsid w:val="00F257FC"/>
    <w:rsid w:val="00F259B1"/>
    <w:rsid w:val="00F25D02"/>
    <w:rsid w:val="00F25DE4"/>
    <w:rsid w:val="00F260DC"/>
    <w:rsid w:val="00F27668"/>
    <w:rsid w:val="00F300A8"/>
    <w:rsid w:val="00F30143"/>
    <w:rsid w:val="00F30A84"/>
    <w:rsid w:val="00F31016"/>
    <w:rsid w:val="00F31378"/>
    <w:rsid w:val="00F3147D"/>
    <w:rsid w:val="00F32255"/>
    <w:rsid w:val="00F32708"/>
    <w:rsid w:val="00F339E5"/>
    <w:rsid w:val="00F33CCE"/>
    <w:rsid w:val="00F34EDE"/>
    <w:rsid w:val="00F351A0"/>
    <w:rsid w:val="00F35236"/>
    <w:rsid w:val="00F353C2"/>
    <w:rsid w:val="00F35904"/>
    <w:rsid w:val="00F35CCD"/>
    <w:rsid w:val="00F3693B"/>
    <w:rsid w:val="00F37C81"/>
    <w:rsid w:val="00F37DED"/>
    <w:rsid w:val="00F40070"/>
    <w:rsid w:val="00F41E3D"/>
    <w:rsid w:val="00F42750"/>
    <w:rsid w:val="00F42B7F"/>
    <w:rsid w:val="00F42D19"/>
    <w:rsid w:val="00F42D5F"/>
    <w:rsid w:val="00F431E7"/>
    <w:rsid w:val="00F442C7"/>
    <w:rsid w:val="00F44449"/>
    <w:rsid w:val="00F4458C"/>
    <w:rsid w:val="00F44B1F"/>
    <w:rsid w:val="00F44C1C"/>
    <w:rsid w:val="00F44DED"/>
    <w:rsid w:val="00F450BC"/>
    <w:rsid w:val="00F45295"/>
    <w:rsid w:val="00F45F81"/>
    <w:rsid w:val="00F47324"/>
    <w:rsid w:val="00F47708"/>
    <w:rsid w:val="00F47CEC"/>
    <w:rsid w:val="00F47DF7"/>
    <w:rsid w:val="00F50843"/>
    <w:rsid w:val="00F50D27"/>
    <w:rsid w:val="00F513C8"/>
    <w:rsid w:val="00F514BF"/>
    <w:rsid w:val="00F51A1C"/>
    <w:rsid w:val="00F51AEB"/>
    <w:rsid w:val="00F526A5"/>
    <w:rsid w:val="00F52DE1"/>
    <w:rsid w:val="00F5310F"/>
    <w:rsid w:val="00F531ED"/>
    <w:rsid w:val="00F547A4"/>
    <w:rsid w:val="00F54808"/>
    <w:rsid w:val="00F54832"/>
    <w:rsid w:val="00F5496C"/>
    <w:rsid w:val="00F551A8"/>
    <w:rsid w:val="00F55C8E"/>
    <w:rsid w:val="00F56FFD"/>
    <w:rsid w:val="00F57003"/>
    <w:rsid w:val="00F60B6C"/>
    <w:rsid w:val="00F60B8D"/>
    <w:rsid w:val="00F611D8"/>
    <w:rsid w:val="00F62BBC"/>
    <w:rsid w:val="00F63138"/>
    <w:rsid w:val="00F631F3"/>
    <w:rsid w:val="00F64312"/>
    <w:rsid w:val="00F64614"/>
    <w:rsid w:val="00F64C6C"/>
    <w:rsid w:val="00F654AD"/>
    <w:rsid w:val="00F66156"/>
    <w:rsid w:val="00F663F7"/>
    <w:rsid w:val="00F66A3E"/>
    <w:rsid w:val="00F66B21"/>
    <w:rsid w:val="00F67101"/>
    <w:rsid w:val="00F676F4"/>
    <w:rsid w:val="00F67744"/>
    <w:rsid w:val="00F67E27"/>
    <w:rsid w:val="00F70098"/>
    <w:rsid w:val="00F702F9"/>
    <w:rsid w:val="00F70490"/>
    <w:rsid w:val="00F70777"/>
    <w:rsid w:val="00F70792"/>
    <w:rsid w:val="00F70E5E"/>
    <w:rsid w:val="00F71104"/>
    <w:rsid w:val="00F711DA"/>
    <w:rsid w:val="00F7153A"/>
    <w:rsid w:val="00F7190B"/>
    <w:rsid w:val="00F71AA9"/>
    <w:rsid w:val="00F724FC"/>
    <w:rsid w:val="00F73906"/>
    <w:rsid w:val="00F75022"/>
    <w:rsid w:val="00F750D7"/>
    <w:rsid w:val="00F768FD"/>
    <w:rsid w:val="00F76BCA"/>
    <w:rsid w:val="00F804B8"/>
    <w:rsid w:val="00F81B14"/>
    <w:rsid w:val="00F82486"/>
    <w:rsid w:val="00F82837"/>
    <w:rsid w:val="00F83C1A"/>
    <w:rsid w:val="00F8470D"/>
    <w:rsid w:val="00F85401"/>
    <w:rsid w:val="00F867C0"/>
    <w:rsid w:val="00F875FF"/>
    <w:rsid w:val="00F87B49"/>
    <w:rsid w:val="00F87DA0"/>
    <w:rsid w:val="00F90548"/>
    <w:rsid w:val="00F91196"/>
    <w:rsid w:val="00F9146D"/>
    <w:rsid w:val="00F91833"/>
    <w:rsid w:val="00F91963"/>
    <w:rsid w:val="00F91F70"/>
    <w:rsid w:val="00F92598"/>
    <w:rsid w:val="00F93312"/>
    <w:rsid w:val="00F93C4B"/>
    <w:rsid w:val="00F9425B"/>
    <w:rsid w:val="00F94557"/>
    <w:rsid w:val="00F94F96"/>
    <w:rsid w:val="00F9537A"/>
    <w:rsid w:val="00F969BF"/>
    <w:rsid w:val="00F969FC"/>
    <w:rsid w:val="00F96DD9"/>
    <w:rsid w:val="00F97048"/>
    <w:rsid w:val="00F97803"/>
    <w:rsid w:val="00F978FA"/>
    <w:rsid w:val="00F97D0E"/>
    <w:rsid w:val="00FA0127"/>
    <w:rsid w:val="00FA046C"/>
    <w:rsid w:val="00FA1132"/>
    <w:rsid w:val="00FA1BCC"/>
    <w:rsid w:val="00FA2581"/>
    <w:rsid w:val="00FA2EA2"/>
    <w:rsid w:val="00FA3BBD"/>
    <w:rsid w:val="00FA3D05"/>
    <w:rsid w:val="00FA3EA7"/>
    <w:rsid w:val="00FA3F77"/>
    <w:rsid w:val="00FA4FB3"/>
    <w:rsid w:val="00FA643A"/>
    <w:rsid w:val="00FA6CEA"/>
    <w:rsid w:val="00FA72DC"/>
    <w:rsid w:val="00FA7981"/>
    <w:rsid w:val="00FB0209"/>
    <w:rsid w:val="00FB0888"/>
    <w:rsid w:val="00FB0BD3"/>
    <w:rsid w:val="00FB1725"/>
    <w:rsid w:val="00FB2220"/>
    <w:rsid w:val="00FB246B"/>
    <w:rsid w:val="00FB3103"/>
    <w:rsid w:val="00FB3F50"/>
    <w:rsid w:val="00FB40A2"/>
    <w:rsid w:val="00FB40FE"/>
    <w:rsid w:val="00FB4C29"/>
    <w:rsid w:val="00FB57DF"/>
    <w:rsid w:val="00FB58D0"/>
    <w:rsid w:val="00FB5914"/>
    <w:rsid w:val="00FB6264"/>
    <w:rsid w:val="00FB6357"/>
    <w:rsid w:val="00FB6A38"/>
    <w:rsid w:val="00FB6E6D"/>
    <w:rsid w:val="00FB6FAE"/>
    <w:rsid w:val="00FB779E"/>
    <w:rsid w:val="00FB7AB5"/>
    <w:rsid w:val="00FB7B34"/>
    <w:rsid w:val="00FB7D9D"/>
    <w:rsid w:val="00FC068D"/>
    <w:rsid w:val="00FC09C7"/>
    <w:rsid w:val="00FC171E"/>
    <w:rsid w:val="00FC1B6F"/>
    <w:rsid w:val="00FC1C85"/>
    <w:rsid w:val="00FC1D9E"/>
    <w:rsid w:val="00FC28BB"/>
    <w:rsid w:val="00FC2EC3"/>
    <w:rsid w:val="00FC3151"/>
    <w:rsid w:val="00FC38A6"/>
    <w:rsid w:val="00FC41E4"/>
    <w:rsid w:val="00FC4D84"/>
    <w:rsid w:val="00FC59D9"/>
    <w:rsid w:val="00FC59E3"/>
    <w:rsid w:val="00FC60C0"/>
    <w:rsid w:val="00FC6561"/>
    <w:rsid w:val="00FC6930"/>
    <w:rsid w:val="00FC7DB8"/>
    <w:rsid w:val="00FD01F0"/>
    <w:rsid w:val="00FD07D6"/>
    <w:rsid w:val="00FD0A1E"/>
    <w:rsid w:val="00FD0EC1"/>
    <w:rsid w:val="00FD14BF"/>
    <w:rsid w:val="00FD16BA"/>
    <w:rsid w:val="00FD1897"/>
    <w:rsid w:val="00FD1C86"/>
    <w:rsid w:val="00FD1EA6"/>
    <w:rsid w:val="00FD2054"/>
    <w:rsid w:val="00FD2151"/>
    <w:rsid w:val="00FD2552"/>
    <w:rsid w:val="00FD28B4"/>
    <w:rsid w:val="00FD2951"/>
    <w:rsid w:val="00FD38A8"/>
    <w:rsid w:val="00FD398E"/>
    <w:rsid w:val="00FD4B9B"/>
    <w:rsid w:val="00FD50CF"/>
    <w:rsid w:val="00FD5646"/>
    <w:rsid w:val="00FD5D00"/>
    <w:rsid w:val="00FD64B8"/>
    <w:rsid w:val="00FD698B"/>
    <w:rsid w:val="00FD6A09"/>
    <w:rsid w:val="00FD6CE5"/>
    <w:rsid w:val="00FD731C"/>
    <w:rsid w:val="00FD7C30"/>
    <w:rsid w:val="00FD7D79"/>
    <w:rsid w:val="00FE0814"/>
    <w:rsid w:val="00FE098A"/>
    <w:rsid w:val="00FE0CAA"/>
    <w:rsid w:val="00FE19DF"/>
    <w:rsid w:val="00FE1B66"/>
    <w:rsid w:val="00FE1C50"/>
    <w:rsid w:val="00FE1E5E"/>
    <w:rsid w:val="00FE2B2F"/>
    <w:rsid w:val="00FE309D"/>
    <w:rsid w:val="00FE3419"/>
    <w:rsid w:val="00FE3685"/>
    <w:rsid w:val="00FE36A4"/>
    <w:rsid w:val="00FE3A82"/>
    <w:rsid w:val="00FE3CBC"/>
    <w:rsid w:val="00FE472A"/>
    <w:rsid w:val="00FE48B2"/>
    <w:rsid w:val="00FE5035"/>
    <w:rsid w:val="00FE56FA"/>
    <w:rsid w:val="00FE5BD5"/>
    <w:rsid w:val="00FE5E27"/>
    <w:rsid w:val="00FE639F"/>
    <w:rsid w:val="00FE74B2"/>
    <w:rsid w:val="00FF079D"/>
    <w:rsid w:val="00FF08FC"/>
    <w:rsid w:val="00FF091E"/>
    <w:rsid w:val="00FF097E"/>
    <w:rsid w:val="00FF0C43"/>
    <w:rsid w:val="00FF1005"/>
    <w:rsid w:val="00FF12D5"/>
    <w:rsid w:val="00FF1821"/>
    <w:rsid w:val="00FF1956"/>
    <w:rsid w:val="00FF1A1F"/>
    <w:rsid w:val="00FF1CE3"/>
    <w:rsid w:val="00FF1E38"/>
    <w:rsid w:val="00FF26D2"/>
    <w:rsid w:val="00FF2885"/>
    <w:rsid w:val="00FF2C59"/>
    <w:rsid w:val="00FF3251"/>
    <w:rsid w:val="00FF384D"/>
    <w:rsid w:val="00FF4124"/>
    <w:rsid w:val="00FF4815"/>
    <w:rsid w:val="00FF4B59"/>
    <w:rsid w:val="00FF55D9"/>
    <w:rsid w:val="00FF5752"/>
    <w:rsid w:val="00FF5BC6"/>
    <w:rsid w:val="00FF6608"/>
    <w:rsid w:val="00FF6B0A"/>
    <w:rsid w:val="00FF73B3"/>
    <w:rsid w:val="0105E7E3"/>
    <w:rsid w:val="010EF457"/>
    <w:rsid w:val="010F33F5"/>
    <w:rsid w:val="012FCF65"/>
    <w:rsid w:val="0148866B"/>
    <w:rsid w:val="0173E2D8"/>
    <w:rsid w:val="01DDEA61"/>
    <w:rsid w:val="01E1E359"/>
    <w:rsid w:val="02131CF1"/>
    <w:rsid w:val="0215820A"/>
    <w:rsid w:val="021DE3C3"/>
    <w:rsid w:val="02231433"/>
    <w:rsid w:val="02451C6C"/>
    <w:rsid w:val="0277BF6E"/>
    <w:rsid w:val="0288B1D0"/>
    <w:rsid w:val="029EE239"/>
    <w:rsid w:val="02AE2B85"/>
    <w:rsid w:val="02DDA957"/>
    <w:rsid w:val="02E2E48F"/>
    <w:rsid w:val="02F59561"/>
    <w:rsid w:val="02F7C636"/>
    <w:rsid w:val="032AD147"/>
    <w:rsid w:val="03381671"/>
    <w:rsid w:val="033E9373"/>
    <w:rsid w:val="035882C0"/>
    <w:rsid w:val="036079DC"/>
    <w:rsid w:val="0389B887"/>
    <w:rsid w:val="03B26933"/>
    <w:rsid w:val="03E88932"/>
    <w:rsid w:val="0403860E"/>
    <w:rsid w:val="041BBC6B"/>
    <w:rsid w:val="04257136"/>
    <w:rsid w:val="04489B67"/>
    <w:rsid w:val="04A9C2D1"/>
    <w:rsid w:val="04C359FE"/>
    <w:rsid w:val="04E57E64"/>
    <w:rsid w:val="04F6DCDA"/>
    <w:rsid w:val="05278114"/>
    <w:rsid w:val="052FDB7E"/>
    <w:rsid w:val="05770731"/>
    <w:rsid w:val="0586A400"/>
    <w:rsid w:val="05A55995"/>
    <w:rsid w:val="05CD1C8C"/>
    <w:rsid w:val="05E04424"/>
    <w:rsid w:val="060E1471"/>
    <w:rsid w:val="0626A314"/>
    <w:rsid w:val="06B0E979"/>
    <w:rsid w:val="06B64C24"/>
    <w:rsid w:val="06DA435F"/>
    <w:rsid w:val="06DFC306"/>
    <w:rsid w:val="06FD278B"/>
    <w:rsid w:val="0704CC4E"/>
    <w:rsid w:val="07180F0B"/>
    <w:rsid w:val="074192E8"/>
    <w:rsid w:val="0770F238"/>
    <w:rsid w:val="07A7659B"/>
    <w:rsid w:val="07C9E48A"/>
    <w:rsid w:val="07E1B760"/>
    <w:rsid w:val="07E4A2DD"/>
    <w:rsid w:val="080A387B"/>
    <w:rsid w:val="081DB964"/>
    <w:rsid w:val="0822BC33"/>
    <w:rsid w:val="08937278"/>
    <w:rsid w:val="08A06215"/>
    <w:rsid w:val="08C87A82"/>
    <w:rsid w:val="08CCBB28"/>
    <w:rsid w:val="08D33745"/>
    <w:rsid w:val="09049602"/>
    <w:rsid w:val="090843C7"/>
    <w:rsid w:val="090A9BB0"/>
    <w:rsid w:val="0918F50E"/>
    <w:rsid w:val="0927200F"/>
    <w:rsid w:val="0985CD7F"/>
    <w:rsid w:val="098C82FF"/>
    <w:rsid w:val="098E4D7F"/>
    <w:rsid w:val="09B2414C"/>
    <w:rsid w:val="0A058F96"/>
    <w:rsid w:val="0A082BEA"/>
    <w:rsid w:val="0A355129"/>
    <w:rsid w:val="0A775D2D"/>
    <w:rsid w:val="0AC661CE"/>
    <w:rsid w:val="0AE7DA50"/>
    <w:rsid w:val="0AF7AF10"/>
    <w:rsid w:val="0B046C24"/>
    <w:rsid w:val="0B0D408A"/>
    <w:rsid w:val="0B14753F"/>
    <w:rsid w:val="0B21C80F"/>
    <w:rsid w:val="0B3DB004"/>
    <w:rsid w:val="0B40C2B4"/>
    <w:rsid w:val="0B49B278"/>
    <w:rsid w:val="0B8B1289"/>
    <w:rsid w:val="0BDF164C"/>
    <w:rsid w:val="0C1EF35F"/>
    <w:rsid w:val="0C86CA4C"/>
    <w:rsid w:val="0CA08470"/>
    <w:rsid w:val="0CC00F7D"/>
    <w:rsid w:val="0D04F331"/>
    <w:rsid w:val="0D1732A3"/>
    <w:rsid w:val="0D1938E1"/>
    <w:rsid w:val="0D833949"/>
    <w:rsid w:val="0D8AE170"/>
    <w:rsid w:val="0D9F616C"/>
    <w:rsid w:val="0DBA99AE"/>
    <w:rsid w:val="0DC755DF"/>
    <w:rsid w:val="0E10E5EA"/>
    <w:rsid w:val="0E2CBEAA"/>
    <w:rsid w:val="0E8D2571"/>
    <w:rsid w:val="0EC018D6"/>
    <w:rsid w:val="0EE52188"/>
    <w:rsid w:val="0F05470F"/>
    <w:rsid w:val="0F07F649"/>
    <w:rsid w:val="0F14988B"/>
    <w:rsid w:val="0F16C87C"/>
    <w:rsid w:val="0F437ABB"/>
    <w:rsid w:val="0F66C211"/>
    <w:rsid w:val="0F842FFE"/>
    <w:rsid w:val="0F8F6805"/>
    <w:rsid w:val="0F9996D0"/>
    <w:rsid w:val="0FE07FAF"/>
    <w:rsid w:val="0FFAD2DC"/>
    <w:rsid w:val="104A5901"/>
    <w:rsid w:val="105B2014"/>
    <w:rsid w:val="1063093A"/>
    <w:rsid w:val="106AE582"/>
    <w:rsid w:val="107422BD"/>
    <w:rsid w:val="10800C2E"/>
    <w:rsid w:val="109ED846"/>
    <w:rsid w:val="10B560B9"/>
    <w:rsid w:val="10EA3962"/>
    <w:rsid w:val="10F9B545"/>
    <w:rsid w:val="1107E3C7"/>
    <w:rsid w:val="110B8372"/>
    <w:rsid w:val="1117D22C"/>
    <w:rsid w:val="112DD444"/>
    <w:rsid w:val="113B34B8"/>
    <w:rsid w:val="114C39AE"/>
    <w:rsid w:val="1172B51E"/>
    <w:rsid w:val="119EEE7C"/>
    <w:rsid w:val="11D75441"/>
    <w:rsid w:val="11DEE8B1"/>
    <w:rsid w:val="11E9B09E"/>
    <w:rsid w:val="11EE5B98"/>
    <w:rsid w:val="11F08386"/>
    <w:rsid w:val="12196879"/>
    <w:rsid w:val="1219937B"/>
    <w:rsid w:val="1234B5FA"/>
    <w:rsid w:val="123B1EAA"/>
    <w:rsid w:val="12622911"/>
    <w:rsid w:val="126289AE"/>
    <w:rsid w:val="1287115C"/>
    <w:rsid w:val="128DA3F3"/>
    <w:rsid w:val="12AC869E"/>
    <w:rsid w:val="12DA799D"/>
    <w:rsid w:val="12E8A188"/>
    <w:rsid w:val="12F9635B"/>
    <w:rsid w:val="1300C468"/>
    <w:rsid w:val="1301DA72"/>
    <w:rsid w:val="1301FF05"/>
    <w:rsid w:val="132E47E1"/>
    <w:rsid w:val="132E997E"/>
    <w:rsid w:val="1359C09B"/>
    <w:rsid w:val="13716337"/>
    <w:rsid w:val="13940B3D"/>
    <w:rsid w:val="13A2A397"/>
    <w:rsid w:val="13DA63D6"/>
    <w:rsid w:val="145851A8"/>
    <w:rsid w:val="145E1E6E"/>
    <w:rsid w:val="147303CB"/>
    <w:rsid w:val="1484FF9F"/>
    <w:rsid w:val="148CDEE0"/>
    <w:rsid w:val="14E336A6"/>
    <w:rsid w:val="14F74EB4"/>
    <w:rsid w:val="15444C83"/>
    <w:rsid w:val="156E727B"/>
    <w:rsid w:val="15F4F74B"/>
    <w:rsid w:val="161FDAC5"/>
    <w:rsid w:val="162D53EB"/>
    <w:rsid w:val="164ED402"/>
    <w:rsid w:val="1698F47F"/>
    <w:rsid w:val="16AB5692"/>
    <w:rsid w:val="16D3774B"/>
    <w:rsid w:val="172611B6"/>
    <w:rsid w:val="172F2106"/>
    <w:rsid w:val="1745243B"/>
    <w:rsid w:val="176872F8"/>
    <w:rsid w:val="17D1D64F"/>
    <w:rsid w:val="17E54190"/>
    <w:rsid w:val="17EC58B4"/>
    <w:rsid w:val="17F3E00A"/>
    <w:rsid w:val="17F61C9D"/>
    <w:rsid w:val="180CC8A0"/>
    <w:rsid w:val="1811D0AE"/>
    <w:rsid w:val="184541D6"/>
    <w:rsid w:val="1860FBB0"/>
    <w:rsid w:val="189622ED"/>
    <w:rsid w:val="189BF7C8"/>
    <w:rsid w:val="18C6D3C9"/>
    <w:rsid w:val="18EB8A96"/>
    <w:rsid w:val="18F6216F"/>
    <w:rsid w:val="18F62227"/>
    <w:rsid w:val="19053FDA"/>
    <w:rsid w:val="19054202"/>
    <w:rsid w:val="19223352"/>
    <w:rsid w:val="194353DF"/>
    <w:rsid w:val="19449881"/>
    <w:rsid w:val="19450600"/>
    <w:rsid w:val="195665CF"/>
    <w:rsid w:val="1959B3C7"/>
    <w:rsid w:val="1964D8A2"/>
    <w:rsid w:val="19745977"/>
    <w:rsid w:val="19971889"/>
    <w:rsid w:val="1A213AF3"/>
    <w:rsid w:val="1A523929"/>
    <w:rsid w:val="1A6DF075"/>
    <w:rsid w:val="1A8A46B3"/>
    <w:rsid w:val="1AD6AC34"/>
    <w:rsid w:val="1B2CDB46"/>
    <w:rsid w:val="1B3BF13D"/>
    <w:rsid w:val="1B4154F5"/>
    <w:rsid w:val="1B4952EE"/>
    <w:rsid w:val="1B656DC5"/>
    <w:rsid w:val="1B786AA9"/>
    <w:rsid w:val="1B903396"/>
    <w:rsid w:val="1BA94DD3"/>
    <w:rsid w:val="1BE45D0D"/>
    <w:rsid w:val="1C4E4BF0"/>
    <w:rsid w:val="1C4E6F26"/>
    <w:rsid w:val="1C4E966F"/>
    <w:rsid w:val="1C503FF5"/>
    <w:rsid w:val="1C5636D6"/>
    <w:rsid w:val="1CAE6C29"/>
    <w:rsid w:val="1CCA1C2B"/>
    <w:rsid w:val="1CEB9748"/>
    <w:rsid w:val="1D074B7D"/>
    <w:rsid w:val="1D65D1D1"/>
    <w:rsid w:val="1D6739F0"/>
    <w:rsid w:val="1D983217"/>
    <w:rsid w:val="1DE8A8EA"/>
    <w:rsid w:val="1DF92F80"/>
    <w:rsid w:val="1E0BAFF6"/>
    <w:rsid w:val="1E103720"/>
    <w:rsid w:val="1E17A668"/>
    <w:rsid w:val="1E44FC9F"/>
    <w:rsid w:val="1E77C7FA"/>
    <w:rsid w:val="1EA93AE9"/>
    <w:rsid w:val="1EE9C2EE"/>
    <w:rsid w:val="1F1CFBB5"/>
    <w:rsid w:val="1F921842"/>
    <w:rsid w:val="1F9CD821"/>
    <w:rsid w:val="1FB545CA"/>
    <w:rsid w:val="1FB7980F"/>
    <w:rsid w:val="1FF19A12"/>
    <w:rsid w:val="1FFF4FA6"/>
    <w:rsid w:val="201F4C40"/>
    <w:rsid w:val="20513098"/>
    <w:rsid w:val="207E2D4E"/>
    <w:rsid w:val="20B68266"/>
    <w:rsid w:val="20C61497"/>
    <w:rsid w:val="21075E38"/>
    <w:rsid w:val="2113EBDC"/>
    <w:rsid w:val="218DC621"/>
    <w:rsid w:val="21949548"/>
    <w:rsid w:val="21A8F30F"/>
    <w:rsid w:val="21AD58FD"/>
    <w:rsid w:val="21FBB21C"/>
    <w:rsid w:val="220B38BB"/>
    <w:rsid w:val="22364558"/>
    <w:rsid w:val="22543ED2"/>
    <w:rsid w:val="225F1F04"/>
    <w:rsid w:val="227CAC04"/>
    <w:rsid w:val="2284489E"/>
    <w:rsid w:val="22892B5B"/>
    <w:rsid w:val="229A5FE5"/>
    <w:rsid w:val="22B2F8E4"/>
    <w:rsid w:val="22FF7FA9"/>
    <w:rsid w:val="2328D03B"/>
    <w:rsid w:val="2330736E"/>
    <w:rsid w:val="2340FEE9"/>
    <w:rsid w:val="23481632"/>
    <w:rsid w:val="23966D3B"/>
    <w:rsid w:val="23A487CB"/>
    <w:rsid w:val="23CFD470"/>
    <w:rsid w:val="23DAFBFC"/>
    <w:rsid w:val="2405FC69"/>
    <w:rsid w:val="2430A3E2"/>
    <w:rsid w:val="244C3D11"/>
    <w:rsid w:val="2470DD75"/>
    <w:rsid w:val="24895A6B"/>
    <w:rsid w:val="24BABDF3"/>
    <w:rsid w:val="24C7E6CD"/>
    <w:rsid w:val="24E5FE62"/>
    <w:rsid w:val="25166FCE"/>
    <w:rsid w:val="2599D18D"/>
    <w:rsid w:val="25B3D5B9"/>
    <w:rsid w:val="25B99B5E"/>
    <w:rsid w:val="25D24ED3"/>
    <w:rsid w:val="25DE5156"/>
    <w:rsid w:val="25FF74C3"/>
    <w:rsid w:val="260BDFDC"/>
    <w:rsid w:val="2627E535"/>
    <w:rsid w:val="263E933C"/>
    <w:rsid w:val="2673D036"/>
    <w:rsid w:val="2689E6C9"/>
    <w:rsid w:val="269B3593"/>
    <w:rsid w:val="26F07EBE"/>
    <w:rsid w:val="27282613"/>
    <w:rsid w:val="27426A13"/>
    <w:rsid w:val="278F64F5"/>
    <w:rsid w:val="284E1C47"/>
    <w:rsid w:val="2874F4A9"/>
    <w:rsid w:val="287A6A4B"/>
    <w:rsid w:val="28B722A7"/>
    <w:rsid w:val="28C4E6B2"/>
    <w:rsid w:val="28CA2AEB"/>
    <w:rsid w:val="2910E1A2"/>
    <w:rsid w:val="2929553F"/>
    <w:rsid w:val="293DEA18"/>
    <w:rsid w:val="29409E0F"/>
    <w:rsid w:val="2971B665"/>
    <w:rsid w:val="297EC617"/>
    <w:rsid w:val="29886B82"/>
    <w:rsid w:val="299456D8"/>
    <w:rsid w:val="29B24FBF"/>
    <w:rsid w:val="29F8BA95"/>
    <w:rsid w:val="2A142789"/>
    <w:rsid w:val="2A1FC2B8"/>
    <w:rsid w:val="2A217293"/>
    <w:rsid w:val="2A42D133"/>
    <w:rsid w:val="2A443406"/>
    <w:rsid w:val="2A478DEF"/>
    <w:rsid w:val="2A6875AA"/>
    <w:rsid w:val="2A837C94"/>
    <w:rsid w:val="2A89102E"/>
    <w:rsid w:val="2AADB1BF"/>
    <w:rsid w:val="2ACF0343"/>
    <w:rsid w:val="2AE8C0B6"/>
    <w:rsid w:val="2B21A85C"/>
    <w:rsid w:val="2B2CF676"/>
    <w:rsid w:val="2B3DA959"/>
    <w:rsid w:val="2B72420F"/>
    <w:rsid w:val="2B9182CD"/>
    <w:rsid w:val="2BA48AD7"/>
    <w:rsid w:val="2BDE43A8"/>
    <w:rsid w:val="2BE86A11"/>
    <w:rsid w:val="2C19576E"/>
    <w:rsid w:val="2C2B99CB"/>
    <w:rsid w:val="2C462D69"/>
    <w:rsid w:val="2C9AEE55"/>
    <w:rsid w:val="2CA41716"/>
    <w:rsid w:val="2CBF045F"/>
    <w:rsid w:val="2CDD3081"/>
    <w:rsid w:val="2D0F40E8"/>
    <w:rsid w:val="2D201190"/>
    <w:rsid w:val="2D21248A"/>
    <w:rsid w:val="2D28C0C8"/>
    <w:rsid w:val="2D2EA0AA"/>
    <w:rsid w:val="2D3A52A3"/>
    <w:rsid w:val="2D3B8D53"/>
    <w:rsid w:val="2D565EF0"/>
    <w:rsid w:val="2D6F91C0"/>
    <w:rsid w:val="2DC07D6C"/>
    <w:rsid w:val="2E062E79"/>
    <w:rsid w:val="2E251848"/>
    <w:rsid w:val="2E645798"/>
    <w:rsid w:val="2E70454F"/>
    <w:rsid w:val="2E712ECF"/>
    <w:rsid w:val="2E801E61"/>
    <w:rsid w:val="2E977EC9"/>
    <w:rsid w:val="2EAEB0B5"/>
    <w:rsid w:val="2EEF5A0A"/>
    <w:rsid w:val="2FBDC189"/>
    <w:rsid w:val="2FD06E1F"/>
    <w:rsid w:val="2FE015D7"/>
    <w:rsid w:val="2FE8B16D"/>
    <w:rsid w:val="2FEEB01B"/>
    <w:rsid w:val="3000A513"/>
    <w:rsid w:val="30068F1E"/>
    <w:rsid w:val="30069426"/>
    <w:rsid w:val="3013FE47"/>
    <w:rsid w:val="304ED71E"/>
    <w:rsid w:val="309BA413"/>
    <w:rsid w:val="30F1EB56"/>
    <w:rsid w:val="310147BD"/>
    <w:rsid w:val="31116B4B"/>
    <w:rsid w:val="315EA35E"/>
    <w:rsid w:val="31770F20"/>
    <w:rsid w:val="31A67AF7"/>
    <w:rsid w:val="31AA822A"/>
    <w:rsid w:val="31C3566E"/>
    <w:rsid w:val="32153151"/>
    <w:rsid w:val="32343549"/>
    <w:rsid w:val="32359443"/>
    <w:rsid w:val="327EB96F"/>
    <w:rsid w:val="32B57074"/>
    <w:rsid w:val="32F8794B"/>
    <w:rsid w:val="331ED730"/>
    <w:rsid w:val="3330DDB0"/>
    <w:rsid w:val="3331F874"/>
    <w:rsid w:val="334E11E2"/>
    <w:rsid w:val="335D62E0"/>
    <w:rsid w:val="33778631"/>
    <w:rsid w:val="33D4D10F"/>
    <w:rsid w:val="3402487B"/>
    <w:rsid w:val="3435DE06"/>
    <w:rsid w:val="349F099D"/>
    <w:rsid w:val="34C54A3D"/>
    <w:rsid w:val="34CE002F"/>
    <w:rsid w:val="3525289B"/>
    <w:rsid w:val="35295D65"/>
    <w:rsid w:val="353B1313"/>
    <w:rsid w:val="354225C1"/>
    <w:rsid w:val="355C51AF"/>
    <w:rsid w:val="3562F961"/>
    <w:rsid w:val="356808F9"/>
    <w:rsid w:val="35C08A66"/>
    <w:rsid w:val="35E1BEC3"/>
    <w:rsid w:val="36020E90"/>
    <w:rsid w:val="3608CB67"/>
    <w:rsid w:val="365EA4E3"/>
    <w:rsid w:val="3669C603"/>
    <w:rsid w:val="36B3A57C"/>
    <w:rsid w:val="36C6964B"/>
    <w:rsid w:val="36E3FBBC"/>
    <w:rsid w:val="370331F3"/>
    <w:rsid w:val="3703B016"/>
    <w:rsid w:val="3716804A"/>
    <w:rsid w:val="3755E56F"/>
    <w:rsid w:val="3775BD53"/>
    <w:rsid w:val="37A2591F"/>
    <w:rsid w:val="37B25CF2"/>
    <w:rsid w:val="38076633"/>
    <w:rsid w:val="3839468C"/>
    <w:rsid w:val="3846F6BB"/>
    <w:rsid w:val="38715965"/>
    <w:rsid w:val="387AD495"/>
    <w:rsid w:val="38B6CC05"/>
    <w:rsid w:val="38F74F6C"/>
    <w:rsid w:val="39067147"/>
    <w:rsid w:val="393131B3"/>
    <w:rsid w:val="395582D7"/>
    <w:rsid w:val="3956E55F"/>
    <w:rsid w:val="39BC7F0C"/>
    <w:rsid w:val="39CC3C77"/>
    <w:rsid w:val="39CEC73C"/>
    <w:rsid w:val="3A0DFA08"/>
    <w:rsid w:val="3A10ED8F"/>
    <w:rsid w:val="3A13AC65"/>
    <w:rsid w:val="3A3A7483"/>
    <w:rsid w:val="3A452BB5"/>
    <w:rsid w:val="3A4E04B2"/>
    <w:rsid w:val="3A888B1B"/>
    <w:rsid w:val="3AAA549B"/>
    <w:rsid w:val="3ABA9850"/>
    <w:rsid w:val="3B00FAFA"/>
    <w:rsid w:val="3B0E41FF"/>
    <w:rsid w:val="3B10FB40"/>
    <w:rsid w:val="3B338E6C"/>
    <w:rsid w:val="3B3A522F"/>
    <w:rsid w:val="3B3D93CC"/>
    <w:rsid w:val="3B4065B9"/>
    <w:rsid w:val="3B44DD8F"/>
    <w:rsid w:val="3B47A21D"/>
    <w:rsid w:val="3B65A8A0"/>
    <w:rsid w:val="3B8B6D67"/>
    <w:rsid w:val="3BADBB93"/>
    <w:rsid w:val="3BBA6F79"/>
    <w:rsid w:val="3BF45B0D"/>
    <w:rsid w:val="3C076EDD"/>
    <w:rsid w:val="3C312CD5"/>
    <w:rsid w:val="3CCDE0DF"/>
    <w:rsid w:val="3CD7991D"/>
    <w:rsid w:val="3CF88514"/>
    <w:rsid w:val="3D3FB049"/>
    <w:rsid w:val="3D50F620"/>
    <w:rsid w:val="3DE3D412"/>
    <w:rsid w:val="3DE862A9"/>
    <w:rsid w:val="3DF2DAA2"/>
    <w:rsid w:val="3E1312E5"/>
    <w:rsid w:val="3E403EF1"/>
    <w:rsid w:val="3E5AB141"/>
    <w:rsid w:val="3EB2D475"/>
    <w:rsid w:val="3EEE8441"/>
    <w:rsid w:val="3EF397C5"/>
    <w:rsid w:val="3F11FB74"/>
    <w:rsid w:val="3F18FAF1"/>
    <w:rsid w:val="3F700742"/>
    <w:rsid w:val="3F8A1CC5"/>
    <w:rsid w:val="3FAC7BB9"/>
    <w:rsid w:val="400A91DF"/>
    <w:rsid w:val="4015904E"/>
    <w:rsid w:val="40454CF5"/>
    <w:rsid w:val="40B50057"/>
    <w:rsid w:val="40DE011A"/>
    <w:rsid w:val="40E417C4"/>
    <w:rsid w:val="40E75BE4"/>
    <w:rsid w:val="410678A4"/>
    <w:rsid w:val="4137591F"/>
    <w:rsid w:val="413B87AA"/>
    <w:rsid w:val="4190BA2E"/>
    <w:rsid w:val="41A03C79"/>
    <w:rsid w:val="41A4B077"/>
    <w:rsid w:val="41A95007"/>
    <w:rsid w:val="422A14E7"/>
    <w:rsid w:val="4258071D"/>
    <w:rsid w:val="42F10623"/>
    <w:rsid w:val="42F9471E"/>
    <w:rsid w:val="43002688"/>
    <w:rsid w:val="43186B4A"/>
    <w:rsid w:val="433059E1"/>
    <w:rsid w:val="438123F3"/>
    <w:rsid w:val="438DB3A2"/>
    <w:rsid w:val="43DE3595"/>
    <w:rsid w:val="43E094B3"/>
    <w:rsid w:val="43FB8DCF"/>
    <w:rsid w:val="440A378C"/>
    <w:rsid w:val="441EC1CB"/>
    <w:rsid w:val="444857C6"/>
    <w:rsid w:val="444ED317"/>
    <w:rsid w:val="44608C46"/>
    <w:rsid w:val="447F65EB"/>
    <w:rsid w:val="449DC004"/>
    <w:rsid w:val="44AA8C75"/>
    <w:rsid w:val="44C5E6D2"/>
    <w:rsid w:val="454CFE29"/>
    <w:rsid w:val="4589571D"/>
    <w:rsid w:val="45946E5B"/>
    <w:rsid w:val="459F1CCD"/>
    <w:rsid w:val="45A58E9B"/>
    <w:rsid w:val="45DA34E1"/>
    <w:rsid w:val="45DDDBB2"/>
    <w:rsid w:val="460A3657"/>
    <w:rsid w:val="4614FC58"/>
    <w:rsid w:val="46344696"/>
    <w:rsid w:val="465092E8"/>
    <w:rsid w:val="46560857"/>
    <w:rsid w:val="466166EE"/>
    <w:rsid w:val="4676E08F"/>
    <w:rsid w:val="4680CB62"/>
    <w:rsid w:val="46AA93CB"/>
    <w:rsid w:val="46B53896"/>
    <w:rsid w:val="46BF17F8"/>
    <w:rsid w:val="46C05A29"/>
    <w:rsid w:val="46C3100E"/>
    <w:rsid w:val="46FB519C"/>
    <w:rsid w:val="4702E34A"/>
    <w:rsid w:val="471F850A"/>
    <w:rsid w:val="47221A9D"/>
    <w:rsid w:val="473E294B"/>
    <w:rsid w:val="47B2FCA6"/>
    <w:rsid w:val="47BB7DE0"/>
    <w:rsid w:val="47F0523D"/>
    <w:rsid w:val="480FF0E8"/>
    <w:rsid w:val="481BE12B"/>
    <w:rsid w:val="482BB91C"/>
    <w:rsid w:val="4846806A"/>
    <w:rsid w:val="487C5EF4"/>
    <w:rsid w:val="48898F2F"/>
    <w:rsid w:val="48DA643B"/>
    <w:rsid w:val="48DAD17C"/>
    <w:rsid w:val="48E319F5"/>
    <w:rsid w:val="48EA5076"/>
    <w:rsid w:val="48EF3EC2"/>
    <w:rsid w:val="48F4767D"/>
    <w:rsid w:val="494B5230"/>
    <w:rsid w:val="4952C006"/>
    <w:rsid w:val="49566F28"/>
    <w:rsid w:val="4959F637"/>
    <w:rsid w:val="496F440D"/>
    <w:rsid w:val="49814B1C"/>
    <w:rsid w:val="49831A05"/>
    <w:rsid w:val="499DC5EF"/>
    <w:rsid w:val="4A162FDF"/>
    <w:rsid w:val="4A192B1E"/>
    <w:rsid w:val="4A1B72A9"/>
    <w:rsid w:val="4A479C06"/>
    <w:rsid w:val="4A649B31"/>
    <w:rsid w:val="4A93CD12"/>
    <w:rsid w:val="4A9F3D91"/>
    <w:rsid w:val="4ABEB541"/>
    <w:rsid w:val="4ACA21B5"/>
    <w:rsid w:val="4ACA4C01"/>
    <w:rsid w:val="4AF83061"/>
    <w:rsid w:val="4B0D15DA"/>
    <w:rsid w:val="4B3C7FEB"/>
    <w:rsid w:val="4B5B1273"/>
    <w:rsid w:val="4B79443D"/>
    <w:rsid w:val="4B7AC177"/>
    <w:rsid w:val="4BA44582"/>
    <w:rsid w:val="4BD42F93"/>
    <w:rsid w:val="4BE220E1"/>
    <w:rsid w:val="4BECB4F8"/>
    <w:rsid w:val="4BF98A87"/>
    <w:rsid w:val="4BFEA9FA"/>
    <w:rsid w:val="4C05D67B"/>
    <w:rsid w:val="4C84DABE"/>
    <w:rsid w:val="4C87A423"/>
    <w:rsid w:val="4CA93881"/>
    <w:rsid w:val="4CDDCABC"/>
    <w:rsid w:val="4CE77D33"/>
    <w:rsid w:val="4D0070F3"/>
    <w:rsid w:val="4D162061"/>
    <w:rsid w:val="4D30F26C"/>
    <w:rsid w:val="4D32296E"/>
    <w:rsid w:val="4D33D510"/>
    <w:rsid w:val="4D3FCF74"/>
    <w:rsid w:val="4D8727EB"/>
    <w:rsid w:val="4D91FB45"/>
    <w:rsid w:val="4DC5D7DB"/>
    <w:rsid w:val="4DE6FEAD"/>
    <w:rsid w:val="4E43F2FF"/>
    <w:rsid w:val="4E5C808B"/>
    <w:rsid w:val="4E75CDAE"/>
    <w:rsid w:val="4E8123CF"/>
    <w:rsid w:val="4E8A18C5"/>
    <w:rsid w:val="4E93F146"/>
    <w:rsid w:val="4EB71FAB"/>
    <w:rsid w:val="4EB78D4F"/>
    <w:rsid w:val="4EE8D5AB"/>
    <w:rsid w:val="4F258C43"/>
    <w:rsid w:val="4F4D7EFF"/>
    <w:rsid w:val="4F64FB39"/>
    <w:rsid w:val="4F6FAB38"/>
    <w:rsid w:val="4F87A5D2"/>
    <w:rsid w:val="4FA71F2E"/>
    <w:rsid w:val="4FABA857"/>
    <w:rsid w:val="4FB2300C"/>
    <w:rsid w:val="4FC4D80B"/>
    <w:rsid w:val="4FF7E7D6"/>
    <w:rsid w:val="50444A83"/>
    <w:rsid w:val="5048BDE3"/>
    <w:rsid w:val="5062CE7F"/>
    <w:rsid w:val="50699620"/>
    <w:rsid w:val="5089437C"/>
    <w:rsid w:val="508F54F9"/>
    <w:rsid w:val="50AC5433"/>
    <w:rsid w:val="50B23930"/>
    <w:rsid w:val="50C85712"/>
    <w:rsid w:val="50D42991"/>
    <w:rsid w:val="5124243E"/>
    <w:rsid w:val="5124B42E"/>
    <w:rsid w:val="518E76D5"/>
    <w:rsid w:val="51B76330"/>
    <w:rsid w:val="51CB9531"/>
    <w:rsid w:val="5204FC5C"/>
    <w:rsid w:val="521BF959"/>
    <w:rsid w:val="5234DBC7"/>
    <w:rsid w:val="523D517D"/>
    <w:rsid w:val="5261E71C"/>
    <w:rsid w:val="5290DD14"/>
    <w:rsid w:val="52A255DD"/>
    <w:rsid w:val="52BF05B6"/>
    <w:rsid w:val="52D1A074"/>
    <w:rsid w:val="52D7FD2D"/>
    <w:rsid w:val="52E06329"/>
    <w:rsid w:val="5309F88A"/>
    <w:rsid w:val="5311B7F9"/>
    <w:rsid w:val="5384DE3A"/>
    <w:rsid w:val="53886FDE"/>
    <w:rsid w:val="5399DCC5"/>
    <w:rsid w:val="53D2B377"/>
    <w:rsid w:val="53DE75DD"/>
    <w:rsid w:val="53DFD901"/>
    <w:rsid w:val="53EFF738"/>
    <w:rsid w:val="5424329D"/>
    <w:rsid w:val="54745872"/>
    <w:rsid w:val="54923769"/>
    <w:rsid w:val="54BE0214"/>
    <w:rsid w:val="54CBF91F"/>
    <w:rsid w:val="54FBD73B"/>
    <w:rsid w:val="55393A82"/>
    <w:rsid w:val="55457CAD"/>
    <w:rsid w:val="559EE518"/>
    <w:rsid w:val="55B49487"/>
    <w:rsid w:val="55CB0FFD"/>
    <w:rsid w:val="55D7E8C7"/>
    <w:rsid w:val="55F6A0CC"/>
    <w:rsid w:val="55FCA057"/>
    <w:rsid w:val="5634165D"/>
    <w:rsid w:val="56553075"/>
    <w:rsid w:val="565FFD63"/>
    <w:rsid w:val="567BCFBF"/>
    <w:rsid w:val="5696F993"/>
    <w:rsid w:val="572F8A6C"/>
    <w:rsid w:val="574649C8"/>
    <w:rsid w:val="57621C2B"/>
    <w:rsid w:val="578B2146"/>
    <w:rsid w:val="57BD68C9"/>
    <w:rsid w:val="57E67AFB"/>
    <w:rsid w:val="57FB8881"/>
    <w:rsid w:val="580EA61D"/>
    <w:rsid w:val="581A6A5D"/>
    <w:rsid w:val="582ED478"/>
    <w:rsid w:val="5853488C"/>
    <w:rsid w:val="586A7C0A"/>
    <w:rsid w:val="588CFC55"/>
    <w:rsid w:val="58B8A12B"/>
    <w:rsid w:val="58D49C36"/>
    <w:rsid w:val="58D86D12"/>
    <w:rsid w:val="58F98037"/>
    <w:rsid w:val="593191E8"/>
    <w:rsid w:val="5952781A"/>
    <w:rsid w:val="59B268AD"/>
    <w:rsid w:val="5A27970D"/>
    <w:rsid w:val="5A2DC26B"/>
    <w:rsid w:val="5A381B2C"/>
    <w:rsid w:val="5A459C50"/>
    <w:rsid w:val="5A52D303"/>
    <w:rsid w:val="5A52FF2F"/>
    <w:rsid w:val="5A5C236F"/>
    <w:rsid w:val="5A5D92F1"/>
    <w:rsid w:val="5A663DB9"/>
    <w:rsid w:val="5A6A30E1"/>
    <w:rsid w:val="5A8BF0A9"/>
    <w:rsid w:val="5AAF9513"/>
    <w:rsid w:val="5AB007D0"/>
    <w:rsid w:val="5ADEA594"/>
    <w:rsid w:val="5AF11C1F"/>
    <w:rsid w:val="5AF68169"/>
    <w:rsid w:val="5B492AF0"/>
    <w:rsid w:val="5B60BA9C"/>
    <w:rsid w:val="5B65D054"/>
    <w:rsid w:val="5B83BEBD"/>
    <w:rsid w:val="5BCBF3D5"/>
    <w:rsid w:val="5C1EF3A0"/>
    <w:rsid w:val="5C356463"/>
    <w:rsid w:val="5C46C059"/>
    <w:rsid w:val="5C471088"/>
    <w:rsid w:val="5C8E22B9"/>
    <w:rsid w:val="5CA09E05"/>
    <w:rsid w:val="5CA6E071"/>
    <w:rsid w:val="5CC6379F"/>
    <w:rsid w:val="5D081E7E"/>
    <w:rsid w:val="5D346FC6"/>
    <w:rsid w:val="5D4EE52B"/>
    <w:rsid w:val="5D730392"/>
    <w:rsid w:val="5D874A18"/>
    <w:rsid w:val="5D935C93"/>
    <w:rsid w:val="5D9BF650"/>
    <w:rsid w:val="5DC4E9C7"/>
    <w:rsid w:val="5DD3CB24"/>
    <w:rsid w:val="5DD9DC03"/>
    <w:rsid w:val="5DDD4683"/>
    <w:rsid w:val="5DE0DBB6"/>
    <w:rsid w:val="5E18028D"/>
    <w:rsid w:val="5E6CB063"/>
    <w:rsid w:val="5E6F38D3"/>
    <w:rsid w:val="5E8556A7"/>
    <w:rsid w:val="5EBF4B90"/>
    <w:rsid w:val="5EDFC327"/>
    <w:rsid w:val="5F134922"/>
    <w:rsid w:val="5F448129"/>
    <w:rsid w:val="5F4487DB"/>
    <w:rsid w:val="5F6F359A"/>
    <w:rsid w:val="5F94CAB7"/>
    <w:rsid w:val="5FB04FB4"/>
    <w:rsid w:val="5FBEFA6A"/>
    <w:rsid w:val="5FEE2E40"/>
    <w:rsid w:val="5FF9BD2B"/>
    <w:rsid w:val="6013CCD2"/>
    <w:rsid w:val="605D3630"/>
    <w:rsid w:val="60EB9A8D"/>
    <w:rsid w:val="60F8366C"/>
    <w:rsid w:val="60F95855"/>
    <w:rsid w:val="6154207B"/>
    <w:rsid w:val="61601EBB"/>
    <w:rsid w:val="61846639"/>
    <w:rsid w:val="6184C6BE"/>
    <w:rsid w:val="61A35B64"/>
    <w:rsid w:val="61B9E16B"/>
    <w:rsid w:val="61F51349"/>
    <w:rsid w:val="61FA5941"/>
    <w:rsid w:val="620ECCBC"/>
    <w:rsid w:val="6231FF12"/>
    <w:rsid w:val="6248FE34"/>
    <w:rsid w:val="629F0E1B"/>
    <w:rsid w:val="62BB394D"/>
    <w:rsid w:val="6304910A"/>
    <w:rsid w:val="63418AE2"/>
    <w:rsid w:val="63600C5F"/>
    <w:rsid w:val="63778811"/>
    <w:rsid w:val="63C38C9B"/>
    <w:rsid w:val="6403A777"/>
    <w:rsid w:val="644012A4"/>
    <w:rsid w:val="645E03CB"/>
    <w:rsid w:val="646AA99E"/>
    <w:rsid w:val="648E9BBB"/>
    <w:rsid w:val="64B89F48"/>
    <w:rsid w:val="64BCF284"/>
    <w:rsid w:val="64CDDA43"/>
    <w:rsid w:val="64D93C7C"/>
    <w:rsid w:val="64F35FAC"/>
    <w:rsid w:val="65178A61"/>
    <w:rsid w:val="6526DAB7"/>
    <w:rsid w:val="653F3E55"/>
    <w:rsid w:val="659E3627"/>
    <w:rsid w:val="65ABF3F3"/>
    <w:rsid w:val="65CEFFD3"/>
    <w:rsid w:val="661FFB66"/>
    <w:rsid w:val="66241502"/>
    <w:rsid w:val="663BE691"/>
    <w:rsid w:val="666B8A7B"/>
    <w:rsid w:val="668226A8"/>
    <w:rsid w:val="668F009F"/>
    <w:rsid w:val="66A8A9C5"/>
    <w:rsid w:val="66E22560"/>
    <w:rsid w:val="66F07A57"/>
    <w:rsid w:val="66F39B4B"/>
    <w:rsid w:val="66FB5B63"/>
    <w:rsid w:val="670C798B"/>
    <w:rsid w:val="67231D10"/>
    <w:rsid w:val="67A2E55A"/>
    <w:rsid w:val="67B7F97B"/>
    <w:rsid w:val="67F93F6C"/>
    <w:rsid w:val="68064841"/>
    <w:rsid w:val="684DFFE7"/>
    <w:rsid w:val="688B6A33"/>
    <w:rsid w:val="6893BC24"/>
    <w:rsid w:val="68998168"/>
    <w:rsid w:val="68A9478E"/>
    <w:rsid w:val="68A958CE"/>
    <w:rsid w:val="68AEB67E"/>
    <w:rsid w:val="68B16A23"/>
    <w:rsid w:val="68C7FF10"/>
    <w:rsid w:val="68F0EAA3"/>
    <w:rsid w:val="690C09D2"/>
    <w:rsid w:val="6910AF75"/>
    <w:rsid w:val="69288A0D"/>
    <w:rsid w:val="6965F8A4"/>
    <w:rsid w:val="696FF971"/>
    <w:rsid w:val="698CA610"/>
    <w:rsid w:val="69AD5C5E"/>
    <w:rsid w:val="69C86609"/>
    <w:rsid w:val="69DB3143"/>
    <w:rsid w:val="69F1F1B6"/>
    <w:rsid w:val="6A19B702"/>
    <w:rsid w:val="6A277C50"/>
    <w:rsid w:val="6A4C1BBB"/>
    <w:rsid w:val="6A72761E"/>
    <w:rsid w:val="6A812911"/>
    <w:rsid w:val="6AC5DC89"/>
    <w:rsid w:val="6AD8E5C7"/>
    <w:rsid w:val="6AE0AE85"/>
    <w:rsid w:val="6B2B8232"/>
    <w:rsid w:val="6B39F176"/>
    <w:rsid w:val="6B4DCFAD"/>
    <w:rsid w:val="6B598BFF"/>
    <w:rsid w:val="6BAEEF3A"/>
    <w:rsid w:val="6BB048EC"/>
    <w:rsid w:val="6BD6E81A"/>
    <w:rsid w:val="6C0C5161"/>
    <w:rsid w:val="6C0FE5AF"/>
    <w:rsid w:val="6C179792"/>
    <w:rsid w:val="6C3E7699"/>
    <w:rsid w:val="6CC5DC84"/>
    <w:rsid w:val="6CE3214D"/>
    <w:rsid w:val="6CFD396F"/>
    <w:rsid w:val="6D2E35B6"/>
    <w:rsid w:val="6D4FBE1F"/>
    <w:rsid w:val="6D5502F3"/>
    <w:rsid w:val="6E1D771D"/>
    <w:rsid w:val="6E2B60B2"/>
    <w:rsid w:val="6E7C42C6"/>
    <w:rsid w:val="6E849CB3"/>
    <w:rsid w:val="6E8DE9D0"/>
    <w:rsid w:val="6E9EC2B3"/>
    <w:rsid w:val="6F17A9B7"/>
    <w:rsid w:val="6F6F1C26"/>
    <w:rsid w:val="6F84BC4F"/>
    <w:rsid w:val="6FB5643B"/>
    <w:rsid w:val="6FF92315"/>
    <w:rsid w:val="70806DE2"/>
    <w:rsid w:val="70BB091E"/>
    <w:rsid w:val="70D56CDA"/>
    <w:rsid w:val="70DAC1B6"/>
    <w:rsid w:val="70F89FAA"/>
    <w:rsid w:val="710DD8E7"/>
    <w:rsid w:val="713BB009"/>
    <w:rsid w:val="716D6174"/>
    <w:rsid w:val="71782020"/>
    <w:rsid w:val="717FC88D"/>
    <w:rsid w:val="71991E88"/>
    <w:rsid w:val="719B3FEF"/>
    <w:rsid w:val="71AF651D"/>
    <w:rsid w:val="71B69280"/>
    <w:rsid w:val="71F377B4"/>
    <w:rsid w:val="724A17F6"/>
    <w:rsid w:val="724D7F3A"/>
    <w:rsid w:val="725E5CB0"/>
    <w:rsid w:val="72AB8D59"/>
    <w:rsid w:val="72C6B069"/>
    <w:rsid w:val="73142745"/>
    <w:rsid w:val="7334DC51"/>
    <w:rsid w:val="735337F4"/>
    <w:rsid w:val="736A6E82"/>
    <w:rsid w:val="73863BBD"/>
    <w:rsid w:val="739345BF"/>
    <w:rsid w:val="73AE9D33"/>
    <w:rsid w:val="73CB76D2"/>
    <w:rsid w:val="73E02F6E"/>
    <w:rsid w:val="74127E98"/>
    <w:rsid w:val="741BFC99"/>
    <w:rsid w:val="7473B508"/>
    <w:rsid w:val="7473C01A"/>
    <w:rsid w:val="74754183"/>
    <w:rsid w:val="7480D85D"/>
    <w:rsid w:val="749B2B3F"/>
    <w:rsid w:val="7511D82C"/>
    <w:rsid w:val="751EB622"/>
    <w:rsid w:val="754D7750"/>
    <w:rsid w:val="75653D19"/>
    <w:rsid w:val="75EFB25B"/>
    <w:rsid w:val="76032661"/>
    <w:rsid w:val="762BB46E"/>
    <w:rsid w:val="763024D0"/>
    <w:rsid w:val="766632E4"/>
    <w:rsid w:val="769807F1"/>
    <w:rsid w:val="76E67F79"/>
    <w:rsid w:val="77290EE9"/>
    <w:rsid w:val="77502A2F"/>
    <w:rsid w:val="77994E9A"/>
    <w:rsid w:val="779D333C"/>
    <w:rsid w:val="7833D038"/>
    <w:rsid w:val="78502653"/>
    <w:rsid w:val="786FD0B6"/>
    <w:rsid w:val="78933B7C"/>
    <w:rsid w:val="78C35CD6"/>
    <w:rsid w:val="78D366BA"/>
    <w:rsid w:val="7911BA26"/>
    <w:rsid w:val="79157427"/>
    <w:rsid w:val="79436238"/>
    <w:rsid w:val="7968E9B1"/>
    <w:rsid w:val="79739BDC"/>
    <w:rsid w:val="799AC7C7"/>
    <w:rsid w:val="79AB2BF7"/>
    <w:rsid w:val="79BD4671"/>
    <w:rsid w:val="79CE34A7"/>
    <w:rsid w:val="79E45BD2"/>
    <w:rsid w:val="7A06E9F4"/>
    <w:rsid w:val="7A4B69F1"/>
    <w:rsid w:val="7AB92943"/>
    <w:rsid w:val="7AC2E250"/>
    <w:rsid w:val="7B051F19"/>
    <w:rsid w:val="7B073B6F"/>
    <w:rsid w:val="7B2D2E4F"/>
    <w:rsid w:val="7B400DFA"/>
    <w:rsid w:val="7B43909E"/>
    <w:rsid w:val="7B51EF09"/>
    <w:rsid w:val="7B62A70C"/>
    <w:rsid w:val="7B691E32"/>
    <w:rsid w:val="7B9AA89C"/>
    <w:rsid w:val="7B9F6A7A"/>
    <w:rsid w:val="7BACC286"/>
    <w:rsid w:val="7BCC3663"/>
    <w:rsid w:val="7BD346FB"/>
    <w:rsid w:val="7BEFAA2C"/>
    <w:rsid w:val="7BF74F61"/>
    <w:rsid w:val="7C3187BD"/>
    <w:rsid w:val="7C6CBF47"/>
    <w:rsid w:val="7CDF3954"/>
    <w:rsid w:val="7D6AE60B"/>
    <w:rsid w:val="7D72788C"/>
    <w:rsid w:val="7D88AF4E"/>
    <w:rsid w:val="7D91CEC3"/>
    <w:rsid w:val="7DA5232B"/>
    <w:rsid w:val="7DC91EFA"/>
    <w:rsid w:val="7DCCE03C"/>
    <w:rsid w:val="7DD524B5"/>
    <w:rsid w:val="7DD7C2BC"/>
    <w:rsid w:val="7DDFFE29"/>
    <w:rsid w:val="7DE75A64"/>
    <w:rsid w:val="7E87AAB4"/>
    <w:rsid w:val="7EA10465"/>
    <w:rsid w:val="7EA499F6"/>
    <w:rsid w:val="7F0D5A96"/>
    <w:rsid w:val="7F585F4A"/>
    <w:rsid w:val="7F87F41F"/>
    <w:rsid w:val="7F9E98A1"/>
    <w:rsid w:val="7FA048C5"/>
    <w:rsid w:val="7FCB3F02"/>
    <w:rsid w:val="7FE07135"/>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4054FE"/>
  <w15:chartTrackingRefBased/>
  <w15:docId w15:val="{626C1B39-D170-4A8A-96AB-52DEE177C59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A1369E"/>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1369E"/>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1369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1369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1369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1369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1369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1369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1369E"/>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A1369E"/>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semiHidden/>
    <w:rsid w:val="00A1369E"/>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semiHidden/>
    <w:rsid w:val="00A1369E"/>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semiHidden/>
    <w:rsid w:val="00A1369E"/>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A1369E"/>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A1369E"/>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A1369E"/>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A1369E"/>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A1369E"/>
    <w:rPr>
      <w:rFonts w:eastAsiaTheme="majorEastAsia" w:cstheme="majorBidi"/>
      <w:color w:val="272727" w:themeColor="text1" w:themeTint="D8"/>
    </w:rPr>
  </w:style>
  <w:style w:type="paragraph" w:styleId="Title">
    <w:name w:val="Title"/>
    <w:basedOn w:val="Normal"/>
    <w:next w:val="Normal"/>
    <w:link w:val="TitleChar"/>
    <w:uiPriority w:val="10"/>
    <w:qFormat/>
    <w:rsid w:val="00A1369E"/>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A1369E"/>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A1369E"/>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A1369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1369E"/>
    <w:pPr>
      <w:spacing w:before="160"/>
      <w:jc w:val="center"/>
    </w:pPr>
    <w:rPr>
      <w:i/>
      <w:iCs/>
      <w:color w:val="404040" w:themeColor="text1" w:themeTint="BF"/>
    </w:rPr>
  </w:style>
  <w:style w:type="character" w:styleId="QuoteChar" w:customStyle="1">
    <w:name w:val="Quote Char"/>
    <w:basedOn w:val="DefaultParagraphFont"/>
    <w:link w:val="Quote"/>
    <w:uiPriority w:val="29"/>
    <w:rsid w:val="00A1369E"/>
    <w:rPr>
      <w:i/>
      <w:iCs/>
      <w:color w:val="404040" w:themeColor="text1" w:themeTint="BF"/>
    </w:rPr>
  </w:style>
  <w:style w:type="paragraph" w:styleId="ListParagraph">
    <w:name w:val="List Paragraph"/>
    <w:basedOn w:val="Normal"/>
    <w:uiPriority w:val="34"/>
    <w:qFormat/>
    <w:rsid w:val="00A1369E"/>
    <w:pPr>
      <w:ind w:left="720"/>
      <w:contextualSpacing/>
    </w:pPr>
  </w:style>
  <w:style w:type="character" w:styleId="IntenseEmphasis">
    <w:name w:val="Intense Emphasis"/>
    <w:basedOn w:val="DefaultParagraphFont"/>
    <w:uiPriority w:val="21"/>
    <w:qFormat/>
    <w:rsid w:val="00A1369E"/>
    <w:rPr>
      <w:i/>
      <w:iCs/>
      <w:color w:val="0F4761" w:themeColor="accent1" w:themeShade="BF"/>
    </w:rPr>
  </w:style>
  <w:style w:type="paragraph" w:styleId="IntenseQuote">
    <w:name w:val="Intense Quote"/>
    <w:basedOn w:val="Normal"/>
    <w:next w:val="Normal"/>
    <w:link w:val="IntenseQuoteChar"/>
    <w:uiPriority w:val="30"/>
    <w:qFormat/>
    <w:rsid w:val="00A1369E"/>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A1369E"/>
    <w:rPr>
      <w:i/>
      <w:iCs/>
      <w:color w:val="0F4761" w:themeColor="accent1" w:themeShade="BF"/>
    </w:rPr>
  </w:style>
  <w:style w:type="character" w:styleId="IntenseReference">
    <w:name w:val="Intense Reference"/>
    <w:basedOn w:val="DefaultParagraphFont"/>
    <w:uiPriority w:val="32"/>
    <w:qFormat/>
    <w:rsid w:val="00A1369E"/>
    <w:rPr>
      <w:b/>
      <w:bCs/>
      <w:smallCaps/>
      <w:color w:val="0F4761" w:themeColor="accent1" w:themeShade="BF"/>
      <w:spacing w:val="5"/>
    </w:rPr>
  </w:style>
  <w:style w:type="character" w:styleId="Hyperlink">
    <w:name w:val="Hyperlink"/>
    <w:basedOn w:val="DefaultParagraphFont"/>
    <w:uiPriority w:val="99"/>
    <w:unhideWhenUsed/>
    <w:rsid w:val="00FF384D"/>
    <w:rPr>
      <w:color w:val="467886" w:themeColor="hyperlink"/>
      <w:u w:val="single"/>
    </w:rPr>
  </w:style>
  <w:style w:type="character" w:styleId="UnresolvedMention">
    <w:name w:val="Unresolved Mention"/>
    <w:basedOn w:val="DefaultParagraphFont"/>
    <w:uiPriority w:val="99"/>
    <w:semiHidden/>
    <w:unhideWhenUsed/>
    <w:rsid w:val="00FF384D"/>
    <w:rPr>
      <w:color w:val="605E5C"/>
      <w:shd w:val="clear" w:color="auto" w:fill="E1DFDD"/>
    </w:rPr>
  </w:style>
  <w:style w:type="paragraph" w:styleId="Revision">
    <w:name w:val="Revision"/>
    <w:hidden/>
    <w:uiPriority w:val="99"/>
    <w:semiHidden/>
    <w:rsid w:val="00D209AD"/>
    <w:pPr>
      <w:spacing w:after="0" w:line="240" w:lineRule="auto"/>
    </w:pPr>
  </w:style>
  <w:style w:type="paragraph" w:styleId="HTMLPreformatted">
    <w:name w:val="HTML Preformatted"/>
    <w:basedOn w:val="Normal"/>
    <w:link w:val="HTMLPreformattedChar"/>
    <w:uiPriority w:val="99"/>
    <w:semiHidden/>
    <w:unhideWhenUsed/>
    <w:rsid w:val="005E2E05"/>
    <w:pPr>
      <w:spacing w:after="0" w:line="240" w:lineRule="auto"/>
    </w:pPr>
    <w:rPr>
      <w:rFonts w:ascii="Consolas" w:hAnsi="Consolas"/>
      <w:sz w:val="20"/>
      <w:szCs w:val="20"/>
    </w:rPr>
  </w:style>
  <w:style w:type="character" w:styleId="HTMLPreformattedChar" w:customStyle="1">
    <w:name w:val="HTML Preformatted Char"/>
    <w:basedOn w:val="DefaultParagraphFont"/>
    <w:link w:val="HTMLPreformatted"/>
    <w:uiPriority w:val="99"/>
    <w:semiHidden/>
    <w:rsid w:val="005E2E05"/>
    <w:rPr>
      <w:rFonts w:ascii="Consolas" w:hAnsi="Consolas"/>
      <w:sz w:val="20"/>
      <w:szCs w:val="20"/>
    </w:rPr>
  </w:style>
  <w:style w:type="character" w:styleId="FollowedHyperlink">
    <w:name w:val="FollowedHyperlink"/>
    <w:basedOn w:val="DefaultParagraphFont"/>
    <w:uiPriority w:val="99"/>
    <w:semiHidden/>
    <w:unhideWhenUsed/>
    <w:rsid w:val="00304AEB"/>
    <w:rPr>
      <w:color w:val="96607D" w:themeColor="followedHyperlink"/>
      <w:u w:val="single"/>
    </w:rPr>
  </w:style>
  <w:style w:type="paragraph" w:styleId="Header">
    <w:name w:val="header"/>
    <w:basedOn w:val="Normal"/>
    <w:link w:val="HeaderChar"/>
    <w:uiPriority w:val="99"/>
    <w:unhideWhenUsed/>
    <w:rsid w:val="00BC4AF7"/>
    <w:pPr>
      <w:tabs>
        <w:tab w:val="center" w:pos="4513"/>
        <w:tab w:val="right" w:pos="9026"/>
      </w:tabs>
      <w:spacing w:after="0" w:line="240" w:lineRule="auto"/>
    </w:pPr>
  </w:style>
  <w:style w:type="character" w:styleId="HeaderChar" w:customStyle="1">
    <w:name w:val="Header Char"/>
    <w:basedOn w:val="DefaultParagraphFont"/>
    <w:link w:val="Header"/>
    <w:uiPriority w:val="99"/>
    <w:semiHidden/>
    <w:rsid w:val="00BC4AF7"/>
  </w:style>
  <w:style w:type="paragraph" w:styleId="Footer">
    <w:name w:val="footer"/>
    <w:basedOn w:val="Normal"/>
    <w:link w:val="FooterChar"/>
    <w:uiPriority w:val="99"/>
    <w:unhideWhenUsed/>
    <w:rsid w:val="00BC4AF7"/>
    <w:pPr>
      <w:tabs>
        <w:tab w:val="center" w:pos="4513"/>
        <w:tab w:val="right" w:pos="9026"/>
      </w:tabs>
      <w:spacing w:after="0" w:line="240" w:lineRule="auto"/>
    </w:pPr>
  </w:style>
  <w:style w:type="character" w:styleId="FooterChar" w:customStyle="1">
    <w:name w:val="Footer Char"/>
    <w:basedOn w:val="DefaultParagraphFont"/>
    <w:link w:val="Footer"/>
    <w:uiPriority w:val="99"/>
    <w:semiHidden/>
    <w:rsid w:val="00BC4AF7"/>
  </w:style>
  <w:style w:type="table" w:styleId="TableGrid">
    <w:name w:val="Table Grid"/>
    <w:basedOn w:val="TableNormal"/>
    <w:uiPriority w:val="59"/>
    <w:rsid w:val="007019BC"/>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02569">
      <w:bodyDiv w:val="1"/>
      <w:marLeft w:val="0"/>
      <w:marRight w:val="0"/>
      <w:marTop w:val="0"/>
      <w:marBottom w:val="0"/>
      <w:divBdr>
        <w:top w:val="none" w:sz="0" w:space="0" w:color="auto"/>
        <w:left w:val="none" w:sz="0" w:space="0" w:color="auto"/>
        <w:bottom w:val="none" w:sz="0" w:space="0" w:color="auto"/>
        <w:right w:val="none" w:sz="0" w:space="0" w:color="auto"/>
      </w:divBdr>
    </w:div>
    <w:div w:id="39019658">
      <w:bodyDiv w:val="1"/>
      <w:marLeft w:val="0"/>
      <w:marRight w:val="0"/>
      <w:marTop w:val="0"/>
      <w:marBottom w:val="0"/>
      <w:divBdr>
        <w:top w:val="none" w:sz="0" w:space="0" w:color="auto"/>
        <w:left w:val="none" w:sz="0" w:space="0" w:color="auto"/>
        <w:bottom w:val="none" w:sz="0" w:space="0" w:color="auto"/>
        <w:right w:val="none" w:sz="0" w:space="0" w:color="auto"/>
      </w:divBdr>
    </w:div>
    <w:div w:id="59448219">
      <w:bodyDiv w:val="1"/>
      <w:marLeft w:val="0"/>
      <w:marRight w:val="0"/>
      <w:marTop w:val="0"/>
      <w:marBottom w:val="0"/>
      <w:divBdr>
        <w:top w:val="none" w:sz="0" w:space="0" w:color="auto"/>
        <w:left w:val="none" w:sz="0" w:space="0" w:color="auto"/>
        <w:bottom w:val="none" w:sz="0" w:space="0" w:color="auto"/>
        <w:right w:val="none" w:sz="0" w:space="0" w:color="auto"/>
      </w:divBdr>
    </w:div>
    <w:div w:id="65762905">
      <w:bodyDiv w:val="1"/>
      <w:marLeft w:val="0"/>
      <w:marRight w:val="0"/>
      <w:marTop w:val="0"/>
      <w:marBottom w:val="0"/>
      <w:divBdr>
        <w:top w:val="none" w:sz="0" w:space="0" w:color="auto"/>
        <w:left w:val="none" w:sz="0" w:space="0" w:color="auto"/>
        <w:bottom w:val="none" w:sz="0" w:space="0" w:color="auto"/>
        <w:right w:val="none" w:sz="0" w:space="0" w:color="auto"/>
      </w:divBdr>
    </w:div>
    <w:div w:id="69891439">
      <w:bodyDiv w:val="1"/>
      <w:marLeft w:val="0"/>
      <w:marRight w:val="0"/>
      <w:marTop w:val="0"/>
      <w:marBottom w:val="0"/>
      <w:divBdr>
        <w:top w:val="none" w:sz="0" w:space="0" w:color="auto"/>
        <w:left w:val="none" w:sz="0" w:space="0" w:color="auto"/>
        <w:bottom w:val="none" w:sz="0" w:space="0" w:color="auto"/>
        <w:right w:val="none" w:sz="0" w:space="0" w:color="auto"/>
      </w:divBdr>
    </w:div>
    <w:div w:id="166411197">
      <w:bodyDiv w:val="1"/>
      <w:marLeft w:val="0"/>
      <w:marRight w:val="0"/>
      <w:marTop w:val="0"/>
      <w:marBottom w:val="0"/>
      <w:divBdr>
        <w:top w:val="none" w:sz="0" w:space="0" w:color="auto"/>
        <w:left w:val="none" w:sz="0" w:space="0" w:color="auto"/>
        <w:bottom w:val="none" w:sz="0" w:space="0" w:color="auto"/>
        <w:right w:val="none" w:sz="0" w:space="0" w:color="auto"/>
      </w:divBdr>
    </w:div>
    <w:div w:id="176774061">
      <w:bodyDiv w:val="1"/>
      <w:marLeft w:val="0"/>
      <w:marRight w:val="0"/>
      <w:marTop w:val="0"/>
      <w:marBottom w:val="0"/>
      <w:divBdr>
        <w:top w:val="none" w:sz="0" w:space="0" w:color="auto"/>
        <w:left w:val="none" w:sz="0" w:space="0" w:color="auto"/>
        <w:bottom w:val="none" w:sz="0" w:space="0" w:color="auto"/>
        <w:right w:val="none" w:sz="0" w:space="0" w:color="auto"/>
      </w:divBdr>
    </w:div>
    <w:div w:id="193468126">
      <w:bodyDiv w:val="1"/>
      <w:marLeft w:val="0"/>
      <w:marRight w:val="0"/>
      <w:marTop w:val="0"/>
      <w:marBottom w:val="0"/>
      <w:divBdr>
        <w:top w:val="none" w:sz="0" w:space="0" w:color="auto"/>
        <w:left w:val="none" w:sz="0" w:space="0" w:color="auto"/>
        <w:bottom w:val="none" w:sz="0" w:space="0" w:color="auto"/>
        <w:right w:val="none" w:sz="0" w:space="0" w:color="auto"/>
      </w:divBdr>
      <w:divsChild>
        <w:div w:id="430705511">
          <w:marLeft w:val="0"/>
          <w:marRight w:val="0"/>
          <w:marTop w:val="0"/>
          <w:marBottom w:val="0"/>
          <w:divBdr>
            <w:top w:val="none" w:sz="0" w:space="0" w:color="auto"/>
            <w:left w:val="none" w:sz="0" w:space="0" w:color="auto"/>
            <w:bottom w:val="none" w:sz="0" w:space="0" w:color="auto"/>
            <w:right w:val="none" w:sz="0" w:space="0" w:color="auto"/>
          </w:divBdr>
          <w:divsChild>
            <w:div w:id="646474073">
              <w:marLeft w:val="0"/>
              <w:marRight w:val="0"/>
              <w:marTop w:val="0"/>
              <w:marBottom w:val="0"/>
              <w:divBdr>
                <w:top w:val="none" w:sz="0" w:space="0" w:color="auto"/>
                <w:left w:val="none" w:sz="0" w:space="0" w:color="auto"/>
                <w:bottom w:val="none" w:sz="0" w:space="0" w:color="auto"/>
                <w:right w:val="none" w:sz="0" w:space="0" w:color="auto"/>
              </w:divBdr>
              <w:divsChild>
                <w:div w:id="133545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2854">
          <w:marLeft w:val="0"/>
          <w:marRight w:val="0"/>
          <w:marTop w:val="0"/>
          <w:marBottom w:val="0"/>
          <w:divBdr>
            <w:top w:val="none" w:sz="0" w:space="0" w:color="auto"/>
            <w:left w:val="none" w:sz="0" w:space="0" w:color="auto"/>
            <w:bottom w:val="none" w:sz="0" w:space="0" w:color="auto"/>
            <w:right w:val="none" w:sz="0" w:space="0" w:color="auto"/>
          </w:divBdr>
          <w:divsChild>
            <w:div w:id="800731430">
              <w:marLeft w:val="0"/>
              <w:marRight w:val="0"/>
              <w:marTop w:val="0"/>
              <w:marBottom w:val="0"/>
              <w:divBdr>
                <w:top w:val="none" w:sz="0" w:space="0" w:color="auto"/>
                <w:left w:val="none" w:sz="0" w:space="0" w:color="auto"/>
                <w:bottom w:val="none" w:sz="0" w:space="0" w:color="auto"/>
                <w:right w:val="none" w:sz="0" w:space="0" w:color="auto"/>
              </w:divBdr>
              <w:divsChild>
                <w:div w:id="848325057">
                  <w:marLeft w:val="0"/>
                  <w:marRight w:val="0"/>
                  <w:marTop w:val="0"/>
                  <w:marBottom w:val="0"/>
                  <w:divBdr>
                    <w:top w:val="none" w:sz="0" w:space="0" w:color="auto"/>
                    <w:left w:val="none" w:sz="0" w:space="0" w:color="auto"/>
                    <w:bottom w:val="none" w:sz="0" w:space="0" w:color="auto"/>
                    <w:right w:val="none" w:sz="0" w:space="0" w:color="auto"/>
                  </w:divBdr>
                  <w:divsChild>
                    <w:div w:id="53728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621569">
          <w:marLeft w:val="0"/>
          <w:marRight w:val="0"/>
          <w:marTop w:val="0"/>
          <w:marBottom w:val="180"/>
          <w:divBdr>
            <w:top w:val="none" w:sz="0" w:space="0" w:color="auto"/>
            <w:left w:val="none" w:sz="0" w:space="0" w:color="auto"/>
            <w:bottom w:val="none" w:sz="0" w:space="0" w:color="auto"/>
            <w:right w:val="none" w:sz="0" w:space="0" w:color="auto"/>
          </w:divBdr>
          <w:divsChild>
            <w:div w:id="183071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863650">
      <w:bodyDiv w:val="1"/>
      <w:marLeft w:val="0"/>
      <w:marRight w:val="0"/>
      <w:marTop w:val="0"/>
      <w:marBottom w:val="0"/>
      <w:divBdr>
        <w:top w:val="none" w:sz="0" w:space="0" w:color="auto"/>
        <w:left w:val="none" w:sz="0" w:space="0" w:color="auto"/>
        <w:bottom w:val="none" w:sz="0" w:space="0" w:color="auto"/>
        <w:right w:val="none" w:sz="0" w:space="0" w:color="auto"/>
      </w:divBdr>
    </w:div>
    <w:div w:id="309529745">
      <w:bodyDiv w:val="1"/>
      <w:marLeft w:val="0"/>
      <w:marRight w:val="0"/>
      <w:marTop w:val="0"/>
      <w:marBottom w:val="0"/>
      <w:divBdr>
        <w:top w:val="none" w:sz="0" w:space="0" w:color="auto"/>
        <w:left w:val="none" w:sz="0" w:space="0" w:color="auto"/>
        <w:bottom w:val="none" w:sz="0" w:space="0" w:color="auto"/>
        <w:right w:val="none" w:sz="0" w:space="0" w:color="auto"/>
      </w:divBdr>
    </w:div>
    <w:div w:id="319622511">
      <w:bodyDiv w:val="1"/>
      <w:marLeft w:val="0"/>
      <w:marRight w:val="0"/>
      <w:marTop w:val="0"/>
      <w:marBottom w:val="0"/>
      <w:divBdr>
        <w:top w:val="none" w:sz="0" w:space="0" w:color="auto"/>
        <w:left w:val="none" w:sz="0" w:space="0" w:color="auto"/>
        <w:bottom w:val="none" w:sz="0" w:space="0" w:color="auto"/>
        <w:right w:val="none" w:sz="0" w:space="0" w:color="auto"/>
      </w:divBdr>
    </w:div>
    <w:div w:id="337849075">
      <w:bodyDiv w:val="1"/>
      <w:marLeft w:val="0"/>
      <w:marRight w:val="0"/>
      <w:marTop w:val="0"/>
      <w:marBottom w:val="0"/>
      <w:divBdr>
        <w:top w:val="none" w:sz="0" w:space="0" w:color="auto"/>
        <w:left w:val="none" w:sz="0" w:space="0" w:color="auto"/>
        <w:bottom w:val="none" w:sz="0" w:space="0" w:color="auto"/>
        <w:right w:val="none" w:sz="0" w:space="0" w:color="auto"/>
      </w:divBdr>
    </w:div>
    <w:div w:id="337970371">
      <w:bodyDiv w:val="1"/>
      <w:marLeft w:val="0"/>
      <w:marRight w:val="0"/>
      <w:marTop w:val="0"/>
      <w:marBottom w:val="0"/>
      <w:divBdr>
        <w:top w:val="none" w:sz="0" w:space="0" w:color="auto"/>
        <w:left w:val="none" w:sz="0" w:space="0" w:color="auto"/>
        <w:bottom w:val="none" w:sz="0" w:space="0" w:color="auto"/>
        <w:right w:val="none" w:sz="0" w:space="0" w:color="auto"/>
      </w:divBdr>
    </w:div>
    <w:div w:id="362100345">
      <w:bodyDiv w:val="1"/>
      <w:marLeft w:val="0"/>
      <w:marRight w:val="0"/>
      <w:marTop w:val="0"/>
      <w:marBottom w:val="0"/>
      <w:divBdr>
        <w:top w:val="none" w:sz="0" w:space="0" w:color="auto"/>
        <w:left w:val="none" w:sz="0" w:space="0" w:color="auto"/>
        <w:bottom w:val="none" w:sz="0" w:space="0" w:color="auto"/>
        <w:right w:val="none" w:sz="0" w:space="0" w:color="auto"/>
      </w:divBdr>
    </w:div>
    <w:div w:id="515577286">
      <w:bodyDiv w:val="1"/>
      <w:marLeft w:val="0"/>
      <w:marRight w:val="0"/>
      <w:marTop w:val="0"/>
      <w:marBottom w:val="0"/>
      <w:divBdr>
        <w:top w:val="none" w:sz="0" w:space="0" w:color="auto"/>
        <w:left w:val="none" w:sz="0" w:space="0" w:color="auto"/>
        <w:bottom w:val="none" w:sz="0" w:space="0" w:color="auto"/>
        <w:right w:val="none" w:sz="0" w:space="0" w:color="auto"/>
      </w:divBdr>
    </w:div>
    <w:div w:id="516192646">
      <w:bodyDiv w:val="1"/>
      <w:marLeft w:val="0"/>
      <w:marRight w:val="0"/>
      <w:marTop w:val="0"/>
      <w:marBottom w:val="0"/>
      <w:divBdr>
        <w:top w:val="none" w:sz="0" w:space="0" w:color="auto"/>
        <w:left w:val="none" w:sz="0" w:space="0" w:color="auto"/>
        <w:bottom w:val="none" w:sz="0" w:space="0" w:color="auto"/>
        <w:right w:val="none" w:sz="0" w:space="0" w:color="auto"/>
      </w:divBdr>
    </w:div>
    <w:div w:id="544102188">
      <w:bodyDiv w:val="1"/>
      <w:marLeft w:val="0"/>
      <w:marRight w:val="0"/>
      <w:marTop w:val="0"/>
      <w:marBottom w:val="0"/>
      <w:divBdr>
        <w:top w:val="none" w:sz="0" w:space="0" w:color="auto"/>
        <w:left w:val="none" w:sz="0" w:space="0" w:color="auto"/>
        <w:bottom w:val="none" w:sz="0" w:space="0" w:color="auto"/>
        <w:right w:val="none" w:sz="0" w:space="0" w:color="auto"/>
      </w:divBdr>
    </w:div>
    <w:div w:id="547035394">
      <w:bodyDiv w:val="1"/>
      <w:marLeft w:val="0"/>
      <w:marRight w:val="0"/>
      <w:marTop w:val="0"/>
      <w:marBottom w:val="0"/>
      <w:divBdr>
        <w:top w:val="none" w:sz="0" w:space="0" w:color="auto"/>
        <w:left w:val="none" w:sz="0" w:space="0" w:color="auto"/>
        <w:bottom w:val="none" w:sz="0" w:space="0" w:color="auto"/>
        <w:right w:val="none" w:sz="0" w:space="0" w:color="auto"/>
      </w:divBdr>
    </w:div>
    <w:div w:id="557013410">
      <w:bodyDiv w:val="1"/>
      <w:marLeft w:val="0"/>
      <w:marRight w:val="0"/>
      <w:marTop w:val="0"/>
      <w:marBottom w:val="0"/>
      <w:divBdr>
        <w:top w:val="none" w:sz="0" w:space="0" w:color="auto"/>
        <w:left w:val="none" w:sz="0" w:space="0" w:color="auto"/>
        <w:bottom w:val="none" w:sz="0" w:space="0" w:color="auto"/>
        <w:right w:val="none" w:sz="0" w:space="0" w:color="auto"/>
      </w:divBdr>
    </w:div>
    <w:div w:id="695350554">
      <w:bodyDiv w:val="1"/>
      <w:marLeft w:val="0"/>
      <w:marRight w:val="0"/>
      <w:marTop w:val="0"/>
      <w:marBottom w:val="0"/>
      <w:divBdr>
        <w:top w:val="none" w:sz="0" w:space="0" w:color="auto"/>
        <w:left w:val="none" w:sz="0" w:space="0" w:color="auto"/>
        <w:bottom w:val="none" w:sz="0" w:space="0" w:color="auto"/>
        <w:right w:val="none" w:sz="0" w:space="0" w:color="auto"/>
      </w:divBdr>
    </w:div>
    <w:div w:id="766652348">
      <w:bodyDiv w:val="1"/>
      <w:marLeft w:val="0"/>
      <w:marRight w:val="0"/>
      <w:marTop w:val="0"/>
      <w:marBottom w:val="0"/>
      <w:divBdr>
        <w:top w:val="none" w:sz="0" w:space="0" w:color="auto"/>
        <w:left w:val="none" w:sz="0" w:space="0" w:color="auto"/>
        <w:bottom w:val="none" w:sz="0" w:space="0" w:color="auto"/>
        <w:right w:val="none" w:sz="0" w:space="0" w:color="auto"/>
      </w:divBdr>
    </w:div>
    <w:div w:id="822233470">
      <w:bodyDiv w:val="1"/>
      <w:marLeft w:val="0"/>
      <w:marRight w:val="0"/>
      <w:marTop w:val="0"/>
      <w:marBottom w:val="0"/>
      <w:divBdr>
        <w:top w:val="none" w:sz="0" w:space="0" w:color="auto"/>
        <w:left w:val="none" w:sz="0" w:space="0" w:color="auto"/>
        <w:bottom w:val="none" w:sz="0" w:space="0" w:color="auto"/>
        <w:right w:val="none" w:sz="0" w:space="0" w:color="auto"/>
      </w:divBdr>
    </w:div>
    <w:div w:id="841433098">
      <w:bodyDiv w:val="1"/>
      <w:marLeft w:val="0"/>
      <w:marRight w:val="0"/>
      <w:marTop w:val="0"/>
      <w:marBottom w:val="0"/>
      <w:divBdr>
        <w:top w:val="none" w:sz="0" w:space="0" w:color="auto"/>
        <w:left w:val="none" w:sz="0" w:space="0" w:color="auto"/>
        <w:bottom w:val="none" w:sz="0" w:space="0" w:color="auto"/>
        <w:right w:val="none" w:sz="0" w:space="0" w:color="auto"/>
      </w:divBdr>
    </w:div>
    <w:div w:id="844980338">
      <w:bodyDiv w:val="1"/>
      <w:marLeft w:val="0"/>
      <w:marRight w:val="0"/>
      <w:marTop w:val="0"/>
      <w:marBottom w:val="0"/>
      <w:divBdr>
        <w:top w:val="none" w:sz="0" w:space="0" w:color="auto"/>
        <w:left w:val="none" w:sz="0" w:space="0" w:color="auto"/>
        <w:bottom w:val="none" w:sz="0" w:space="0" w:color="auto"/>
        <w:right w:val="none" w:sz="0" w:space="0" w:color="auto"/>
      </w:divBdr>
    </w:div>
    <w:div w:id="867838254">
      <w:bodyDiv w:val="1"/>
      <w:marLeft w:val="0"/>
      <w:marRight w:val="0"/>
      <w:marTop w:val="0"/>
      <w:marBottom w:val="0"/>
      <w:divBdr>
        <w:top w:val="none" w:sz="0" w:space="0" w:color="auto"/>
        <w:left w:val="none" w:sz="0" w:space="0" w:color="auto"/>
        <w:bottom w:val="none" w:sz="0" w:space="0" w:color="auto"/>
        <w:right w:val="none" w:sz="0" w:space="0" w:color="auto"/>
      </w:divBdr>
    </w:div>
    <w:div w:id="887373122">
      <w:bodyDiv w:val="1"/>
      <w:marLeft w:val="0"/>
      <w:marRight w:val="0"/>
      <w:marTop w:val="0"/>
      <w:marBottom w:val="0"/>
      <w:divBdr>
        <w:top w:val="none" w:sz="0" w:space="0" w:color="auto"/>
        <w:left w:val="none" w:sz="0" w:space="0" w:color="auto"/>
        <w:bottom w:val="none" w:sz="0" w:space="0" w:color="auto"/>
        <w:right w:val="none" w:sz="0" w:space="0" w:color="auto"/>
      </w:divBdr>
    </w:div>
    <w:div w:id="902837494">
      <w:bodyDiv w:val="1"/>
      <w:marLeft w:val="0"/>
      <w:marRight w:val="0"/>
      <w:marTop w:val="0"/>
      <w:marBottom w:val="0"/>
      <w:divBdr>
        <w:top w:val="none" w:sz="0" w:space="0" w:color="auto"/>
        <w:left w:val="none" w:sz="0" w:space="0" w:color="auto"/>
        <w:bottom w:val="none" w:sz="0" w:space="0" w:color="auto"/>
        <w:right w:val="none" w:sz="0" w:space="0" w:color="auto"/>
      </w:divBdr>
    </w:div>
    <w:div w:id="929461311">
      <w:bodyDiv w:val="1"/>
      <w:marLeft w:val="0"/>
      <w:marRight w:val="0"/>
      <w:marTop w:val="0"/>
      <w:marBottom w:val="0"/>
      <w:divBdr>
        <w:top w:val="none" w:sz="0" w:space="0" w:color="auto"/>
        <w:left w:val="none" w:sz="0" w:space="0" w:color="auto"/>
        <w:bottom w:val="none" w:sz="0" w:space="0" w:color="auto"/>
        <w:right w:val="none" w:sz="0" w:space="0" w:color="auto"/>
      </w:divBdr>
    </w:div>
    <w:div w:id="957301294">
      <w:bodyDiv w:val="1"/>
      <w:marLeft w:val="0"/>
      <w:marRight w:val="0"/>
      <w:marTop w:val="0"/>
      <w:marBottom w:val="0"/>
      <w:divBdr>
        <w:top w:val="none" w:sz="0" w:space="0" w:color="auto"/>
        <w:left w:val="none" w:sz="0" w:space="0" w:color="auto"/>
        <w:bottom w:val="none" w:sz="0" w:space="0" w:color="auto"/>
        <w:right w:val="none" w:sz="0" w:space="0" w:color="auto"/>
      </w:divBdr>
    </w:div>
    <w:div w:id="1014579063">
      <w:bodyDiv w:val="1"/>
      <w:marLeft w:val="0"/>
      <w:marRight w:val="0"/>
      <w:marTop w:val="0"/>
      <w:marBottom w:val="0"/>
      <w:divBdr>
        <w:top w:val="none" w:sz="0" w:space="0" w:color="auto"/>
        <w:left w:val="none" w:sz="0" w:space="0" w:color="auto"/>
        <w:bottom w:val="none" w:sz="0" w:space="0" w:color="auto"/>
        <w:right w:val="none" w:sz="0" w:space="0" w:color="auto"/>
      </w:divBdr>
    </w:div>
    <w:div w:id="1043410665">
      <w:bodyDiv w:val="1"/>
      <w:marLeft w:val="0"/>
      <w:marRight w:val="0"/>
      <w:marTop w:val="0"/>
      <w:marBottom w:val="0"/>
      <w:divBdr>
        <w:top w:val="none" w:sz="0" w:space="0" w:color="auto"/>
        <w:left w:val="none" w:sz="0" w:space="0" w:color="auto"/>
        <w:bottom w:val="none" w:sz="0" w:space="0" w:color="auto"/>
        <w:right w:val="none" w:sz="0" w:space="0" w:color="auto"/>
      </w:divBdr>
    </w:div>
    <w:div w:id="1128862043">
      <w:bodyDiv w:val="1"/>
      <w:marLeft w:val="0"/>
      <w:marRight w:val="0"/>
      <w:marTop w:val="0"/>
      <w:marBottom w:val="0"/>
      <w:divBdr>
        <w:top w:val="none" w:sz="0" w:space="0" w:color="auto"/>
        <w:left w:val="none" w:sz="0" w:space="0" w:color="auto"/>
        <w:bottom w:val="none" w:sz="0" w:space="0" w:color="auto"/>
        <w:right w:val="none" w:sz="0" w:space="0" w:color="auto"/>
      </w:divBdr>
    </w:div>
    <w:div w:id="1170679671">
      <w:bodyDiv w:val="1"/>
      <w:marLeft w:val="0"/>
      <w:marRight w:val="0"/>
      <w:marTop w:val="0"/>
      <w:marBottom w:val="0"/>
      <w:divBdr>
        <w:top w:val="none" w:sz="0" w:space="0" w:color="auto"/>
        <w:left w:val="none" w:sz="0" w:space="0" w:color="auto"/>
        <w:bottom w:val="none" w:sz="0" w:space="0" w:color="auto"/>
        <w:right w:val="none" w:sz="0" w:space="0" w:color="auto"/>
      </w:divBdr>
    </w:div>
    <w:div w:id="1188562635">
      <w:bodyDiv w:val="1"/>
      <w:marLeft w:val="0"/>
      <w:marRight w:val="0"/>
      <w:marTop w:val="0"/>
      <w:marBottom w:val="0"/>
      <w:divBdr>
        <w:top w:val="none" w:sz="0" w:space="0" w:color="auto"/>
        <w:left w:val="none" w:sz="0" w:space="0" w:color="auto"/>
        <w:bottom w:val="none" w:sz="0" w:space="0" w:color="auto"/>
        <w:right w:val="none" w:sz="0" w:space="0" w:color="auto"/>
      </w:divBdr>
    </w:div>
    <w:div w:id="1206335765">
      <w:bodyDiv w:val="1"/>
      <w:marLeft w:val="0"/>
      <w:marRight w:val="0"/>
      <w:marTop w:val="0"/>
      <w:marBottom w:val="0"/>
      <w:divBdr>
        <w:top w:val="none" w:sz="0" w:space="0" w:color="auto"/>
        <w:left w:val="none" w:sz="0" w:space="0" w:color="auto"/>
        <w:bottom w:val="none" w:sz="0" w:space="0" w:color="auto"/>
        <w:right w:val="none" w:sz="0" w:space="0" w:color="auto"/>
      </w:divBdr>
      <w:divsChild>
        <w:div w:id="1193223399">
          <w:marLeft w:val="75"/>
          <w:marRight w:val="450"/>
          <w:marTop w:val="300"/>
          <w:marBottom w:val="0"/>
          <w:divBdr>
            <w:top w:val="none" w:sz="0" w:space="0" w:color="auto"/>
            <w:left w:val="none" w:sz="0" w:space="0" w:color="auto"/>
            <w:bottom w:val="none" w:sz="0" w:space="0" w:color="auto"/>
            <w:right w:val="none" w:sz="0" w:space="0" w:color="auto"/>
          </w:divBdr>
        </w:div>
      </w:divsChild>
    </w:div>
    <w:div w:id="1234702616">
      <w:bodyDiv w:val="1"/>
      <w:marLeft w:val="0"/>
      <w:marRight w:val="0"/>
      <w:marTop w:val="0"/>
      <w:marBottom w:val="0"/>
      <w:divBdr>
        <w:top w:val="none" w:sz="0" w:space="0" w:color="auto"/>
        <w:left w:val="none" w:sz="0" w:space="0" w:color="auto"/>
        <w:bottom w:val="none" w:sz="0" w:space="0" w:color="auto"/>
        <w:right w:val="none" w:sz="0" w:space="0" w:color="auto"/>
      </w:divBdr>
    </w:div>
    <w:div w:id="1273781598">
      <w:bodyDiv w:val="1"/>
      <w:marLeft w:val="0"/>
      <w:marRight w:val="0"/>
      <w:marTop w:val="0"/>
      <w:marBottom w:val="0"/>
      <w:divBdr>
        <w:top w:val="none" w:sz="0" w:space="0" w:color="auto"/>
        <w:left w:val="none" w:sz="0" w:space="0" w:color="auto"/>
        <w:bottom w:val="none" w:sz="0" w:space="0" w:color="auto"/>
        <w:right w:val="none" w:sz="0" w:space="0" w:color="auto"/>
      </w:divBdr>
    </w:div>
    <w:div w:id="1300527732">
      <w:bodyDiv w:val="1"/>
      <w:marLeft w:val="0"/>
      <w:marRight w:val="0"/>
      <w:marTop w:val="0"/>
      <w:marBottom w:val="0"/>
      <w:divBdr>
        <w:top w:val="none" w:sz="0" w:space="0" w:color="auto"/>
        <w:left w:val="none" w:sz="0" w:space="0" w:color="auto"/>
        <w:bottom w:val="none" w:sz="0" w:space="0" w:color="auto"/>
        <w:right w:val="none" w:sz="0" w:space="0" w:color="auto"/>
      </w:divBdr>
    </w:div>
    <w:div w:id="1319261346">
      <w:bodyDiv w:val="1"/>
      <w:marLeft w:val="0"/>
      <w:marRight w:val="0"/>
      <w:marTop w:val="0"/>
      <w:marBottom w:val="0"/>
      <w:divBdr>
        <w:top w:val="none" w:sz="0" w:space="0" w:color="auto"/>
        <w:left w:val="none" w:sz="0" w:space="0" w:color="auto"/>
        <w:bottom w:val="none" w:sz="0" w:space="0" w:color="auto"/>
        <w:right w:val="none" w:sz="0" w:space="0" w:color="auto"/>
      </w:divBdr>
    </w:div>
    <w:div w:id="1422023578">
      <w:bodyDiv w:val="1"/>
      <w:marLeft w:val="0"/>
      <w:marRight w:val="0"/>
      <w:marTop w:val="0"/>
      <w:marBottom w:val="0"/>
      <w:divBdr>
        <w:top w:val="none" w:sz="0" w:space="0" w:color="auto"/>
        <w:left w:val="none" w:sz="0" w:space="0" w:color="auto"/>
        <w:bottom w:val="none" w:sz="0" w:space="0" w:color="auto"/>
        <w:right w:val="none" w:sz="0" w:space="0" w:color="auto"/>
      </w:divBdr>
    </w:div>
    <w:div w:id="1452212672">
      <w:bodyDiv w:val="1"/>
      <w:marLeft w:val="0"/>
      <w:marRight w:val="0"/>
      <w:marTop w:val="0"/>
      <w:marBottom w:val="0"/>
      <w:divBdr>
        <w:top w:val="none" w:sz="0" w:space="0" w:color="auto"/>
        <w:left w:val="none" w:sz="0" w:space="0" w:color="auto"/>
        <w:bottom w:val="none" w:sz="0" w:space="0" w:color="auto"/>
        <w:right w:val="none" w:sz="0" w:space="0" w:color="auto"/>
      </w:divBdr>
    </w:div>
    <w:div w:id="1538003433">
      <w:bodyDiv w:val="1"/>
      <w:marLeft w:val="0"/>
      <w:marRight w:val="0"/>
      <w:marTop w:val="0"/>
      <w:marBottom w:val="0"/>
      <w:divBdr>
        <w:top w:val="none" w:sz="0" w:space="0" w:color="auto"/>
        <w:left w:val="none" w:sz="0" w:space="0" w:color="auto"/>
        <w:bottom w:val="none" w:sz="0" w:space="0" w:color="auto"/>
        <w:right w:val="none" w:sz="0" w:space="0" w:color="auto"/>
      </w:divBdr>
    </w:div>
    <w:div w:id="1567228234">
      <w:bodyDiv w:val="1"/>
      <w:marLeft w:val="0"/>
      <w:marRight w:val="0"/>
      <w:marTop w:val="0"/>
      <w:marBottom w:val="0"/>
      <w:divBdr>
        <w:top w:val="none" w:sz="0" w:space="0" w:color="auto"/>
        <w:left w:val="none" w:sz="0" w:space="0" w:color="auto"/>
        <w:bottom w:val="none" w:sz="0" w:space="0" w:color="auto"/>
        <w:right w:val="none" w:sz="0" w:space="0" w:color="auto"/>
      </w:divBdr>
    </w:div>
    <w:div w:id="1582105088">
      <w:bodyDiv w:val="1"/>
      <w:marLeft w:val="0"/>
      <w:marRight w:val="0"/>
      <w:marTop w:val="0"/>
      <w:marBottom w:val="0"/>
      <w:divBdr>
        <w:top w:val="none" w:sz="0" w:space="0" w:color="auto"/>
        <w:left w:val="none" w:sz="0" w:space="0" w:color="auto"/>
        <w:bottom w:val="none" w:sz="0" w:space="0" w:color="auto"/>
        <w:right w:val="none" w:sz="0" w:space="0" w:color="auto"/>
      </w:divBdr>
      <w:divsChild>
        <w:div w:id="1034231697">
          <w:marLeft w:val="75"/>
          <w:marRight w:val="450"/>
          <w:marTop w:val="300"/>
          <w:marBottom w:val="0"/>
          <w:divBdr>
            <w:top w:val="none" w:sz="0" w:space="0" w:color="auto"/>
            <w:left w:val="none" w:sz="0" w:space="0" w:color="auto"/>
            <w:bottom w:val="none" w:sz="0" w:space="0" w:color="auto"/>
            <w:right w:val="none" w:sz="0" w:space="0" w:color="auto"/>
          </w:divBdr>
        </w:div>
      </w:divsChild>
    </w:div>
    <w:div w:id="1635453241">
      <w:bodyDiv w:val="1"/>
      <w:marLeft w:val="0"/>
      <w:marRight w:val="0"/>
      <w:marTop w:val="0"/>
      <w:marBottom w:val="0"/>
      <w:divBdr>
        <w:top w:val="none" w:sz="0" w:space="0" w:color="auto"/>
        <w:left w:val="none" w:sz="0" w:space="0" w:color="auto"/>
        <w:bottom w:val="none" w:sz="0" w:space="0" w:color="auto"/>
        <w:right w:val="none" w:sz="0" w:space="0" w:color="auto"/>
      </w:divBdr>
    </w:div>
    <w:div w:id="1639217166">
      <w:bodyDiv w:val="1"/>
      <w:marLeft w:val="0"/>
      <w:marRight w:val="0"/>
      <w:marTop w:val="0"/>
      <w:marBottom w:val="0"/>
      <w:divBdr>
        <w:top w:val="none" w:sz="0" w:space="0" w:color="auto"/>
        <w:left w:val="none" w:sz="0" w:space="0" w:color="auto"/>
        <w:bottom w:val="none" w:sz="0" w:space="0" w:color="auto"/>
        <w:right w:val="none" w:sz="0" w:space="0" w:color="auto"/>
      </w:divBdr>
    </w:div>
    <w:div w:id="1655791583">
      <w:bodyDiv w:val="1"/>
      <w:marLeft w:val="0"/>
      <w:marRight w:val="0"/>
      <w:marTop w:val="0"/>
      <w:marBottom w:val="0"/>
      <w:divBdr>
        <w:top w:val="none" w:sz="0" w:space="0" w:color="auto"/>
        <w:left w:val="none" w:sz="0" w:space="0" w:color="auto"/>
        <w:bottom w:val="none" w:sz="0" w:space="0" w:color="auto"/>
        <w:right w:val="none" w:sz="0" w:space="0" w:color="auto"/>
      </w:divBdr>
    </w:div>
    <w:div w:id="1667048014">
      <w:bodyDiv w:val="1"/>
      <w:marLeft w:val="0"/>
      <w:marRight w:val="0"/>
      <w:marTop w:val="0"/>
      <w:marBottom w:val="0"/>
      <w:divBdr>
        <w:top w:val="none" w:sz="0" w:space="0" w:color="auto"/>
        <w:left w:val="none" w:sz="0" w:space="0" w:color="auto"/>
        <w:bottom w:val="none" w:sz="0" w:space="0" w:color="auto"/>
        <w:right w:val="none" w:sz="0" w:space="0" w:color="auto"/>
      </w:divBdr>
    </w:div>
    <w:div w:id="1774326446">
      <w:bodyDiv w:val="1"/>
      <w:marLeft w:val="0"/>
      <w:marRight w:val="0"/>
      <w:marTop w:val="0"/>
      <w:marBottom w:val="0"/>
      <w:divBdr>
        <w:top w:val="none" w:sz="0" w:space="0" w:color="auto"/>
        <w:left w:val="none" w:sz="0" w:space="0" w:color="auto"/>
        <w:bottom w:val="none" w:sz="0" w:space="0" w:color="auto"/>
        <w:right w:val="none" w:sz="0" w:space="0" w:color="auto"/>
      </w:divBdr>
    </w:div>
    <w:div w:id="1779982868">
      <w:bodyDiv w:val="1"/>
      <w:marLeft w:val="0"/>
      <w:marRight w:val="0"/>
      <w:marTop w:val="0"/>
      <w:marBottom w:val="0"/>
      <w:divBdr>
        <w:top w:val="none" w:sz="0" w:space="0" w:color="auto"/>
        <w:left w:val="none" w:sz="0" w:space="0" w:color="auto"/>
        <w:bottom w:val="none" w:sz="0" w:space="0" w:color="auto"/>
        <w:right w:val="none" w:sz="0" w:space="0" w:color="auto"/>
      </w:divBdr>
    </w:div>
    <w:div w:id="1869677300">
      <w:bodyDiv w:val="1"/>
      <w:marLeft w:val="0"/>
      <w:marRight w:val="0"/>
      <w:marTop w:val="0"/>
      <w:marBottom w:val="0"/>
      <w:divBdr>
        <w:top w:val="none" w:sz="0" w:space="0" w:color="auto"/>
        <w:left w:val="none" w:sz="0" w:space="0" w:color="auto"/>
        <w:bottom w:val="none" w:sz="0" w:space="0" w:color="auto"/>
        <w:right w:val="none" w:sz="0" w:space="0" w:color="auto"/>
      </w:divBdr>
    </w:div>
    <w:div w:id="1874686645">
      <w:bodyDiv w:val="1"/>
      <w:marLeft w:val="0"/>
      <w:marRight w:val="0"/>
      <w:marTop w:val="0"/>
      <w:marBottom w:val="0"/>
      <w:divBdr>
        <w:top w:val="none" w:sz="0" w:space="0" w:color="auto"/>
        <w:left w:val="none" w:sz="0" w:space="0" w:color="auto"/>
        <w:bottom w:val="none" w:sz="0" w:space="0" w:color="auto"/>
        <w:right w:val="none" w:sz="0" w:space="0" w:color="auto"/>
      </w:divBdr>
    </w:div>
    <w:div w:id="1896504676">
      <w:bodyDiv w:val="1"/>
      <w:marLeft w:val="0"/>
      <w:marRight w:val="0"/>
      <w:marTop w:val="0"/>
      <w:marBottom w:val="0"/>
      <w:divBdr>
        <w:top w:val="none" w:sz="0" w:space="0" w:color="auto"/>
        <w:left w:val="none" w:sz="0" w:space="0" w:color="auto"/>
        <w:bottom w:val="none" w:sz="0" w:space="0" w:color="auto"/>
        <w:right w:val="none" w:sz="0" w:space="0" w:color="auto"/>
      </w:divBdr>
    </w:div>
    <w:div w:id="2014599166">
      <w:bodyDiv w:val="1"/>
      <w:marLeft w:val="0"/>
      <w:marRight w:val="0"/>
      <w:marTop w:val="0"/>
      <w:marBottom w:val="0"/>
      <w:divBdr>
        <w:top w:val="none" w:sz="0" w:space="0" w:color="auto"/>
        <w:left w:val="none" w:sz="0" w:space="0" w:color="auto"/>
        <w:bottom w:val="none" w:sz="0" w:space="0" w:color="auto"/>
        <w:right w:val="none" w:sz="0" w:space="0" w:color="auto"/>
      </w:divBdr>
    </w:div>
    <w:div w:id="2035839582">
      <w:bodyDiv w:val="1"/>
      <w:marLeft w:val="0"/>
      <w:marRight w:val="0"/>
      <w:marTop w:val="0"/>
      <w:marBottom w:val="0"/>
      <w:divBdr>
        <w:top w:val="none" w:sz="0" w:space="0" w:color="auto"/>
        <w:left w:val="none" w:sz="0" w:space="0" w:color="auto"/>
        <w:bottom w:val="none" w:sz="0" w:space="0" w:color="auto"/>
        <w:right w:val="none" w:sz="0" w:space="0" w:color="auto"/>
      </w:divBdr>
    </w:div>
    <w:div w:id="2039160154">
      <w:bodyDiv w:val="1"/>
      <w:marLeft w:val="0"/>
      <w:marRight w:val="0"/>
      <w:marTop w:val="0"/>
      <w:marBottom w:val="0"/>
      <w:divBdr>
        <w:top w:val="none" w:sz="0" w:space="0" w:color="auto"/>
        <w:left w:val="none" w:sz="0" w:space="0" w:color="auto"/>
        <w:bottom w:val="none" w:sz="0" w:space="0" w:color="auto"/>
        <w:right w:val="none" w:sz="0" w:space="0" w:color="auto"/>
      </w:divBdr>
    </w:div>
    <w:div w:id="2043286000">
      <w:bodyDiv w:val="1"/>
      <w:marLeft w:val="0"/>
      <w:marRight w:val="0"/>
      <w:marTop w:val="0"/>
      <w:marBottom w:val="0"/>
      <w:divBdr>
        <w:top w:val="none" w:sz="0" w:space="0" w:color="auto"/>
        <w:left w:val="none" w:sz="0" w:space="0" w:color="auto"/>
        <w:bottom w:val="none" w:sz="0" w:space="0" w:color="auto"/>
        <w:right w:val="none" w:sz="0" w:space="0" w:color="auto"/>
      </w:divBdr>
    </w:div>
    <w:div w:id="2075620385">
      <w:bodyDiv w:val="1"/>
      <w:marLeft w:val="0"/>
      <w:marRight w:val="0"/>
      <w:marTop w:val="0"/>
      <w:marBottom w:val="0"/>
      <w:divBdr>
        <w:top w:val="none" w:sz="0" w:space="0" w:color="auto"/>
        <w:left w:val="none" w:sz="0" w:space="0" w:color="auto"/>
        <w:bottom w:val="none" w:sz="0" w:space="0" w:color="auto"/>
        <w:right w:val="none" w:sz="0" w:space="0" w:color="auto"/>
      </w:divBdr>
    </w:div>
    <w:div w:id="2080206780">
      <w:bodyDiv w:val="1"/>
      <w:marLeft w:val="0"/>
      <w:marRight w:val="0"/>
      <w:marTop w:val="0"/>
      <w:marBottom w:val="0"/>
      <w:divBdr>
        <w:top w:val="none" w:sz="0" w:space="0" w:color="auto"/>
        <w:left w:val="none" w:sz="0" w:space="0" w:color="auto"/>
        <w:bottom w:val="none" w:sz="0" w:space="0" w:color="auto"/>
        <w:right w:val="none" w:sz="0" w:space="0" w:color="auto"/>
      </w:divBdr>
    </w:div>
    <w:div w:id="2133665313">
      <w:bodyDiv w:val="1"/>
      <w:marLeft w:val="0"/>
      <w:marRight w:val="0"/>
      <w:marTop w:val="0"/>
      <w:marBottom w:val="0"/>
      <w:divBdr>
        <w:top w:val="none" w:sz="0" w:space="0" w:color="auto"/>
        <w:left w:val="none" w:sz="0" w:space="0" w:color="auto"/>
        <w:bottom w:val="none" w:sz="0" w:space="0" w:color="auto"/>
        <w:right w:val="none" w:sz="0" w:space="0" w:color="auto"/>
      </w:divBdr>
      <w:divsChild>
        <w:div w:id="395205808">
          <w:marLeft w:val="0"/>
          <w:marRight w:val="0"/>
          <w:marTop w:val="0"/>
          <w:marBottom w:val="0"/>
          <w:divBdr>
            <w:top w:val="none" w:sz="0" w:space="0" w:color="auto"/>
            <w:left w:val="none" w:sz="0" w:space="0" w:color="auto"/>
            <w:bottom w:val="none" w:sz="0" w:space="0" w:color="auto"/>
            <w:right w:val="none" w:sz="0" w:space="0" w:color="auto"/>
          </w:divBdr>
          <w:divsChild>
            <w:div w:id="165176531">
              <w:marLeft w:val="0"/>
              <w:marRight w:val="0"/>
              <w:marTop w:val="0"/>
              <w:marBottom w:val="0"/>
              <w:divBdr>
                <w:top w:val="none" w:sz="0" w:space="0" w:color="auto"/>
                <w:left w:val="none" w:sz="0" w:space="0" w:color="auto"/>
                <w:bottom w:val="none" w:sz="0" w:space="0" w:color="auto"/>
                <w:right w:val="none" w:sz="0" w:space="0" w:color="auto"/>
              </w:divBdr>
              <w:divsChild>
                <w:div w:id="522941959">
                  <w:marLeft w:val="0"/>
                  <w:marRight w:val="0"/>
                  <w:marTop w:val="0"/>
                  <w:marBottom w:val="0"/>
                  <w:divBdr>
                    <w:top w:val="none" w:sz="0" w:space="0" w:color="auto"/>
                    <w:left w:val="none" w:sz="0" w:space="0" w:color="auto"/>
                    <w:bottom w:val="none" w:sz="0" w:space="0" w:color="auto"/>
                    <w:right w:val="none" w:sz="0" w:space="0" w:color="auto"/>
                  </w:divBdr>
                  <w:divsChild>
                    <w:div w:id="97380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997680">
          <w:marLeft w:val="0"/>
          <w:marRight w:val="0"/>
          <w:marTop w:val="0"/>
          <w:marBottom w:val="0"/>
          <w:divBdr>
            <w:top w:val="none" w:sz="0" w:space="0" w:color="auto"/>
            <w:left w:val="none" w:sz="0" w:space="0" w:color="auto"/>
            <w:bottom w:val="none" w:sz="0" w:space="0" w:color="auto"/>
            <w:right w:val="none" w:sz="0" w:space="0" w:color="auto"/>
          </w:divBdr>
          <w:divsChild>
            <w:div w:id="1673334153">
              <w:marLeft w:val="0"/>
              <w:marRight w:val="0"/>
              <w:marTop w:val="0"/>
              <w:marBottom w:val="0"/>
              <w:divBdr>
                <w:top w:val="none" w:sz="0" w:space="0" w:color="auto"/>
                <w:left w:val="none" w:sz="0" w:space="0" w:color="auto"/>
                <w:bottom w:val="none" w:sz="0" w:space="0" w:color="auto"/>
                <w:right w:val="none" w:sz="0" w:space="0" w:color="auto"/>
              </w:divBdr>
              <w:divsChild>
                <w:div w:id="10677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00406">
          <w:marLeft w:val="0"/>
          <w:marRight w:val="0"/>
          <w:marTop w:val="0"/>
          <w:marBottom w:val="180"/>
          <w:divBdr>
            <w:top w:val="none" w:sz="0" w:space="0" w:color="auto"/>
            <w:left w:val="none" w:sz="0" w:space="0" w:color="auto"/>
            <w:bottom w:val="none" w:sz="0" w:space="0" w:color="auto"/>
            <w:right w:val="none" w:sz="0" w:space="0" w:color="auto"/>
          </w:divBdr>
          <w:divsChild>
            <w:div w:id="114065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311.png" Id="rId21" /><Relationship Type="http://schemas.openxmlformats.org/officeDocument/2006/relationships/image" Target="media/image131.png" Id="rId324" /><Relationship Type="http://schemas.openxmlformats.org/officeDocument/2006/relationships/image" Target="media/image266.png" Id="rId531" /><Relationship Type="http://schemas.openxmlformats.org/officeDocument/2006/relationships/image" Target="media/image56.png" Id="rId170" /><Relationship Type="http://schemas.openxmlformats.org/officeDocument/2006/relationships/customXml" Target="ink/ink112.xml" Id="rId268" /><Relationship Type="http://schemas.openxmlformats.org/officeDocument/2006/relationships/image" Target="media/image247.png" Id="rId475" /><Relationship Type="http://schemas.openxmlformats.org/officeDocument/2006/relationships/customXml" Target="ink/ink11.xml" Id="rId32" /><Relationship Type="http://schemas.openxmlformats.org/officeDocument/2006/relationships/customXml" Target="ink/ink53.xml" Id="rId128" /><Relationship Type="http://schemas.openxmlformats.org/officeDocument/2006/relationships/customXml" Target="ink/ink141.xml" Id="rId335" /><Relationship Type="http://schemas.openxmlformats.org/officeDocument/2006/relationships/image" Target="media/image277.png" Id="rId542" /><Relationship Type="http://schemas.openxmlformats.org/officeDocument/2006/relationships/image" Target="media/image520.png" Id="rId181" /><Relationship Type="http://schemas.openxmlformats.org/officeDocument/2006/relationships/image" Target="media/image152.png" Id="rId402" /><Relationship Type="http://schemas.openxmlformats.org/officeDocument/2006/relationships/customXml" Target="ink/ink170.xml" Id="rId486" /><Relationship Type="http://schemas.openxmlformats.org/officeDocument/2006/relationships/image" Target="media/image11.png" Id="rId43" /><Relationship Type="http://schemas.openxmlformats.org/officeDocument/2006/relationships/image" Target="media/image44.png" Id="rId139" /><Relationship Type="http://schemas.openxmlformats.org/officeDocument/2006/relationships/image" Target="media/image143.png" Id="rId346" /><Relationship Type="http://schemas.openxmlformats.org/officeDocument/2006/relationships/customXml" Target="ink/ink176.xml" Id="rId553" /><Relationship Type="http://schemas.openxmlformats.org/officeDocument/2006/relationships/customXml" Target="ink/ink77.xml" Id="rId192" /><Relationship Type="http://schemas.openxmlformats.org/officeDocument/2006/relationships/customXml" Target="ink/ink83.xml" Id="rId206" /><Relationship Type="http://schemas.openxmlformats.org/officeDocument/2006/relationships/image" Target="media/image175.png" Id="rId413" /><Relationship Type="http://schemas.openxmlformats.org/officeDocument/2006/relationships/image" Target="media/image261.png" Id="rId497" /><Relationship Type="http://schemas.openxmlformats.org/officeDocument/2006/relationships/image" Target="media/image149.png" Id="rId357" /><Relationship Type="http://schemas.openxmlformats.org/officeDocument/2006/relationships/customXml" Target="ink/ink22.xml" Id="rId54" /><Relationship Type="http://schemas.openxmlformats.org/officeDocument/2006/relationships/image" Target="media/image80.png" Id="rId217" /><Relationship Type="http://schemas.openxmlformats.org/officeDocument/2006/relationships/image" Target="media/image299.png" Id="rId564" /><Relationship Type="http://schemas.openxmlformats.org/officeDocument/2006/relationships/image" Target="media/image101.png" Id="rId259" /><Relationship Type="http://schemas.openxmlformats.org/officeDocument/2006/relationships/image" Target="media/image187.png" Id="rId424" /><Relationship Type="http://schemas.openxmlformats.org/officeDocument/2006/relationships/customXml" Target="ink/ink163.xml" Id="rId466" /><Relationship Type="http://schemas.openxmlformats.org/officeDocument/2006/relationships/image" Target="media/image4.png" Id="rId23" /><Relationship Type="http://schemas.openxmlformats.org/officeDocument/2006/relationships/image" Target="media/image40.png" Id="rId119" /><Relationship Type="http://schemas.openxmlformats.org/officeDocument/2006/relationships/customXml" Target="ink/ink113.xml" Id="rId270" /><Relationship Type="http://schemas.openxmlformats.org/officeDocument/2006/relationships/image" Target="media/image132.png" Id="rId326" /><Relationship Type="http://schemas.openxmlformats.org/officeDocument/2006/relationships/image" Target="media/image268.png" Id="rId533" /><Relationship Type="http://schemas.openxmlformats.org/officeDocument/2006/relationships/image" Target="media/image20.png" Id="rId65" /><Relationship Type="http://schemas.openxmlformats.org/officeDocument/2006/relationships/customXml" Target="ink/ink54.xml" Id="rId130" /><Relationship Type="http://schemas.openxmlformats.org/officeDocument/2006/relationships/image" Target="media/image109.png" Id="rId368" /><Relationship Type="http://schemas.openxmlformats.org/officeDocument/2006/relationships/image" Target="media/image313.png" Id="rId575" /><Relationship Type="http://schemas.openxmlformats.org/officeDocument/2006/relationships/image" Target="media/image58.png" Id="rId172" /><Relationship Type="http://schemas.openxmlformats.org/officeDocument/2006/relationships/customXml" Target="ink/ink93.xml" Id="rId228" /><Relationship Type="http://schemas.openxmlformats.org/officeDocument/2006/relationships/image" Target="media/image197.png" Id="rId435" /><Relationship Type="http://schemas.openxmlformats.org/officeDocument/2006/relationships/image" Target="media/image248.png" Id="rId477" /><Relationship Type="http://schemas.openxmlformats.org/officeDocument/2006/relationships/customXml" Target="ink/ink142.xml" Id="rId337" /><Relationship Type="http://schemas.openxmlformats.org/officeDocument/2006/relationships/image" Target="media/image239.png" Id="rId502" /><Relationship Type="http://schemas.openxmlformats.org/officeDocument/2006/relationships/customXml" Target="ink/ink12.xml" Id="rId34" /><Relationship Type="http://schemas.openxmlformats.org/officeDocument/2006/relationships/customXml" Target="ink/ink32.xml" Id="rId76" /><Relationship Type="http://schemas.openxmlformats.org/officeDocument/2006/relationships/image" Target="media/image45.png" Id="rId141" /><Relationship Type="http://schemas.openxmlformats.org/officeDocument/2006/relationships/image" Target="media/image279.png" Id="rId544" /><Relationship Type="http://schemas.openxmlformats.org/officeDocument/2006/relationships/footer" Target="footer1.xml" Id="rId586" /><Relationship Type="http://schemas.openxmlformats.org/officeDocument/2006/relationships/endnotes" Target="endnotes.xml" Id="rId7" /><Relationship Type="http://schemas.openxmlformats.org/officeDocument/2006/relationships/image" Target="media/image530.png" Id="rId183" /><Relationship Type="http://schemas.openxmlformats.org/officeDocument/2006/relationships/image" Target="media/image91.png" Id="rId239" /><Relationship Type="http://schemas.openxmlformats.org/officeDocument/2006/relationships/customXml" Target="ink/ink156.xml" Id="rId390" /><Relationship Type="http://schemas.openxmlformats.org/officeDocument/2006/relationships/image" Target="media/image154.png" Id="rId404" /><Relationship Type="http://schemas.openxmlformats.org/officeDocument/2006/relationships/image" Target="media/image212.png" Id="rId446" /><Relationship Type="http://schemas.openxmlformats.org/officeDocument/2006/relationships/customXml" Target="ink/ink103.xml" Id="rId250" /><Relationship Type="http://schemas.openxmlformats.org/officeDocument/2006/relationships/image" Target="media/image115.png" Id="rId292" /><Relationship Type="http://schemas.openxmlformats.org/officeDocument/2006/relationships/image" Target="media/image122.png" Id="rId306" /><Relationship Type="http://schemas.openxmlformats.org/officeDocument/2006/relationships/customXml" Target="ink/ink171.xml" Id="rId488" /><Relationship Type="http://schemas.openxmlformats.org/officeDocument/2006/relationships/image" Target="media/image12.png" Id="rId45" /><Relationship Type="http://schemas.openxmlformats.org/officeDocument/2006/relationships/image" Target="media/image2.png" Id="rId87" /><Relationship Type="http://schemas.openxmlformats.org/officeDocument/2006/relationships/customXml" Target="ink/ink47.xml" Id="rId110" /><Relationship Type="http://schemas.openxmlformats.org/officeDocument/2006/relationships/image" Target="media/image144.png" Id="rId348" /><Relationship Type="http://schemas.openxmlformats.org/officeDocument/2006/relationships/image" Target="media/image265.png" Id="rId513" /><Relationship Type="http://schemas.openxmlformats.org/officeDocument/2006/relationships/image" Target="media/image289.png" Id="rId555" /><Relationship Type="http://schemas.openxmlformats.org/officeDocument/2006/relationships/customXml" Target="ink/ink65.xml" Id="rId152" /><Relationship Type="http://schemas.openxmlformats.org/officeDocument/2006/relationships/customXml" Target="ink/ink78.xml" Id="rId194" /><Relationship Type="http://schemas.openxmlformats.org/officeDocument/2006/relationships/customXml" Target="ink/ink84.xml" Id="rId208" /><Relationship Type="http://schemas.openxmlformats.org/officeDocument/2006/relationships/image" Target="media/image177.png" Id="rId415" /><Relationship Type="http://schemas.openxmlformats.org/officeDocument/2006/relationships/image" Target="media/image222.png" Id="rId457" /><Relationship Type="http://schemas.openxmlformats.org/officeDocument/2006/relationships/image" Target="media/image102.png" Id="rId261" /><Relationship Type="http://schemas.openxmlformats.org/officeDocument/2006/relationships/image" Target="media/image236.png" Id="rId499" /><Relationship Type="http://schemas.openxmlformats.org/officeDocument/2006/relationships/customXml" Target="ink/ink2.xml" Id="rId14" /><Relationship Type="http://schemas.openxmlformats.org/officeDocument/2006/relationships/customXml" Target="ink/ink132.xml" Id="rId317" /><Relationship Type="http://schemas.openxmlformats.org/officeDocument/2006/relationships/image" Target="media/image66.png" Id="rId359" /><Relationship Type="http://schemas.openxmlformats.org/officeDocument/2006/relationships/hyperlink" Target="https://www.wallstreetmojo.com/general-journal-vs-general-ledger/" TargetMode="External" Id="rId524" /><Relationship Type="http://schemas.openxmlformats.org/officeDocument/2006/relationships/image" Target="media/image301.png" Id="rId566" /><Relationship Type="http://schemas.openxmlformats.org/officeDocument/2006/relationships/customXml" Target="ink/ink41.xml" Id="rId98" /><Relationship Type="http://schemas.openxmlformats.org/officeDocument/2006/relationships/image" Target="media/image41.png" Id="rId121" /><Relationship Type="http://schemas.openxmlformats.org/officeDocument/2006/relationships/image" Target="media/image48.png" Id="rId163" /><Relationship Type="http://schemas.openxmlformats.org/officeDocument/2006/relationships/image" Target="media/image81.png" Id="rId219" /><Relationship Type="http://schemas.openxmlformats.org/officeDocument/2006/relationships/image" Target="media/image140.png" Id="rId370" /><Relationship Type="http://schemas.openxmlformats.org/officeDocument/2006/relationships/image" Target="media/image189.png" Id="rId426" /><Relationship Type="http://schemas.openxmlformats.org/officeDocument/2006/relationships/customXml" Target="ink/ink164.xml" Id="rId468" /><Relationship Type="http://schemas.openxmlformats.org/officeDocument/2006/relationships/image" Target="media/image5.png" Id="rId25" /><Relationship Type="http://schemas.openxmlformats.org/officeDocument/2006/relationships/image" Target="media/image160.png" Id="rId67" /><Relationship Type="http://schemas.openxmlformats.org/officeDocument/2006/relationships/customXml" Target="ink/ink114.xml" Id="rId272" /><Relationship Type="http://schemas.openxmlformats.org/officeDocument/2006/relationships/image" Target="media/image133.png" Id="rId328" /><Relationship Type="http://schemas.openxmlformats.org/officeDocument/2006/relationships/image" Target="media/image271.png" Id="rId535" /><Relationship Type="http://schemas.openxmlformats.org/officeDocument/2006/relationships/image" Target="media/image315.png" Id="rId577" /><Relationship Type="http://schemas.openxmlformats.org/officeDocument/2006/relationships/customXml" Target="ink/ink55.xml" Id="rId132" /><Relationship Type="http://schemas.openxmlformats.org/officeDocument/2006/relationships/customXml" Target="ink/ink68.xml" Id="rId174" /><Relationship Type="http://schemas.openxmlformats.org/officeDocument/2006/relationships/image" Target="media/image163.png" Id="rId381" /><Relationship Type="http://schemas.openxmlformats.org/officeDocument/2006/relationships/image" Target="media/image92.png" Id="rId241" /><Relationship Type="http://schemas.openxmlformats.org/officeDocument/2006/relationships/image" Target="media/image199.png" Id="rId437" /><Relationship Type="http://schemas.openxmlformats.org/officeDocument/2006/relationships/customXml" Target="ink/ink168.xml" Id="rId479" /><Relationship Type="http://schemas.openxmlformats.org/officeDocument/2006/relationships/customXml" Target="ink/ink13.xml" Id="rId36" /><Relationship Type="http://schemas.openxmlformats.org/officeDocument/2006/relationships/image" Target="media/image1110.png" Id="rId283" /><Relationship Type="http://schemas.openxmlformats.org/officeDocument/2006/relationships/customXml" Target="ink/ink143.xml" Id="rId339" /><Relationship Type="http://schemas.openxmlformats.org/officeDocument/2006/relationships/customXml" Target="ink/ink172.xml" Id="rId490" /><Relationship Type="http://schemas.openxmlformats.org/officeDocument/2006/relationships/image" Target="media/image245.png" Id="rId504" /><Relationship Type="http://schemas.openxmlformats.org/officeDocument/2006/relationships/image" Target="media/image282.png" Id="rId546" /><Relationship Type="http://schemas.openxmlformats.org/officeDocument/2006/relationships/customXml" Target="ink/ink33.xml" Id="rId78" /><Relationship Type="http://schemas.openxmlformats.org/officeDocument/2006/relationships/image" Target="media/image31.png" Id="rId101" /><Relationship Type="http://schemas.openxmlformats.org/officeDocument/2006/relationships/image" Target="media/image46.png" Id="rId143" /><Relationship Type="http://schemas.openxmlformats.org/officeDocument/2006/relationships/image" Target="media/image540.png" Id="rId185" /><Relationship Type="http://schemas.openxmlformats.org/officeDocument/2006/relationships/image" Target="media/image145.png" Id="rId350" /><Relationship Type="http://schemas.openxmlformats.org/officeDocument/2006/relationships/image" Target="media/image156.png" Id="rId406" /><Relationship Type="http://schemas.openxmlformats.org/officeDocument/2006/relationships/theme" Target="theme/theme1.xml" Id="rId588" /><Relationship Type="http://schemas.openxmlformats.org/officeDocument/2006/relationships/customXml" Target="ink/ink85.xml" Id="rId210" /><Relationship Type="http://schemas.openxmlformats.org/officeDocument/2006/relationships/customXml" Target="ink/ink157.xml" Id="rId392" /><Relationship Type="http://schemas.openxmlformats.org/officeDocument/2006/relationships/image" Target="media/image214.png" Id="rId448" /><Relationship Type="http://schemas.openxmlformats.org/officeDocument/2006/relationships/customXml" Target="ink/ink104.xml" Id="rId252" /><Relationship Type="http://schemas.openxmlformats.org/officeDocument/2006/relationships/image" Target="media/image116.png" Id="rId294" /><Relationship Type="http://schemas.openxmlformats.org/officeDocument/2006/relationships/image" Target="media/image123.png" Id="rId308" /><Relationship Type="http://schemas.openxmlformats.org/officeDocument/2006/relationships/hyperlink" Target="https://businessjargons.com/journal.html" TargetMode="External" Id="rId515" /><Relationship Type="http://schemas.openxmlformats.org/officeDocument/2006/relationships/image" Target="media/image13.png" Id="rId47" /><Relationship Type="http://schemas.openxmlformats.org/officeDocument/2006/relationships/image" Target="media/image27.png" Id="rId89" /><Relationship Type="http://schemas.openxmlformats.org/officeDocument/2006/relationships/customXml" Target="ink/ink48.xml" Id="rId112" /><Relationship Type="http://schemas.openxmlformats.org/officeDocument/2006/relationships/customXml" Target="ink/ink66.xml" Id="rId154" /><Relationship Type="http://schemas.openxmlformats.org/officeDocument/2006/relationships/image" Target="media/image68.png" Id="rId361" /><Relationship Type="http://schemas.openxmlformats.org/officeDocument/2006/relationships/image" Target="media/image292.png" Id="rId557" /><Relationship Type="http://schemas.openxmlformats.org/officeDocument/2006/relationships/customXml" Target="ink/ink79.xml" Id="rId196" /><Relationship Type="http://schemas.openxmlformats.org/officeDocument/2006/relationships/image" Target="media/image179.png" Id="rId417" /><Relationship Type="http://schemas.openxmlformats.org/officeDocument/2006/relationships/image" Target="media/image224.png" Id="rId459" /><Relationship Type="http://schemas.openxmlformats.org/officeDocument/2006/relationships/customXml" Target="ink/ink3.xml" Id="rId16" /><Relationship Type="http://schemas.openxmlformats.org/officeDocument/2006/relationships/image" Target="media/image103.png" Id="rId263" /><Relationship Type="http://schemas.openxmlformats.org/officeDocument/2006/relationships/customXml" Target="ink/ink133.xml" Id="rId319" /><Relationship Type="http://schemas.openxmlformats.org/officeDocument/2006/relationships/customXml" Target="ink/ink165.xml" Id="rId470" /><Relationship Type="http://schemas.openxmlformats.org/officeDocument/2006/relationships/hyperlink" Target="https://www.investopedia.com/ask/answers/030915/whats-difference-between-general-ledger-and-general-journal.asp" TargetMode="External" Id="rId526" /><Relationship Type="http://schemas.openxmlformats.org/officeDocument/2006/relationships/customXml" Target="ink/ink23.xml" Id="rId58" /><Relationship Type="http://schemas.openxmlformats.org/officeDocument/2006/relationships/image" Target="media/image42.png" Id="rId123" /><Relationship Type="http://schemas.openxmlformats.org/officeDocument/2006/relationships/image" Target="media/image134.png" Id="rId330" /><Relationship Type="http://schemas.openxmlformats.org/officeDocument/2006/relationships/image" Target="media/image304.png" Id="rId568" /><Relationship Type="http://schemas.openxmlformats.org/officeDocument/2006/relationships/image" Target="media/image51.png" Id="rId165" /><Relationship Type="http://schemas.openxmlformats.org/officeDocument/2006/relationships/image" Target="media/image142.jpeg" Id="rId372" /><Relationship Type="http://schemas.openxmlformats.org/officeDocument/2006/relationships/image" Target="media/image192.png" Id="rId428" /><Relationship Type="http://schemas.openxmlformats.org/officeDocument/2006/relationships/customXml" Target="ink/ink94.xml" Id="rId232" /><Relationship Type="http://schemas.openxmlformats.org/officeDocument/2006/relationships/image" Target="media/image60.png" Id="rId274" /><Relationship Type="http://schemas.openxmlformats.org/officeDocument/2006/relationships/customXml" Target="ink/ink169.xml" Id="rId481" /><Relationship Type="http://schemas.openxmlformats.org/officeDocument/2006/relationships/image" Target="media/image310.png" Id="rId27" /><Relationship Type="http://schemas.openxmlformats.org/officeDocument/2006/relationships/image" Target="media/image170.png" Id="rId69" /><Relationship Type="http://schemas.openxmlformats.org/officeDocument/2006/relationships/customXml" Target="ink/ink56.xml" Id="rId134" /><Relationship Type="http://schemas.openxmlformats.org/officeDocument/2006/relationships/image" Target="media/image273.png" Id="rId537" /><Relationship Type="http://schemas.openxmlformats.org/officeDocument/2006/relationships/image" Target="media/image317.png" Id="rId579" /><Relationship Type="http://schemas.openxmlformats.org/officeDocument/2006/relationships/customXml" Target="ink/ink34.xml" Id="rId80" /><Relationship Type="http://schemas.openxmlformats.org/officeDocument/2006/relationships/customXml" Target="ink/ink69.xml" Id="rId176" /><Relationship Type="http://schemas.openxmlformats.org/officeDocument/2006/relationships/image" Target="media/image62.png" Id="rId341" /><Relationship Type="http://schemas.openxmlformats.org/officeDocument/2006/relationships/image" Target="media/image164.png" Id="rId383" /><Relationship Type="http://schemas.openxmlformats.org/officeDocument/2006/relationships/image" Target="media/image202.png" Id="rId439" /><Relationship Type="http://schemas.openxmlformats.org/officeDocument/2006/relationships/image" Target="media/image93.png" Id="rId243" /><Relationship Type="http://schemas.openxmlformats.org/officeDocument/2006/relationships/image" Target="media/image112.png" Id="rId285" /><Relationship Type="http://schemas.openxmlformats.org/officeDocument/2006/relationships/image" Target="media/image216.png" Id="rId450" /><Relationship Type="http://schemas.openxmlformats.org/officeDocument/2006/relationships/image" Target="media/image249.png" Id="rId506" /><Relationship Type="http://schemas.openxmlformats.org/officeDocument/2006/relationships/customXml" Target="ink/ink14.xml" Id="rId38" /><Relationship Type="http://schemas.openxmlformats.org/officeDocument/2006/relationships/image" Target="media/image32.png" Id="rId103" /><Relationship Type="http://schemas.openxmlformats.org/officeDocument/2006/relationships/image" Target="media/image124.png" Id="rId310" /><Relationship Type="http://schemas.openxmlformats.org/officeDocument/2006/relationships/customXml" Target="ink/ink173.xml" Id="rId492" /><Relationship Type="http://schemas.openxmlformats.org/officeDocument/2006/relationships/image" Target="media/image284.png" Id="rId548" /><Relationship Type="http://schemas.openxmlformats.org/officeDocument/2006/relationships/image" Target="media/image260.png" Id="rId91" /><Relationship Type="http://schemas.openxmlformats.org/officeDocument/2006/relationships/image" Target="media/image400.png" Id="rId145" /><Relationship Type="http://schemas.openxmlformats.org/officeDocument/2006/relationships/image" Target="media/image550.png" Id="rId187" /><Relationship Type="http://schemas.openxmlformats.org/officeDocument/2006/relationships/image" Target="media/image146.png" Id="rId352" /><Relationship Type="http://schemas.openxmlformats.org/officeDocument/2006/relationships/customXml" Target="ink/ink158.xml" Id="rId394" /><Relationship Type="http://schemas.openxmlformats.org/officeDocument/2006/relationships/image" Target="media/image158.png" Id="rId408" /><Relationship Type="http://schemas.openxmlformats.org/officeDocument/2006/relationships/customXml" Target="ink/ink86.xml" Id="rId212" /><Relationship Type="http://schemas.openxmlformats.org/officeDocument/2006/relationships/customXml" Target="ink/ink105.xml" Id="rId254" /><Relationship Type="http://schemas.openxmlformats.org/officeDocument/2006/relationships/image" Target="media/image14.png" Id="rId49" /><Relationship Type="http://schemas.openxmlformats.org/officeDocument/2006/relationships/image" Target="media/image117.png" Id="rId296" /><Relationship Type="http://schemas.openxmlformats.org/officeDocument/2006/relationships/image" Target="media/image226.png" Id="rId461" /><Relationship Type="http://schemas.openxmlformats.org/officeDocument/2006/relationships/hyperlink" Target="https://www.investopedia.com/terms/j/journal.asp" TargetMode="External" Id="rId517" /><Relationship Type="http://schemas.openxmlformats.org/officeDocument/2006/relationships/image" Target="media/image294.png" Id="rId559" /><Relationship Type="http://schemas.openxmlformats.org/officeDocument/2006/relationships/customXml" Target="ink/ink24.xml" Id="rId60" /><Relationship Type="http://schemas.openxmlformats.org/officeDocument/2006/relationships/customXml" Target="ink/ink67.xml" Id="rId156" /><Relationship Type="http://schemas.openxmlformats.org/officeDocument/2006/relationships/customXml" Target="ink/ink80.xml" Id="rId198" /><Relationship Type="http://schemas.openxmlformats.org/officeDocument/2006/relationships/customXml" Target="ink/ink134.xml" Id="rId321" /><Relationship Type="http://schemas.openxmlformats.org/officeDocument/2006/relationships/image" Target="media/image70.png" Id="rId363" /><Relationship Type="http://schemas.openxmlformats.org/officeDocument/2006/relationships/image" Target="media/image182.png" Id="rId419" /><Relationship Type="http://schemas.openxmlformats.org/officeDocument/2006/relationships/image" Target="media/image306.png" Id="rId570" /><Relationship Type="http://schemas.openxmlformats.org/officeDocument/2006/relationships/image" Target="media/image83.png" Id="rId223" /><Relationship Type="http://schemas.openxmlformats.org/officeDocument/2006/relationships/customXml" Target="ink/ink161.xml" Id="rId430" /><Relationship Type="http://schemas.openxmlformats.org/officeDocument/2006/relationships/customXml" Target="ink/ink4.xml" Id="rId18" /><Relationship Type="http://schemas.openxmlformats.org/officeDocument/2006/relationships/image" Target="media/image104.png" Id="rId265" /><Relationship Type="http://schemas.openxmlformats.org/officeDocument/2006/relationships/image" Target="media/image229.png" Id="rId472" /><Relationship Type="http://schemas.openxmlformats.org/officeDocument/2006/relationships/hyperlink" Target="https://www.investopedia.com/ask/answers/030915/whats-difference-between-general-ledger-and-general-journal.asp" TargetMode="External" Id="rId528" /><Relationship Type="http://schemas.openxmlformats.org/officeDocument/2006/relationships/image" Target="media/image43.png" Id="rId125" /><Relationship Type="http://schemas.openxmlformats.org/officeDocument/2006/relationships/image" Target="media/image53.png" Id="rId167" /><Relationship Type="http://schemas.openxmlformats.org/officeDocument/2006/relationships/image" Target="media/image135.png" Id="rId332" /><Relationship Type="http://schemas.openxmlformats.org/officeDocument/2006/relationships/image" Target="media/image144.jpeg" Id="rId374" /><Relationship Type="http://schemas.openxmlformats.org/officeDocument/2006/relationships/image" Target="media/image319.png" Id="rId581" /><Relationship Type="http://schemas.openxmlformats.org/officeDocument/2006/relationships/image" Target="media/image180.png" Id="rId71" /><Relationship Type="http://schemas.openxmlformats.org/officeDocument/2006/relationships/customXml" Target="ink/ink95.xml" Id="rId234" /><Relationship Type="http://schemas.openxmlformats.org/officeDocument/2006/relationships/numbering" Target="numbering.xml" Id="rId2" /><Relationship Type="http://schemas.openxmlformats.org/officeDocument/2006/relationships/image" Target="media/image47.png" Id="rId29" /><Relationship Type="http://schemas.openxmlformats.org/officeDocument/2006/relationships/customXml" Target="ink/ink115.xml" Id="rId276" /><Relationship Type="http://schemas.openxmlformats.org/officeDocument/2006/relationships/image" Target="media/image204.png" Id="rId441" /><Relationship Type="http://schemas.openxmlformats.org/officeDocument/2006/relationships/image" Target="media/image232.png" Id="rId483" /><Relationship Type="http://schemas.openxmlformats.org/officeDocument/2006/relationships/hyperlink" Target="https://cognizantonline-my.sharepoint.com/:x:/g/personal/2380261_cognizant_com/ETlv_69ialVNnJHbfKSK5rEBzUQUO7SjJBzWuMni8u1uuA?e=YMXE5o" TargetMode="External" Id="rId539" /><Relationship Type="http://schemas.openxmlformats.org/officeDocument/2006/relationships/customXml" Target="ink/ink15.xml" Id="rId40" /><Relationship Type="http://schemas.openxmlformats.org/officeDocument/2006/relationships/customXml" Target="ink/ink57.xml" Id="rId136" /><Relationship Type="http://schemas.openxmlformats.org/officeDocument/2006/relationships/customXml" Target="ink/ink70.xml" Id="rId178" /><Relationship Type="http://schemas.openxmlformats.org/officeDocument/2006/relationships/customXml" Target="ink/ink124.xml" Id="rId301" /><Relationship Type="http://schemas.openxmlformats.org/officeDocument/2006/relationships/customXml" Target="ink/ink144.xml" Id="rId343" /><Relationship Type="http://schemas.openxmlformats.org/officeDocument/2006/relationships/image" Target="media/image286.png" Id="rId550" /><Relationship Type="http://schemas.openxmlformats.org/officeDocument/2006/relationships/customXml" Target="ink/ink35.xml" Id="rId82" /><Relationship Type="http://schemas.openxmlformats.org/officeDocument/2006/relationships/image" Target="media/image73.png" Id="rId203" /><Relationship Type="http://schemas.openxmlformats.org/officeDocument/2006/relationships/image" Target="media/image165.png" Id="rId385" /><Relationship Type="http://schemas.openxmlformats.org/officeDocument/2006/relationships/image" Target="media/image94.png" Id="rId245" /><Relationship Type="http://schemas.openxmlformats.org/officeDocument/2006/relationships/image" Target="media/image113.png" Id="rId287" /><Relationship Type="http://schemas.openxmlformats.org/officeDocument/2006/relationships/image" Target="media/image161.png" Id="rId410" /><Relationship Type="http://schemas.openxmlformats.org/officeDocument/2006/relationships/image" Target="media/image218.png" Id="rId452" /><Relationship Type="http://schemas.openxmlformats.org/officeDocument/2006/relationships/customXml" Target="ink/ink174.xml" Id="rId494" /><Relationship Type="http://schemas.openxmlformats.org/officeDocument/2006/relationships/image" Target="media/image253.png" Id="rId508" /><Relationship Type="http://schemas.openxmlformats.org/officeDocument/2006/relationships/image" Target="media/image33.png" Id="rId105" /><Relationship Type="http://schemas.openxmlformats.org/officeDocument/2006/relationships/image" Target="media/image410.png" Id="rId147" /><Relationship Type="http://schemas.openxmlformats.org/officeDocument/2006/relationships/image" Target="media/image125.png" Id="rId312" /><Relationship Type="http://schemas.openxmlformats.org/officeDocument/2006/relationships/image" Target="media/image147.png" Id="rId354" /><Relationship Type="http://schemas.openxmlformats.org/officeDocument/2006/relationships/image" Target="media/image15.png" Id="rId51" /><Relationship Type="http://schemas.openxmlformats.org/officeDocument/2006/relationships/image" Target="media/image270.png" Id="rId93" /><Relationship Type="http://schemas.openxmlformats.org/officeDocument/2006/relationships/image" Target="media/image560.png" Id="rId189" /><Relationship Type="http://schemas.openxmlformats.org/officeDocument/2006/relationships/customXml" Target="ink/ink159.xml" Id="rId396" /><Relationship Type="http://schemas.openxmlformats.org/officeDocument/2006/relationships/image" Target="media/image296.png" Id="rId561" /><Relationship Type="http://schemas.openxmlformats.org/officeDocument/2006/relationships/customXml" Target="ink/ink87.xml" Id="rId214" /><Relationship Type="http://schemas.openxmlformats.org/officeDocument/2006/relationships/customXml" Target="ink/ink106.xml" Id="rId256" /><Relationship Type="http://schemas.openxmlformats.org/officeDocument/2006/relationships/image" Target="media/image118.png" Id="rId298" /><Relationship Type="http://schemas.openxmlformats.org/officeDocument/2006/relationships/image" Target="media/image184.png" Id="rId421" /><Relationship Type="http://schemas.openxmlformats.org/officeDocument/2006/relationships/image" Target="media/image228.png" Id="rId463" /><Relationship Type="http://schemas.openxmlformats.org/officeDocument/2006/relationships/hyperlink" Target="https://www.investopedia.com/ask/answers/030915/whats-difference-between-general-ledger-and-general-journal.asp" TargetMode="External" Id="rId519" /><Relationship Type="http://schemas.openxmlformats.org/officeDocument/2006/relationships/image" Target="media/image28.png" Id="rId158" /><Relationship Type="http://schemas.openxmlformats.org/officeDocument/2006/relationships/customXml" Target="ink/ink135.xml" Id="rId323" /><Relationship Type="http://schemas.openxmlformats.org/officeDocument/2006/relationships/hyperlink" Target="https://www.wallstreetmojo.com/general-journal-vs-general-ledger/" TargetMode="External" Id="rId530" /><Relationship Type="http://schemas.openxmlformats.org/officeDocument/2006/relationships/customXml" Target="ink/ink5.xml" Id="rId20" /><Relationship Type="http://schemas.openxmlformats.org/officeDocument/2006/relationships/customXml" Target="ink/ink25.xml" Id="rId62" /><Relationship Type="http://schemas.openxmlformats.org/officeDocument/2006/relationships/image" Target="media/image72.png" Id="rId365" /><Relationship Type="http://schemas.openxmlformats.org/officeDocument/2006/relationships/image" Target="media/image308.png" Id="rId572" /><Relationship Type="http://schemas.openxmlformats.org/officeDocument/2006/relationships/image" Target="media/image84.png" Id="rId225" /><Relationship Type="http://schemas.openxmlformats.org/officeDocument/2006/relationships/image" Target="media/image105.png" Id="rId267" /><Relationship Type="http://schemas.openxmlformats.org/officeDocument/2006/relationships/image" Target="media/image194.png" Id="rId432" /><Relationship Type="http://schemas.openxmlformats.org/officeDocument/2006/relationships/customXml" Target="ink/ink166.xml" Id="rId474" /><Relationship Type="http://schemas.openxmlformats.org/officeDocument/2006/relationships/image" Target="media/image340.png" Id="rId127" /><Relationship Type="http://schemas.openxmlformats.org/officeDocument/2006/relationships/image" Target="media/image50.png" Id="rId31" /><Relationship Type="http://schemas.openxmlformats.org/officeDocument/2006/relationships/image" Target="media/image190.png" Id="rId73" /><Relationship Type="http://schemas.openxmlformats.org/officeDocument/2006/relationships/image" Target="media/image55.png" Id="rId169" /><Relationship Type="http://schemas.openxmlformats.org/officeDocument/2006/relationships/image" Target="media/image136.png" Id="rId334" /><Relationship Type="http://schemas.openxmlformats.org/officeDocument/2006/relationships/customXml" Target="ink/ink151.xml" Id="rId376" /><Relationship Type="http://schemas.openxmlformats.org/officeDocument/2006/relationships/image" Target="media/image276.png" Id="rId541" /><Relationship Type="http://schemas.openxmlformats.org/officeDocument/2006/relationships/image" Target="media/image321.png" Id="rId583" /><Relationship Type="http://schemas.openxmlformats.org/officeDocument/2006/relationships/settings" Target="settings.xml" Id="rId4" /><Relationship Type="http://schemas.openxmlformats.org/officeDocument/2006/relationships/customXml" Target="ink/ink71.xml" Id="rId180" /><Relationship Type="http://schemas.openxmlformats.org/officeDocument/2006/relationships/customXml" Target="ink/ink96.xml" Id="rId236" /><Relationship Type="http://schemas.openxmlformats.org/officeDocument/2006/relationships/image" Target="media/image151.png" Id="rId401" /><Relationship Type="http://schemas.openxmlformats.org/officeDocument/2006/relationships/image" Target="media/image206.png" Id="rId443" /><Relationship Type="http://schemas.openxmlformats.org/officeDocument/2006/relationships/customXml" Target="ink/ink125.xml" Id="rId303" /><Relationship Type="http://schemas.openxmlformats.org/officeDocument/2006/relationships/image" Target="media/image234.png" Id="rId485" /><Relationship Type="http://schemas.openxmlformats.org/officeDocument/2006/relationships/customXml" Target="ink/ink16.xml" Id="rId42" /><Relationship Type="http://schemas.openxmlformats.org/officeDocument/2006/relationships/customXml" Target="ink/ink36.xml" Id="rId84" /><Relationship Type="http://schemas.openxmlformats.org/officeDocument/2006/relationships/customXml" Target="ink/ink58.xml" Id="rId138" /><Relationship Type="http://schemas.openxmlformats.org/officeDocument/2006/relationships/customXml" Target="ink/ink145.xml" Id="rId345" /><Relationship Type="http://schemas.openxmlformats.org/officeDocument/2006/relationships/image" Target="media/image166.png" Id="rId387" /><Relationship Type="http://schemas.openxmlformats.org/officeDocument/2006/relationships/image" Target="media/image262.png" Id="rId510" /><Relationship Type="http://schemas.openxmlformats.org/officeDocument/2006/relationships/image" Target="media/image288.png" Id="rId552" /><Relationship Type="http://schemas.openxmlformats.org/officeDocument/2006/relationships/image" Target="media/image570.png" Id="rId191" /><Relationship Type="http://schemas.openxmlformats.org/officeDocument/2006/relationships/image" Target="media/image74.png" Id="rId205" /><Relationship Type="http://schemas.openxmlformats.org/officeDocument/2006/relationships/image" Target="media/image95.png" Id="rId247" /><Relationship Type="http://schemas.openxmlformats.org/officeDocument/2006/relationships/image" Target="media/image174.png" Id="rId412" /><Relationship Type="http://schemas.openxmlformats.org/officeDocument/2006/relationships/image" Target="media/image34.png" Id="rId107" /><Relationship Type="http://schemas.openxmlformats.org/officeDocument/2006/relationships/image" Target="media/image114.png" Id="rId289" /><Relationship Type="http://schemas.openxmlformats.org/officeDocument/2006/relationships/hyperlink" Target="https://fa-esdu-dev9-saasfademo1.ds-fa.oraclepdemos.com/xmlpserver" TargetMode="External" Id="rId454" /><Relationship Type="http://schemas.openxmlformats.org/officeDocument/2006/relationships/customXml" Target="ink/ink175.xml" Id="rId496" /><Relationship Type="http://schemas.openxmlformats.org/officeDocument/2006/relationships/image" Target="media/image16.png" Id="rId53" /><Relationship Type="http://schemas.openxmlformats.org/officeDocument/2006/relationships/image" Target="media/image420.png" Id="rId149" /><Relationship Type="http://schemas.openxmlformats.org/officeDocument/2006/relationships/image" Target="media/image126.png" Id="rId314" /><Relationship Type="http://schemas.openxmlformats.org/officeDocument/2006/relationships/customXml" Target="ink/ink150.xml" Id="rId356" /><Relationship Type="http://schemas.openxmlformats.org/officeDocument/2006/relationships/customXml" Target="ink/ink160.xml" Id="rId398" /><Relationship Type="http://schemas.openxmlformats.org/officeDocument/2006/relationships/hyperlink" Target="https://www.investopedia.com/ask/answers/030915/whats-difference-between-general-ledger-and-general-journal.asp" TargetMode="External" Id="rId521" /><Relationship Type="http://schemas.openxmlformats.org/officeDocument/2006/relationships/image" Target="media/image298.png" Id="rId563" /><Relationship Type="http://schemas.openxmlformats.org/officeDocument/2006/relationships/image" Target="media/image280.png" Id="rId95" /><Relationship Type="http://schemas.openxmlformats.org/officeDocument/2006/relationships/image" Target="media/image37.png" Id="rId160" /><Relationship Type="http://schemas.openxmlformats.org/officeDocument/2006/relationships/customXml" Target="ink/ink88.xml" Id="rId216" /><Relationship Type="http://schemas.openxmlformats.org/officeDocument/2006/relationships/image" Target="media/image186.png" Id="rId423" /><Relationship Type="http://schemas.openxmlformats.org/officeDocument/2006/relationships/customXml" Target="ink/ink107.xml" Id="rId258" /><Relationship Type="http://schemas.openxmlformats.org/officeDocument/2006/relationships/image" Target="media/image241.png" Id="rId465" /><Relationship Type="http://schemas.openxmlformats.org/officeDocument/2006/relationships/customXml" Target="ink/ink6.xml" Id="rId22" /><Relationship Type="http://schemas.openxmlformats.org/officeDocument/2006/relationships/customXml" Target="ink/ink26.xml" Id="rId64" /><Relationship Type="http://schemas.openxmlformats.org/officeDocument/2006/relationships/customXml" Target="ink/ink136.xml" Id="rId325" /><Relationship Type="http://schemas.openxmlformats.org/officeDocument/2006/relationships/image" Target="media/image86.png" Id="rId367" /><Relationship Type="http://schemas.openxmlformats.org/officeDocument/2006/relationships/image" Target="media/image267.png" Id="rId532" /><Relationship Type="http://schemas.openxmlformats.org/officeDocument/2006/relationships/image" Target="media/image312.png" Id="rId574" /><Relationship Type="http://schemas.openxmlformats.org/officeDocument/2006/relationships/image" Target="media/image57.png" Id="rId171" /><Relationship Type="http://schemas.openxmlformats.org/officeDocument/2006/relationships/image" Target="media/image85.png" Id="rId227" /><Relationship Type="http://schemas.openxmlformats.org/officeDocument/2006/relationships/image" Target="media/image106.png" Id="rId269" /><Relationship Type="http://schemas.openxmlformats.org/officeDocument/2006/relationships/image" Target="media/image196.png" Id="rId434" /><Relationship Type="http://schemas.openxmlformats.org/officeDocument/2006/relationships/customXml" Target="ink/ink167.xml" Id="rId476" /><Relationship Type="http://schemas.openxmlformats.org/officeDocument/2006/relationships/image" Target="media/image6.png" Id="rId33" /><Relationship Type="http://schemas.openxmlformats.org/officeDocument/2006/relationships/image" Target="media/image350.png" Id="rId129" /><Relationship Type="http://schemas.openxmlformats.org/officeDocument/2006/relationships/image" Target="media/image137.png" Id="rId336" /><Relationship Type="http://schemas.openxmlformats.org/officeDocument/2006/relationships/image" Target="media/image238.png" Id="rId501" /><Relationship Type="http://schemas.openxmlformats.org/officeDocument/2006/relationships/image" Target="media/image278.png" Id="rId543" /><Relationship Type="http://schemas.openxmlformats.org/officeDocument/2006/relationships/image" Target="media/image200.png" Id="rId75" /><Relationship Type="http://schemas.openxmlformats.org/officeDocument/2006/relationships/customXml" Target="ink/ink59.xml" Id="rId140" /><Relationship Type="http://schemas.openxmlformats.org/officeDocument/2006/relationships/customXml" Target="ink/ink72.xml" Id="rId182" /><Relationship Type="http://schemas.openxmlformats.org/officeDocument/2006/relationships/image" Target="media/image153.png" Id="rId403" /><Relationship Type="http://schemas.openxmlformats.org/officeDocument/2006/relationships/header" Target="header1.xml" Id="rId585" /><Relationship Type="http://schemas.openxmlformats.org/officeDocument/2006/relationships/footnotes" Target="footnotes.xml" Id="rId6" /><Relationship Type="http://schemas.openxmlformats.org/officeDocument/2006/relationships/customXml" Target="ink/ink97.xml" Id="rId238" /><Relationship Type="http://schemas.openxmlformats.org/officeDocument/2006/relationships/image" Target="media/image209.png" Id="rId445" /><Relationship Type="http://schemas.openxmlformats.org/officeDocument/2006/relationships/image" Target="media/image255.png" Id="rId487" /><Relationship Type="http://schemas.openxmlformats.org/officeDocument/2006/relationships/customXml" Target="ink/ink119.xml" Id="rId291" /><Relationship Type="http://schemas.openxmlformats.org/officeDocument/2006/relationships/customXml" Target="ink/ink126.xml" Id="rId305" /><Relationship Type="http://schemas.openxmlformats.org/officeDocument/2006/relationships/customXml" Target="ink/ink146.xml" Id="rId347" /><Relationship Type="http://schemas.openxmlformats.org/officeDocument/2006/relationships/image" Target="media/image264.png" Id="rId512" /><Relationship Type="http://schemas.openxmlformats.org/officeDocument/2006/relationships/customXml" Target="ink/ink17.xml" Id="rId44" /><Relationship Type="http://schemas.openxmlformats.org/officeDocument/2006/relationships/image" Target="media/image1.png" Id="rId86" /><Relationship Type="http://schemas.openxmlformats.org/officeDocument/2006/relationships/image" Target="media/image430.png" Id="rId151" /><Relationship Type="http://schemas.openxmlformats.org/officeDocument/2006/relationships/image" Target="media/image167.png" Id="rId389" /><Relationship Type="http://schemas.openxmlformats.org/officeDocument/2006/relationships/image" Target="media/image302.png" Id="rId554" /><Relationship Type="http://schemas.openxmlformats.org/officeDocument/2006/relationships/image" Target="media/image580.png" Id="rId193" /><Relationship Type="http://schemas.openxmlformats.org/officeDocument/2006/relationships/image" Target="media/image75.png" Id="rId207" /><Relationship Type="http://schemas.openxmlformats.org/officeDocument/2006/relationships/image" Target="media/image96.png" Id="rId249" /><Relationship Type="http://schemas.openxmlformats.org/officeDocument/2006/relationships/image" Target="media/image176.png" Id="rId414" /><Relationship Type="http://schemas.openxmlformats.org/officeDocument/2006/relationships/image" Target="media/image221.png" Id="rId456" /><Relationship Type="http://schemas.openxmlformats.org/officeDocument/2006/relationships/image" Target="media/image235.png" Id="rId498" /><Relationship Type="http://schemas.openxmlformats.org/officeDocument/2006/relationships/image" Target="media/image3.png" Id="rId13" /><Relationship Type="http://schemas.openxmlformats.org/officeDocument/2006/relationships/image" Target="media/image35.png" Id="rId109" /><Relationship Type="http://schemas.openxmlformats.org/officeDocument/2006/relationships/customXml" Target="ink/ink108.xml" Id="rId260" /><Relationship Type="http://schemas.openxmlformats.org/officeDocument/2006/relationships/image" Target="media/image127.png" Id="rId316" /><Relationship Type="http://schemas.openxmlformats.org/officeDocument/2006/relationships/hyperlink" Target="https://www.investopedia.com/ask/answers/030915/whats-difference-between-general-ledger-and-general-journal.asp" TargetMode="External" Id="rId523" /><Relationship Type="http://schemas.openxmlformats.org/officeDocument/2006/relationships/image" Target="media/image290.png" Id="rId97" /><Relationship Type="http://schemas.openxmlformats.org/officeDocument/2006/relationships/customXml" Target="ink/ink49.xml" Id="rId120" /><Relationship Type="http://schemas.openxmlformats.org/officeDocument/2006/relationships/image" Target="media/image65.png" Id="rId358" /><Relationship Type="http://schemas.openxmlformats.org/officeDocument/2006/relationships/image" Target="media/image300.png" Id="rId565" /><Relationship Type="http://schemas.openxmlformats.org/officeDocument/2006/relationships/image" Target="media/image39.png" Id="rId162" /><Relationship Type="http://schemas.openxmlformats.org/officeDocument/2006/relationships/customXml" Target="ink/ink89.xml" Id="rId218" /><Relationship Type="http://schemas.openxmlformats.org/officeDocument/2006/relationships/image" Target="media/image188.png" Id="rId425" /><Relationship Type="http://schemas.openxmlformats.org/officeDocument/2006/relationships/image" Target="media/image242.png" Id="rId467" /><Relationship Type="http://schemas.openxmlformats.org/officeDocument/2006/relationships/image" Target="media/image107.png" Id="rId271" /><Relationship Type="http://schemas.openxmlformats.org/officeDocument/2006/relationships/customXml" Target="ink/ink7.xml" Id="rId24" /><Relationship Type="http://schemas.openxmlformats.org/officeDocument/2006/relationships/customXml" Target="ink/ink27.xml" Id="rId66" /><Relationship Type="http://schemas.openxmlformats.org/officeDocument/2006/relationships/image" Target="media/image360.png" Id="rId131" /><Relationship Type="http://schemas.openxmlformats.org/officeDocument/2006/relationships/customXml" Target="ink/ink137.xml" Id="rId327" /><Relationship Type="http://schemas.openxmlformats.org/officeDocument/2006/relationships/image" Target="media/image111.png" Id="rId369" /><Relationship Type="http://schemas.openxmlformats.org/officeDocument/2006/relationships/image" Target="media/image269.png" Id="rId534" /><Relationship Type="http://schemas.openxmlformats.org/officeDocument/2006/relationships/image" Target="media/image314.png" Id="rId576" /><Relationship Type="http://schemas.openxmlformats.org/officeDocument/2006/relationships/image" Target="media/image59.png" Id="rId173" /><Relationship Type="http://schemas.openxmlformats.org/officeDocument/2006/relationships/image" Target="media/image198.png" Id="rId436" /><Relationship Type="http://schemas.openxmlformats.org/officeDocument/2006/relationships/customXml" Target="ink/ink98.xml" Id="rId240" /><Relationship Type="http://schemas.openxmlformats.org/officeDocument/2006/relationships/image" Target="media/image231.png" Id="rId478" /><Relationship Type="http://schemas.openxmlformats.org/officeDocument/2006/relationships/image" Target="media/image7.png" Id="rId35" /><Relationship Type="http://schemas.openxmlformats.org/officeDocument/2006/relationships/image" Target="media/image21.png" Id="rId77" /><Relationship Type="http://schemas.openxmlformats.org/officeDocument/2006/relationships/customXml" Target="ink/ink42.xml" Id="rId100" /><Relationship Type="http://schemas.openxmlformats.org/officeDocument/2006/relationships/image" Target="media/image138.png" Id="rId338" /><Relationship Type="http://schemas.openxmlformats.org/officeDocument/2006/relationships/image" Target="media/image240.png" Id="rId503" /><Relationship Type="http://schemas.openxmlformats.org/officeDocument/2006/relationships/image" Target="media/image281.png" Id="rId545" /><Relationship Type="http://schemas.openxmlformats.org/officeDocument/2006/relationships/fontTable" Target="fontTable.xml" Id="rId587" /><Relationship Type="http://schemas.openxmlformats.org/officeDocument/2006/relationships/customXml" Target="ink/ink1.xml" Id="rId8" /><Relationship Type="http://schemas.openxmlformats.org/officeDocument/2006/relationships/customXml" Target="ink/ink60.xml" Id="rId142" /><Relationship Type="http://schemas.openxmlformats.org/officeDocument/2006/relationships/customXml" Target="ink/ink73.xml" Id="rId184" /><Relationship Type="http://schemas.openxmlformats.org/officeDocument/2006/relationships/image" Target="media/image168.png" Id="rId391" /><Relationship Type="http://schemas.openxmlformats.org/officeDocument/2006/relationships/image" Target="media/image155.png" Id="rId405" /><Relationship Type="http://schemas.openxmlformats.org/officeDocument/2006/relationships/image" Target="media/image213.png" Id="rId447" /><Relationship Type="http://schemas.openxmlformats.org/officeDocument/2006/relationships/image" Target="media/image97.png" Id="rId251" /><Relationship Type="http://schemas.openxmlformats.org/officeDocument/2006/relationships/image" Target="media/image256.png" Id="rId489" /><Relationship Type="http://schemas.openxmlformats.org/officeDocument/2006/relationships/customXml" Target="ink/ink18.xml" Id="rId46" /><Relationship Type="http://schemas.openxmlformats.org/officeDocument/2006/relationships/customXml" Target="ink/ink120.xml" Id="rId293" /><Relationship Type="http://schemas.openxmlformats.org/officeDocument/2006/relationships/customXml" Target="ink/ink127.xml" Id="rId307" /><Relationship Type="http://schemas.openxmlformats.org/officeDocument/2006/relationships/customXml" Target="ink/ink147.xml" Id="rId349" /><Relationship Type="http://schemas.openxmlformats.org/officeDocument/2006/relationships/hyperlink" Target="https://businessjargons.com/journal.html" TargetMode="External" Id="rId514" /><Relationship Type="http://schemas.openxmlformats.org/officeDocument/2006/relationships/image" Target="media/image291.png" Id="rId556" /><Relationship Type="http://schemas.openxmlformats.org/officeDocument/2006/relationships/image" Target="media/image26.png" Id="rId88" /><Relationship Type="http://schemas.openxmlformats.org/officeDocument/2006/relationships/image" Target="media/image36.png" Id="rId111" /><Relationship Type="http://schemas.openxmlformats.org/officeDocument/2006/relationships/image" Target="media/image440.png" Id="rId153" /><Relationship Type="http://schemas.openxmlformats.org/officeDocument/2006/relationships/image" Target="media/image590.png" Id="rId195" /><Relationship Type="http://schemas.openxmlformats.org/officeDocument/2006/relationships/image" Target="media/image76.png" Id="rId209" /><Relationship Type="http://schemas.openxmlformats.org/officeDocument/2006/relationships/image" Target="media/image67.png" Id="rId360" /><Relationship Type="http://schemas.openxmlformats.org/officeDocument/2006/relationships/image" Target="media/image178.png" Id="rId416" /><Relationship Type="http://schemas.openxmlformats.org/officeDocument/2006/relationships/customXml" Target="ink/ink90.xml" Id="rId220" /><Relationship Type="http://schemas.openxmlformats.org/officeDocument/2006/relationships/image" Target="media/image223.png" Id="rId458" /><Relationship Type="http://schemas.openxmlformats.org/officeDocument/2006/relationships/image" Target="media/image211.png" Id="rId15" /><Relationship Type="http://schemas.openxmlformats.org/officeDocument/2006/relationships/image" Target="media/image150.png" Id="rId57" /><Relationship Type="http://schemas.openxmlformats.org/officeDocument/2006/relationships/customXml" Target="ink/ink109.xml" Id="rId262" /><Relationship Type="http://schemas.openxmlformats.org/officeDocument/2006/relationships/image" Target="media/image128.png" Id="rId318" /><Relationship Type="http://schemas.openxmlformats.org/officeDocument/2006/relationships/hyperlink" Target="https://www.investopedia.com/ask/answers/030915/whats-difference-between-general-ledger-and-general-journal.asp" TargetMode="External" Id="rId525" /><Relationship Type="http://schemas.openxmlformats.org/officeDocument/2006/relationships/image" Target="media/image303.png" Id="rId567" /><Relationship Type="http://schemas.openxmlformats.org/officeDocument/2006/relationships/image" Target="media/image30.png" Id="rId99" /><Relationship Type="http://schemas.openxmlformats.org/officeDocument/2006/relationships/customXml" Target="ink/ink50.xml" Id="rId122" /><Relationship Type="http://schemas.openxmlformats.org/officeDocument/2006/relationships/image" Target="media/image49.png" Id="rId164" /><Relationship Type="http://schemas.openxmlformats.org/officeDocument/2006/relationships/image" Target="media/image141.png" Id="rId371" /><Relationship Type="http://schemas.openxmlformats.org/officeDocument/2006/relationships/image" Target="media/image191.png" Id="rId427" /><Relationship Type="http://schemas.openxmlformats.org/officeDocument/2006/relationships/image" Target="media/image243.png" Id="rId469" /><Relationship Type="http://schemas.openxmlformats.org/officeDocument/2006/relationships/customXml" Target="ink/ink8.xml" Id="rId26" /><Relationship Type="http://schemas.openxmlformats.org/officeDocument/2006/relationships/image" Target="media/image87.png" Id="rId231" /><Relationship Type="http://schemas.openxmlformats.org/officeDocument/2006/relationships/image" Target="media/image108.png" Id="rId273" /><Relationship Type="http://schemas.openxmlformats.org/officeDocument/2006/relationships/customXml" Target="ink/ink138.xml" Id="rId329" /><Relationship Type="http://schemas.openxmlformats.org/officeDocument/2006/relationships/image" Target="media/image250.png" Id="rId480" /><Relationship Type="http://schemas.openxmlformats.org/officeDocument/2006/relationships/image" Target="media/image272.png" Id="rId536" /><Relationship Type="http://schemas.openxmlformats.org/officeDocument/2006/relationships/customXml" Target="ink/ink28.xml" Id="rId68" /><Relationship Type="http://schemas.openxmlformats.org/officeDocument/2006/relationships/image" Target="media/image370.png" Id="rId133" /><Relationship Type="http://schemas.openxmlformats.org/officeDocument/2006/relationships/image" Target="media/image480.png" Id="rId175" /><Relationship Type="http://schemas.openxmlformats.org/officeDocument/2006/relationships/image" Target="media/image139.png" Id="rId340" /><Relationship Type="http://schemas.openxmlformats.org/officeDocument/2006/relationships/image" Target="media/image316.png" Id="rId578" /><Relationship Type="http://schemas.openxmlformats.org/officeDocument/2006/relationships/customXml" Target="ink/ink81.xml" Id="rId200" /><Relationship Type="http://schemas.openxmlformats.org/officeDocument/2006/relationships/customXml" Target="ink/ink152.xml" Id="rId382" /><Relationship Type="http://schemas.openxmlformats.org/officeDocument/2006/relationships/image" Target="media/image201.png" Id="rId438" /><Relationship Type="http://schemas.openxmlformats.org/officeDocument/2006/relationships/customXml" Target="ink/ink99.xml" Id="rId242" /><Relationship Type="http://schemas.openxmlformats.org/officeDocument/2006/relationships/customXml" Target="ink/ink116.xml" Id="rId284" /><Relationship Type="http://schemas.openxmlformats.org/officeDocument/2006/relationships/image" Target="media/image257.png" Id="rId491" /><Relationship Type="http://schemas.openxmlformats.org/officeDocument/2006/relationships/image" Target="media/image246.png" Id="rId505" /><Relationship Type="http://schemas.openxmlformats.org/officeDocument/2006/relationships/image" Target="media/image8.png" Id="rId37" /><Relationship Type="http://schemas.openxmlformats.org/officeDocument/2006/relationships/image" Target="media/image22.png" Id="rId79" /><Relationship Type="http://schemas.openxmlformats.org/officeDocument/2006/relationships/customXml" Target="ink/ink43.xml" Id="rId102" /><Relationship Type="http://schemas.openxmlformats.org/officeDocument/2006/relationships/customXml" Target="ink/ink61.xml" Id="rId144" /><Relationship Type="http://schemas.openxmlformats.org/officeDocument/2006/relationships/image" Target="media/image283.png" Id="rId547" /><Relationship Type="http://schemas.openxmlformats.org/officeDocument/2006/relationships/customXml" Target="ink/ink37.xml" Id="rId90" /><Relationship Type="http://schemas.openxmlformats.org/officeDocument/2006/relationships/customXml" Target="ink/ink74.xml" Id="rId186" /><Relationship Type="http://schemas.openxmlformats.org/officeDocument/2006/relationships/customXml" Target="ink/ink148.xml" Id="rId351" /><Relationship Type="http://schemas.openxmlformats.org/officeDocument/2006/relationships/image" Target="media/image169.png" Id="rId393" /><Relationship Type="http://schemas.openxmlformats.org/officeDocument/2006/relationships/image" Target="media/image157.png" Id="rId407" /><Relationship Type="http://schemas.openxmlformats.org/officeDocument/2006/relationships/image" Target="media/image215.png" Id="rId449" /><Relationship Type="http://schemas.openxmlformats.org/officeDocument/2006/relationships/image" Target="media/image77.png" Id="rId211" /><Relationship Type="http://schemas.openxmlformats.org/officeDocument/2006/relationships/image" Target="media/image98.png" Id="rId253" /><Relationship Type="http://schemas.openxmlformats.org/officeDocument/2006/relationships/customXml" Target="ink/ink121.xml" Id="rId295" /><Relationship Type="http://schemas.openxmlformats.org/officeDocument/2006/relationships/customXml" Target="ink/ink128.xml" Id="rId309" /><Relationship Type="http://schemas.openxmlformats.org/officeDocument/2006/relationships/image" Target="media/image225.png" Id="rId460" /><Relationship Type="http://schemas.openxmlformats.org/officeDocument/2006/relationships/hyperlink" Target="https://www.investopedia.com/terms/j/journal.asp" TargetMode="External" Id="rId516" /><Relationship Type="http://schemas.openxmlformats.org/officeDocument/2006/relationships/customXml" Target="ink/ink19.xml" Id="rId48" /><Relationship Type="http://schemas.openxmlformats.org/officeDocument/2006/relationships/image" Target="media/image129.png" Id="rId320" /><Relationship Type="http://schemas.openxmlformats.org/officeDocument/2006/relationships/image" Target="media/image293.png" Id="rId558" /><Relationship Type="http://schemas.openxmlformats.org/officeDocument/2006/relationships/image" Target="media/image450.png" Id="rId155" /><Relationship Type="http://schemas.openxmlformats.org/officeDocument/2006/relationships/image" Target="media/image600.png" Id="rId197" /><Relationship Type="http://schemas.openxmlformats.org/officeDocument/2006/relationships/image" Target="media/image69.png" Id="rId362" /><Relationship Type="http://schemas.openxmlformats.org/officeDocument/2006/relationships/image" Target="media/image181.png" Id="rId418" /><Relationship Type="http://schemas.openxmlformats.org/officeDocument/2006/relationships/customXml" Target="ink/ink110.xml" Id="rId264" /><Relationship Type="http://schemas.openxmlformats.org/officeDocument/2006/relationships/image" Target="media/image244.png" Id="rId471" /><Relationship Type="http://schemas.openxmlformats.org/officeDocument/2006/relationships/image" Target="media/image110.png" Id="rId17" /><Relationship Type="http://schemas.openxmlformats.org/officeDocument/2006/relationships/image" Target="media/image17.png" Id="rId59" /><Relationship Type="http://schemas.openxmlformats.org/officeDocument/2006/relationships/customXml" Target="ink/ink51.xml" Id="rId124" /><Relationship Type="http://schemas.openxmlformats.org/officeDocument/2006/relationships/hyperlink" Target="https://www.investopedia.com/ask/answers/030915/whats-difference-between-general-ledger-and-general-journal.asp" TargetMode="External" Id="rId527" /><Relationship Type="http://schemas.openxmlformats.org/officeDocument/2006/relationships/image" Target="media/image305.png" Id="rId569" /><Relationship Type="http://schemas.openxmlformats.org/officeDocument/2006/relationships/customXml" Target="ink/ink29.xml" Id="rId70" /><Relationship Type="http://schemas.openxmlformats.org/officeDocument/2006/relationships/image" Target="media/image52.png" Id="rId166" /><Relationship Type="http://schemas.openxmlformats.org/officeDocument/2006/relationships/customXml" Target="ink/ink139.xml" Id="rId331" /><Relationship Type="http://schemas.openxmlformats.org/officeDocument/2006/relationships/image" Target="media/image143.jpeg" Id="rId373" /><Relationship Type="http://schemas.openxmlformats.org/officeDocument/2006/relationships/image" Target="media/image193.png" Id="rId429" /><Relationship Type="http://schemas.openxmlformats.org/officeDocument/2006/relationships/image" Target="media/image318.png" Id="rId580" /><Relationship Type="http://schemas.openxmlformats.org/officeDocument/2006/relationships/customXml" Target="../customXml/item1.xml" Id="rId1" /><Relationship Type="http://schemas.openxmlformats.org/officeDocument/2006/relationships/image" Target="media/image88.png" Id="rId233" /><Relationship Type="http://schemas.openxmlformats.org/officeDocument/2006/relationships/image" Target="media/image203.png" Id="rId440" /><Relationship Type="http://schemas.openxmlformats.org/officeDocument/2006/relationships/customXml" Target="ink/ink9.xml" Id="rId28" /><Relationship Type="http://schemas.openxmlformats.org/officeDocument/2006/relationships/image" Target="media/image61.png" Id="rId275" /><Relationship Type="http://schemas.openxmlformats.org/officeDocument/2006/relationships/image" Target="media/image119.png" Id="rId300" /><Relationship Type="http://schemas.openxmlformats.org/officeDocument/2006/relationships/image" Target="media/image251.png" Id="rId482" /><Relationship Type="http://schemas.openxmlformats.org/officeDocument/2006/relationships/image" Target="media/image274.png" Id="rId538" /><Relationship Type="http://schemas.openxmlformats.org/officeDocument/2006/relationships/image" Target="media/image23.png" Id="rId81" /><Relationship Type="http://schemas.openxmlformats.org/officeDocument/2006/relationships/image" Target="media/image380.png" Id="rId135" /><Relationship Type="http://schemas.openxmlformats.org/officeDocument/2006/relationships/image" Target="media/image490.png" Id="rId177" /><Relationship Type="http://schemas.openxmlformats.org/officeDocument/2006/relationships/image" Target="media/image63.png" Id="rId342" /><Relationship Type="http://schemas.openxmlformats.org/officeDocument/2006/relationships/customXml" Target="ink/ink153.xml" Id="rId384" /><Relationship Type="http://schemas.openxmlformats.org/officeDocument/2006/relationships/customXml" Target="ink/ink100.xml" Id="rId244" /><Relationship Type="http://schemas.openxmlformats.org/officeDocument/2006/relationships/image" Target="media/image9.png" Id="rId39" /><Relationship Type="http://schemas.openxmlformats.org/officeDocument/2006/relationships/customXml" Target="ink/ink117.xml" Id="rId286" /><Relationship Type="http://schemas.openxmlformats.org/officeDocument/2006/relationships/image" Target="media/image217.png" Id="rId451" /><Relationship Type="http://schemas.openxmlformats.org/officeDocument/2006/relationships/image" Target="media/image258.png" Id="rId493" /><Relationship Type="http://schemas.openxmlformats.org/officeDocument/2006/relationships/image" Target="media/image252.png" Id="rId507" /><Relationship Type="http://schemas.openxmlformats.org/officeDocument/2006/relationships/image" Target="media/image285.png" Id="rId549" /><Relationship Type="http://schemas.openxmlformats.org/officeDocument/2006/relationships/customXml" Target="ink/ink20.xml" Id="rId50" /><Relationship Type="http://schemas.openxmlformats.org/officeDocument/2006/relationships/customXml" Target="ink/ink44.xml" Id="rId104" /><Relationship Type="http://schemas.openxmlformats.org/officeDocument/2006/relationships/customXml" Target="ink/ink62.xml" Id="rId146" /><Relationship Type="http://schemas.openxmlformats.org/officeDocument/2006/relationships/customXml" Target="ink/ink75.xml" Id="rId188" /><Relationship Type="http://schemas.openxmlformats.org/officeDocument/2006/relationships/customXml" Target="ink/ink129.xml" Id="rId311" /><Relationship Type="http://schemas.openxmlformats.org/officeDocument/2006/relationships/customXml" Target="ink/ink149.xml" Id="rId353" /><Relationship Type="http://schemas.openxmlformats.org/officeDocument/2006/relationships/image" Target="media/image171.png" Id="rId395" /><Relationship Type="http://schemas.openxmlformats.org/officeDocument/2006/relationships/image" Target="media/image159.png" Id="rId409" /><Relationship Type="http://schemas.openxmlformats.org/officeDocument/2006/relationships/image" Target="media/image295.png" Id="rId560" /><Relationship Type="http://schemas.openxmlformats.org/officeDocument/2006/relationships/customXml" Target="ink/ink38.xml" Id="rId92" /><Relationship Type="http://schemas.openxmlformats.org/officeDocument/2006/relationships/image" Target="media/image78.png" Id="rId213" /><Relationship Type="http://schemas.openxmlformats.org/officeDocument/2006/relationships/image" Target="media/image183.png" Id="rId420" /><Relationship Type="http://schemas.openxmlformats.org/officeDocument/2006/relationships/image" Target="media/image99.png" Id="rId255" /><Relationship Type="http://schemas.openxmlformats.org/officeDocument/2006/relationships/customXml" Target="ink/ink122.xml" Id="rId297" /><Relationship Type="http://schemas.openxmlformats.org/officeDocument/2006/relationships/image" Target="media/image227.png" Id="rId462" /><Relationship Type="http://schemas.openxmlformats.org/officeDocument/2006/relationships/hyperlink" Target="https://www.investopedia.com/terms/j/journal.asp" TargetMode="External" Id="rId518" /><Relationship Type="http://schemas.openxmlformats.org/officeDocument/2006/relationships/image" Target="media/image460.png" Id="rId157" /><Relationship Type="http://schemas.openxmlformats.org/officeDocument/2006/relationships/image" Target="media/image130.png" Id="rId322" /><Relationship Type="http://schemas.openxmlformats.org/officeDocument/2006/relationships/image" Target="media/image71.png" Id="rId364" /><Relationship Type="http://schemas.openxmlformats.org/officeDocument/2006/relationships/image" Target="media/image18.png" Id="rId61" /><Relationship Type="http://schemas.openxmlformats.org/officeDocument/2006/relationships/image" Target="media/image610.png" Id="rId199" /><Relationship Type="http://schemas.openxmlformats.org/officeDocument/2006/relationships/image" Target="media/image307.png" Id="rId571" /><Relationship Type="http://schemas.openxmlformats.org/officeDocument/2006/relationships/image" Target="media/image210.png" Id="rId19" /><Relationship Type="http://schemas.openxmlformats.org/officeDocument/2006/relationships/customXml" Target="ink/ink91.xml" Id="rId224" /><Relationship Type="http://schemas.openxmlformats.org/officeDocument/2006/relationships/customXml" Target="ink/ink111.xml" Id="rId266" /><Relationship Type="http://schemas.openxmlformats.org/officeDocument/2006/relationships/image" Target="media/image207.png" Id="rId431" /><Relationship Type="http://schemas.openxmlformats.org/officeDocument/2006/relationships/image" Target="media/image230.png" Id="rId473" /><Relationship Type="http://schemas.openxmlformats.org/officeDocument/2006/relationships/hyperlink" Target="https://www.wallstreetmojo.com/general-journal-vs-general-ledger/" TargetMode="External" Id="rId529" /><Relationship Type="http://schemas.openxmlformats.org/officeDocument/2006/relationships/customXml" Target="ink/ink10.xml" Id="rId30" /><Relationship Type="http://schemas.openxmlformats.org/officeDocument/2006/relationships/customXml" Target="ink/ink52.xml" Id="rId126" /><Relationship Type="http://schemas.openxmlformats.org/officeDocument/2006/relationships/image" Target="media/image54.png" Id="rId168" /><Relationship Type="http://schemas.openxmlformats.org/officeDocument/2006/relationships/customXml" Target="ink/ink140.xml" Id="rId333" /><Relationship Type="http://schemas.openxmlformats.org/officeDocument/2006/relationships/image" Target="media/image275.png" Id="rId540" /><Relationship Type="http://schemas.openxmlformats.org/officeDocument/2006/relationships/customXml" Target="ink/ink30.xml" Id="rId72" /><Relationship Type="http://schemas.openxmlformats.org/officeDocument/2006/relationships/image" Target="media/image145.jpeg" Id="rId375" /><Relationship Type="http://schemas.openxmlformats.org/officeDocument/2006/relationships/image" Target="media/image320.png" Id="rId582" /><Relationship Type="http://schemas.openxmlformats.org/officeDocument/2006/relationships/styles" Target="styles.xml" Id="rId3" /><Relationship Type="http://schemas.openxmlformats.org/officeDocument/2006/relationships/image" Target="media/image89.png" Id="rId235" /><Relationship Type="http://schemas.openxmlformats.org/officeDocument/2006/relationships/image" Target="media/image148.png" Id="rId400" /><Relationship Type="http://schemas.openxmlformats.org/officeDocument/2006/relationships/image" Target="media/image205.png" Id="rId442" /><Relationship Type="http://schemas.openxmlformats.org/officeDocument/2006/relationships/image" Target="media/image233.png" Id="rId484" /><Relationship Type="http://schemas.openxmlformats.org/officeDocument/2006/relationships/image" Target="media/image390.png" Id="rId137" /><Relationship Type="http://schemas.openxmlformats.org/officeDocument/2006/relationships/image" Target="media/image120.png" Id="rId302" /><Relationship Type="http://schemas.openxmlformats.org/officeDocument/2006/relationships/image" Target="media/image142.png" Id="rId344" /><Relationship Type="http://schemas.openxmlformats.org/officeDocument/2006/relationships/image" Target="media/image10.png" Id="rId41" /><Relationship Type="http://schemas.openxmlformats.org/officeDocument/2006/relationships/image" Target="media/image24.png" Id="rId83" /><Relationship Type="http://schemas.openxmlformats.org/officeDocument/2006/relationships/image" Target="media/image510.png" Id="rId179" /><Relationship Type="http://schemas.openxmlformats.org/officeDocument/2006/relationships/customXml" Target="ink/ink154.xml" Id="rId386" /><Relationship Type="http://schemas.openxmlformats.org/officeDocument/2006/relationships/image" Target="media/image287.png" Id="rId551" /><Relationship Type="http://schemas.openxmlformats.org/officeDocument/2006/relationships/customXml" Target="ink/ink76.xml" Id="rId190" /><Relationship Type="http://schemas.openxmlformats.org/officeDocument/2006/relationships/customXml" Target="ink/ink82.xml" Id="rId204" /><Relationship Type="http://schemas.openxmlformats.org/officeDocument/2006/relationships/customXml" Target="ink/ink101.xml" Id="rId246" /><Relationship Type="http://schemas.openxmlformats.org/officeDocument/2006/relationships/customXml" Target="ink/ink118.xml" Id="rId288" /><Relationship Type="http://schemas.openxmlformats.org/officeDocument/2006/relationships/image" Target="media/image162.png" Id="rId411" /><Relationship Type="http://schemas.openxmlformats.org/officeDocument/2006/relationships/image" Target="media/image219.png" Id="rId453" /><Relationship Type="http://schemas.openxmlformats.org/officeDocument/2006/relationships/image" Target="media/image254.png" Id="rId509" /><Relationship Type="http://schemas.openxmlformats.org/officeDocument/2006/relationships/customXml" Target="ink/ink45.xml" Id="rId106" /><Relationship Type="http://schemas.openxmlformats.org/officeDocument/2006/relationships/customXml" Target="ink/ink130.xml" Id="rId313" /><Relationship Type="http://schemas.openxmlformats.org/officeDocument/2006/relationships/image" Target="media/image259.png" Id="rId495" /><Relationship Type="http://schemas.openxmlformats.org/officeDocument/2006/relationships/customXml" Target="ink/ink21.xml" Id="rId52" /><Relationship Type="http://schemas.openxmlformats.org/officeDocument/2006/relationships/customXml" Target="ink/ink39.xml" Id="rId94" /><Relationship Type="http://schemas.openxmlformats.org/officeDocument/2006/relationships/customXml" Target="ink/ink63.xml" Id="rId148" /><Relationship Type="http://schemas.openxmlformats.org/officeDocument/2006/relationships/image" Target="media/image64.png" Id="rId355" /><Relationship Type="http://schemas.openxmlformats.org/officeDocument/2006/relationships/image" Target="media/image172.png" Id="rId397" /><Relationship Type="http://schemas.openxmlformats.org/officeDocument/2006/relationships/hyperlink" Target="https://www.investopedia.com/ask/answers/030915/whats-difference-between-general-ledger-and-general-journal.asp" TargetMode="External" Id="rId520" /><Relationship Type="http://schemas.openxmlformats.org/officeDocument/2006/relationships/image" Target="media/image297.png" Id="rId562" /><Relationship Type="http://schemas.openxmlformats.org/officeDocument/2006/relationships/image" Target="media/image79.png" Id="rId215" /><Relationship Type="http://schemas.openxmlformats.org/officeDocument/2006/relationships/image" Target="media/image100.png" Id="rId257" /><Relationship Type="http://schemas.openxmlformats.org/officeDocument/2006/relationships/image" Target="media/image185.png" Id="rId422" /><Relationship Type="http://schemas.openxmlformats.org/officeDocument/2006/relationships/customXml" Target="ink/ink162.xml" Id="rId464" /><Relationship Type="http://schemas.openxmlformats.org/officeDocument/2006/relationships/customXml" Target="ink/ink123.xml" Id="rId299" /><Relationship Type="http://schemas.openxmlformats.org/officeDocument/2006/relationships/image" Target="media/image19.png" Id="rId63" /><Relationship Type="http://schemas.openxmlformats.org/officeDocument/2006/relationships/image" Target="media/image29.png" Id="rId159" /><Relationship Type="http://schemas.openxmlformats.org/officeDocument/2006/relationships/image" Target="media/image82.png" Id="rId366" /><Relationship Type="http://schemas.openxmlformats.org/officeDocument/2006/relationships/image" Target="media/image309.png" Id="rId573" /><Relationship Type="http://schemas.openxmlformats.org/officeDocument/2006/relationships/customXml" Target="ink/ink92.xml" Id="rId226" /><Relationship Type="http://schemas.openxmlformats.org/officeDocument/2006/relationships/image" Target="media/image195.png" Id="rId433" /><Relationship Type="http://schemas.openxmlformats.org/officeDocument/2006/relationships/customXml" Target="ink/ink31.xml" Id="rId74" /><Relationship Type="http://schemas.openxmlformats.org/officeDocument/2006/relationships/image" Target="media/image237.png" Id="rId500" /><Relationship Type="http://schemas.openxmlformats.org/officeDocument/2006/relationships/image" Target="media/image322.png" Id="rId584" /><Relationship Type="http://schemas.openxmlformats.org/officeDocument/2006/relationships/webSettings" Target="webSettings.xml" Id="rId5" /><Relationship Type="http://schemas.openxmlformats.org/officeDocument/2006/relationships/image" Target="media/image90.png" Id="rId237" /><Relationship Type="http://schemas.openxmlformats.org/officeDocument/2006/relationships/image" Target="media/image208.png" Id="rId444" /><Relationship Type="http://schemas.openxmlformats.org/officeDocument/2006/relationships/hyperlink" Target="https://docs.oracle.com/en/cloud/saas/financials/24b/oedmf/racustomertrxall-5191.html" TargetMode="External" Id="rId290" /><Relationship Type="http://schemas.openxmlformats.org/officeDocument/2006/relationships/image" Target="media/image121.png" Id="rId304" /><Relationship Type="http://schemas.openxmlformats.org/officeDocument/2006/relationships/customXml" Target="ink/ink155.xml" Id="rId388" /><Relationship Type="http://schemas.openxmlformats.org/officeDocument/2006/relationships/image" Target="media/image263.png" Id="rId511" /><Relationship Type="http://schemas.openxmlformats.org/officeDocument/2006/relationships/image" Target="media/image25.png" Id="rId85" /><Relationship Type="http://schemas.openxmlformats.org/officeDocument/2006/relationships/customXml" Target="ink/ink64.xml" Id="rId150" /><Relationship Type="http://schemas.openxmlformats.org/officeDocument/2006/relationships/customXml" Target="ink/ink102.xml" Id="rId248" /><Relationship Type="http://schemas.openxmlformats.org/officeDocument/2006/relationships/image" Target="media/image220.png" Id="rId455" /><Relationship Type="http://schemas.openxmlformats.org/officeDocument/2006/relationships/customXml" Target="ink/ink46.xml" Id="rId108" /><Relationship Type="http://schemas.openxmlformats.org/officeDocument/2006/relationships/customXml" Target="ink/ink131.xml" Id="rId315" /><Relationship Type="http://schemas.openxmlformats.org/officeDocument/2006/relationships/hyperlink" Target="https://www.investopedia.com/ask/answers/030915/whats-difference-between-general-ledger-and-general-journal.asp" TargetMode="External" Id="rId522" /><Relationship Type="http://schemas.openxmlformats.org/officeDocument/2006/relationships/customXml" Target="ink/ink40.xml" Id="rId96" /><Relationship Type="http://schemas.openxmlformats.org/officeDocument/2006/relationships/image" Target="media/image38.png" Id="rId161" /><Relationship Type="http://schemas.openxmlformats.org/officeDocument/2006/relationships/image" Target="media/image173.png" Id="rId399" /></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1T11:32:25.640"/>
    </inkml:context>
    <inkml:brush xml:id="br0">
      <inkml:brushProperty name="width" value="0.035" units="cm"/>
      <inkml:brushProperty name="height" value="0.035" units="cm"/>
      <inkml:brushProperty name="color" value="#DA0C07"/>
      <inkml:brushProperty name="inkEffects" value="lava"/>
      <inkml:brushProperty name="anchorX" value="-58930.50781"/>
      <inkml:brushProperty name="anchorY" value="-7753.2085"/>
      <inkml:brushProperty name="scaleFactor" value="0.5"/>
    </inkml:brush>
    <inkml:brush xml:id="br1">
      <inkml:brushProperty name="width" value="0.035" units="cm"/>
      <inkml:brushProperty name="height" value="0.035" units="cm"/>
      <inkml:brushProperty name="color" value="#DA0C07"/>
      <inkml:brushProperty name="inkEffects" value="lava"/>
      <inkml:brushProperty name="anchorX" value="-59954.35938"/>
      <inkml:brushProperty name="anchorY" value="-9203.14063"/>
      <inkml:brushProperty name="scaleFactor" value="0.5"/>
    </inkml:brush>
    <inkml:brush xml:id="br2">
      <inkml:brushProperty name="width" value="0.035" units="cm"/>
      <inkml:brushProperty name="height" value="0.035" units="cm"/>
      <inkml:brushProperty name="color" value="#DA0C07"/>
      <inkml:brushProperty name="inkEffects" value="lava"/>
      <inkml:brushProperty name="anchorX" value="-61010.79297"/>
      <inkml:brushProperty name="anchorY" value="-10031.33398"/>
      <inkml:brushProperty name="scaleFactor" value="0.5"/>
    </inkml:brush>
    <inkml:brush xml:id="br3">
      <inkml:brushProperty name="width" value="0.035" units="cm"/>
      <inkml:brushProperty name="height" value="0.035" units="cm"/>
      <inkml:brushProperty name="color" value="#DA0C07"/>
      <inkml:brushProperty name="inkEffects" value="lava"/>
      <inkml:brushProperty name="anchorX" value="-62568.27734"/>
      <inkml:brushProperty name="anchorY" value="-11022.52539"/>
      <inkml:brushProperty name="scaleFactor" value="0.5"/>
    </inkml:brush>
    <inkml:brush xml:id="br4">
      <inkml:brushProperty name="width" value="0.035" units="cm"/>
      <inkml:brushProperty name="height" value="0.035" units="cm"/>
      <inkml:brushProperty name="color" value="#DA0C07"/>
      <inkml:brushProperty name="inkEffects" value="lava"/>
      <inkml:brushProperty name="anchorX" value="-63649.17188"/>
      <inkml:brushProperty name="anchorY" value="-11840.85352"/>
      <inkml:brushProperty name="scaleFactor" value="0.5"/>
    </inkml:brush>
  </inkml:definitions>
  <inkml:trace contextRef="#ctx0" brushRef="#br0">91 0 24575,'0'0'0,"-3"0"0,-5 0 0,-2 0 0,-1 4 0,-1-1 0,2 4 0,-2 0 0,3 2 0,2 3 0,3 1 0,1 3 0,2 0 0,0 5 0,1 1 0,1 0 0,-1-1 0,1-1 0,-1 2 0,0 1 0,0-2 0,0 0 0,0-1 0,0-1 0,0-1 0,0 0 0,0-1 0,0 1 0,0-1 0,0 1 0,0-1 0,0 1 0,0-1 0,0 4 0,4 4 0,0 0 0,3-1 0,3-4 0,-1-3 0,3-4 0,1-5 0,2-3 0,1-2 0,0-2 0,2-2 0,-1 1 0,1-1 0,0 0 0,-3-3 0,-1 0 0,0 0 0,-3-2 0,1 0 0,1 1 0,-3 1 0</inkml:trace>
  <inkml:trace contextRef="#ctx0" brushRef="#br1" timeOffset="1846.9">2 352 24575,'0'0'0,"3"0"0,5 0 0,3 0 0,3-4 0,2 1 0,1-1 0,1 1 0,0 1 0,1 0 0,-1 2 0,0-1 0,0 1 0,0 0 0,-4 1 0</inkml:trace>
  <inkml:trace contextRef="#ctx0" brushRef="#br2" timeOffset="48132.13">461 298 24575,'0'0'0,"0"6"0,0 6 0,0 2 0,0 3 0,0 4 0,0 5 0,0 0 0,0-1 0,0-1 0,0-3 0,0 6 0,0 0 0,0-2 0,0-2 0,-3-4 0,-1-3 0,0-1 0,1 0 0,1 1 0,1-1 0,3-2 0,2-6 0,3-8 0,0-9 0,-1-6 0,2 1 0,-1-5 0,-2-5 0,2-3 0,-1 0 0,3 2 0,1 2 0,0-2 0,1 6 0,2-2 0,1 1 0,-2-3 0,1 1 0,-3 1 0,-2 1 0,1 4 0,1 2 0,2 3 0,2 5 0,-2-1 0,4 1 0,-2 7 0,1 4 0,-3 5 0,-3 4 0,-4 3 0,-2 2 0,-1 0 0,-2 1 0,0-1 0,-1 1 0,1-1 0,-1 0 0,1 0 0,-1-1 0,1 1 0,0 3 0,0 0 0,0 1 0,0-2 0,0 0 0,0-1 0,0-1 0,0 0 0,0 0 0,0-1 0,4-3 0,3-3 0,4-5 0,3-2 0,1-2 0,3-2 0,0-4 0,-3-3 0,-4-8 0,0 0 0,0-4 0,2-2 0,-2 0 0,1-7 0,1 1 0,-2-3 0,-3 2 0,-2-2 0,1 3 0,-2-1 0,-1 2 0,-1-2 0,-2 3 0,4-3 0,-1-1 0,-1 2 0,0 2 0,-1-2 0,-4-1 0,-1 1 0,-1 2 0,1 2 0,-3 3 0,1 0 0,1-2 0,1 1 0,0 11 0,3 10 0,0 0 0,0 0 0,0 0 0,-1 0 0,1 0 0,0 0 0,0 0 0,0 0 0,0 0 0,0-1 0,0 1 0,0 0 0,0 0 0,0 0 0,0 0 0,0 0 0,-1 0 0,1 0 0,0 0 0,0 0 0,0 0 0,0 0 0,0 0 0,0 0 0,0 0 0,0 0 0,-1 0 0,1 0 0,0 0 0,0 0 0,0 0 0,0 0 0,0 0 0,0 0 0,0 0 0,0 0 0,-1 0 0,1 1 0,0-1 0,0 0 0,0 0 0,0 0 0,0 0 0,0 0 0,0 0 0,0 0 0,0 0 0,0 0 0,0 0 0,0 0 0,0 1 0,0-1 0,0 0 0,0 0 0,-1 0 0,-3 13 0,0 13 0,1 11 0,1 11 0,1 2 0,1 3 0,-1 2 0,2-8 0,2-3 0,1-5 0,7-9 0,-1-5 0,3-9 0,2-2 0,1-1 0,1-4 0,0-2 0,1-3 0,0-5 0,0-2 0,-4-4 0,-3-4 0,-1 1 0,-2-2 0,1-1 0,-2-2 0,2-1 0,-2 3 0</inkml:trace>
  <inkml:trace contextRef="#ctx0" brushRef="#br3" timeOffset="49517.18">884 228 24575,'0'0'0,"6"0"0,6 0 0,3 0 0,1 0 0,2 0 0,1 0 0,0 0 0,-1 0 0,1-3 0,-1-1 0,0 1 0,0 0 0,-4-3 0,0 1 0,-3 1 0</inkml:trace>
  <inkml:trace contextRef="#ctx0" brushRef="#br4" timeOffset="52345.54">1289 352 24575,'0'0'0,"6"-9"0,3-18 0,1-5 0,0-6 0,-2 2 0,-2 3 0,-6 4 0,-5 8 0,3 19 0,2 1 0,-1 0 0,0 0 0,0-1 0,0 1 0,0 0 0,0 0 0,0 0 0,0 0 0,-3-1 0,-13-7 0,-3 5 0,3 6 0,0 6 0,1 0 0,3 4 0,0 1 0,0 2 0,2 2 0,3 0 0,-1 4 0,-1-3 0,1 0 0,-1 0 0,-3 2 0,0 1 0,-3 4 0,0-1 0,2-1 0,0-2 0,3 0 0,3-2 0,3 0 0,2-2 0,2 1 0,4-4 0,1 0 0,1-1 0,2-2 0,3 1 0,2 4 0,3-2 0,1-2 0,2-4 0,0-3 0,0-2 0,0-1 0,0-6 0,7-3 0,3-4 0,8-4 0,2-1 0,5-2 0,7-7 0,-1-1 0,-1-3 0,1 1 0,-7-1 0,0 2 0,-5 2 0,-6 2 0,-1-1 0,-4 4 0,-2 2 0,-7 1 0,-1 1 0,-5 0 0,-4-1 0,-3 0 0,-2 0 0,-1 0 0,-2-1 0,1 1 0,-5 2 0,-2 5 0,-5 7 0,-2 6 0,-2 6 0,2 4 0,0 3 0,-1 2 0,0-3 0,2 1 0,0-4 0,3 0 0,-4-4 0,-2-1 0,-1-3 0,-1-2 0,0-1 0,3 3 0,8-1 0,6 0 0,8 0 0,8-1 0,8-1 0,2 3 0,3 0 0,0-1 0,2 0 0,-6 2 0,-2 0 0,-3 0 0,-1-2 0,-1-1 0,-1-1 0,1 0 0,0-1 0,0 0 0,0 0 0,-3-4 0,0 0 0,-7 4 0,-6 4 0,-7 4 0,-5 5 0,-1 2 0,2 2 0,2 1 0,3 1 0,2-1 0,2 4 0,0 0 0,5 0 0,0-2 0,4-3 0,-1-2 0,3-4 0,1-3 0,0-3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8T03:37:43.290"/>
    </inkml:context>
    <inkml:brush xml:id="br0">
      <inkml:brushProperty name="width" value="0.035" units="cm"/>
      <inkml:brushProperty name="height" value="0.035" units="cm"/>
      <inkml:brushProperty name="color" value="#AE198D"/>
      <inkml:brushProperty name="inkEffects" value="galaxy"/>
      <inkml:brushProperty name="anchorX" value="-152429.39063"/>
      <inkml:brushProperty name="anchorY" value="-132016.71875"/>
      <inkml:brushProperty name="scaleFactor" value="0.5"/>
    </inkml:brush>
  </inkml:definitions>
  <inkml:trace contextRef="#ctx0" brushRef="#br0">2 1 24575,'0'0'0,"3"3"0,5 1 0,-1 3 0,-1 3 0,-1 3 0,-1 2 0,-2 2 0,-4-3 0,-1 4 0,-1 0 0,-3-2 0,1 2 0,1 1 0,1 0 0,1 0 0,2 3 0,0 0 0,1 0 0,0-1 0,0-1 0,0-1 0,4-4 0,4-4 0,2-4 0,4-3 0,2-3 0,1-1 0,2 0 0,-5-4 0,1-1 0,0 1 0,0 0 0,1 2 0,-4-3 0,2 0 0,-4-2 0,1 0 0,-3-2 0,6 1 0,1 2 0,-2-6 0,1-1 0,1 0 0,-3-1 0,0 3 0,1 3 0,2 2 0,-4 0 0,-2-3 0,1-2 0,-2-2 0,-3-3 0,-1 0 0,-6 2 0,-4 3 0,-5 4 0,1-1 0,1-1 0,2-3 0,-1 2 0,2-2 0,-3 3 0,-1 2 0,1-2 0,-6 2 0,-1-1 0,-2 1 0,-1 1 0,0 2 0,1 2 0,-1 1 0,1 0 0,0 1 0,0 1 0,4 2 0,0 1 0,0 3 0,3 4 0,-1-2 0,3 3 0,-1 1 0,-2-2 0,3 1 0,1-2 0</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0T06:01:51.342"/>
    </inkml:context>
    <inkml:brush xml:id="br0">
      <inkml:brushProperty name="width" value="0.035" units="cm"/>
      <inkml:brushProperty name="height" value="0.035" units="cm"/>
      <inkml:brushProperty name="color" value="#DA0C07"/>
      <inkml:brushProperty name="inkEffects" value="lava"/>
      <inkml:brushProperty name="anchorX" value="-41256.01563"/>
      <inkml:brushProperty name="anchorY" value="-31172.22461"/>
      <inkml:brushProperty name="scaleFactor" value="0.50087"/>
    </inkml:brush>
  </inkml:definitions>
  <inkml:trace contextRef="#ctx0" brushRef="#br0">0 261 24575,'0'0'0,"4"0"0,5 0 0,5 0 0,3 0 0,3 0 0,1 0 0,-3-9 0,0 0 0,1 0 0,0 2 0,1 1 0,1 3 0,0 1 0,6 1 0,-1 1 0,1 0 0,-1 1 0,-1-1 0,-1 1 0,-1-1 0,-1 0 0,1 0 0,-2 0 0,1 0 0,0 0 0,0 0 0,0 0 0,-4 4 0,-1 1 0,5-1 0,1 0 0,1-2 0,0 0 0,0-1 0,-1-1 0,-8-4 0,-11-1 0,-8-4 0,-9-3 0,-4 0 0,-5-2 0,0 2 0,-2 2 0,4-1 0,1-2 0,0 2 0,0-2 0,-1-2 0,4-3 0,-1-1 0,5-2 0,-2 0 0,8 7 0,7 9 0,7 10 0,11 11 0,9 6 0,6 4 0,2 1 0,-2-1 0,-2-5 0,-3-5 0,-8-1 0,-1-5 0,-2 5 0,0-1 0,1-3 0,-3 1 0,0 2 0,-4 3 0,-2 1 0,-9-2 0,-7-4 0,-10 6 0,-6 0 0,-3-1 0,-1 4 0,-13 2 0,0 0 0,6 1 0,3-5 0,8 0 0,2-5 0,7 0 0,0-3 0,3 1 0,-1-2 0,2 1 0,-2-1 0,2 1 0,-2-1 0,1-2 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0T06:41:02.071"/>
    </inkml:context>
    <inkml:brush xml:id="br0">
      <inkml:brushProperty name="width" value="0.035" units="cm"/>
      <inkml:brushProperty name="height" value="0.035" units="cm"/>
      <inkml:brushProperty name="color" value="#DA0C07"/>
      <inkml:brushProperty name="inkEffects" value="lava"/>
      <inkml:brushProperty name="anchorX" value="-83835.26563"/>
      <inkml:brushProperty name="anchorY" value="-71670.13281"/>
      <inkml:brushProperty name="scaleFactor" value="0.50087"/>
    </inkml:brush>
  </inkml:definitions>
  <inkml:trace contextRef="#ctx0" brushRef="#br0">86 0 24575,'0'0'0,"4"4"0,5 1 0,5 0 0,-1 3 0,2-1 0,2 0 0,2 2 0,1-2 0,1 0 0,1-3 0,-4 3 0,-5 4 0,-4 3 0,-8-1 0,-8 2 0,-1 1 0,-1 3 0,2 1 0,-3 1 0,-2-4 0,-3 1 0,1 0 0,-1 5 0,-7 2 0,-1 4 0,-1-4 0,-1 4 0,1-6 0,0-5 0,5-2 0,5 0 0,5-3 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0T06:40:59.621"/>
    </inkml:context>
    <inkml:brush xml:id="br0">
      <inkml:brushProperty name="width" value="0.035" units="cm"/>
      <inkml:brushProperty name="height" value="0.035" units="cm"/>
      <inkml:brushProperty name="color" value="#DA0C07"/>
      <inkml:brushProperty name="inkEffects" value="lava"/>
      <inkml:brushProperty name="anchorX" value="-55022.58203"/>
      <inkml:brushProperty name="anchorY" value="-47327.37891"/>
      <inkml:brushProperty name="scaleFactor" value="0.50174"/>
    </inkml:brush>
  </inkml:definitions>
  <inkml:trace contextRef="#ctx0" brushRef="#br0">1 46 24575,'639'-45'0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0T06:40:54.542"/>
    </inkml:context>
    <inkml:brush xml:id="br0">
      <inkml:brushProperty name="width" value="0.035" units="cm"/>
      <inkml:brushProperty name="height" value="0.035" units="cm"/>
      <inkml:brushProperty name="color" value="#DA0C07"/>
      <inkml:brushProperty name="inkEffects" value="lava"/>
      <inkml:brushProperty name="anchorX" value="-83314.46875"/>
      <inkml:brushProperty name="anchorY" value="-71210.17188"/>
      <inkml:brushProperty name="scaleFactor" value="0.50087"/>
    </inkml:brush>
  </inkml:definitions>
  <inkml:trace contextRef="#ctx0" brushRef="#br0">77 1 24575,'0'0'0,"0"3"0,0 7 0,4-1 0,1 4 0,4-2 0,-1 2 0,3-2 0,-1 2 0,3 2 0,2-2 0,2-3 0,-2 1 0,1-2 0,-3 2 0,-3 3 0,-4 2 0,-2 2 0,-7 2 0,-6-2 0,-4 3 0,-5-2 0,1-1 0,0 1 0,-2 1 0,0 1 0,3 0 0,-1-4 0,4 0 0,-1-4 0,4 1 0,-3-3 0,4 1 0,1 2 0,-1 2 0,1-2 0</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0T06:40:51.094"/>
    </inkml:context>
    <inkml:brush xml:id="br0">
      <inkml:brushProperty name="width" value="0.035" units="cm"/>
      <inkml:brushProperty name="height" value="0.035" units="cm"/>
      <inkml:brushProperty name="color" value="#DA0C07"/>
      <inkml:brushProperty name="inkEffects" value="lava"/>
      <inkml:brushProperty name="anchorX" value="-81740.48438"/>
      <inkml:brushProperty name="anchorY" value="-70362.03125"/>
      <inkml:brushProperty name="scaleFactor" value="0.50087"/>
    </inkml:brush>
  </inkml:definitions>
  <inkml:trace contextRef="#ctx0" brushRef="#br0">1 1 24575,'0'0'0,"4"0"0,5 0 0,5 0 0,3 0 0,3 0 0,1 0 0,2 0 0,0 0 0,0 0 0,0 0 0,-1 0 0,1 0 0,-1 0 0,0 0 0,5 0 0,-1 0 0,1 0 0,-1 0 0,-2 0 0,0 0 0,-1 0 0,0 0 0,-1 0 0,0 0 0,0 0 0,0 0 0,0 0 0,0 0 0,0 0 0,0 0 0,0 0 0,0 0 0,0 0 0,-4 0 0</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0T06:40:46.523"/>
    </inkml:context>
    <inkml:brush xml:id="br0">
      <inkml:brushProperty name="width" value="0.035" units="cm"/>
      <inkml:brushProperty name="height" value="0.035" units="cm"/>
      <inkml:brushProperty name="color" value="#DA0C07"/>
      <inkml:brushProperty name="inkEffects" value="lava"/>
      <inkml:brushProperty name="anchorX" value="-80850.96094"/>
      <inkml:brushProperty name="anchorY" value="-69176.86719"/>
      <inkml:brushProperty name="scaleFactor" value="0.50087"/>
    </inkml:brush>
  </inkml:definitions>
  <inkml:trace contextRef="#ctx0" brushRef="#br0">0 1 24575,'0'0'0,"4"0"0,1 4 0,-1 5 0,5 4 0,-2 4 0,4-1 0,-2 1 0,3-3 0,2 0 0,-1 2 0,2-3 0,-4 2 0,-1 1 0,-4 1 0,-3 2 0,-1 2 0,-6-4 0,0 1 0,-6-5 0,-3 1 0,-4-3 0,2 6 0,-2-3 0,4-2 0</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0T06:40:42.515"/>
    </inkml:context>
    <inkml:brush xml:id="br0">
      <inkml:brushProperty name="width" value="0.035" units="cm"/>
      <inkml:brushProperty name="height" value="0.035" units="cm"/>
      <inkml:brushProperty name="color" value="#DA0C07"/>
      <inkml:brushProperty name="inkEffects" value="lava"/>
      <inkml:brushProperty name="anchorX" value="-53102.70313"/>
      <inkml:brushProperty name="anchorY" value="-45631.70313"/>
      <inkml:brushProperty name="scaleFactor" value="0.50174"/>
    </inkml:brush>
  </inkml:definitions>
  <inkml:trace contextRef="#ctx0" brushRef="#br0">0 0 24575,'310'12'0</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0T06:40:38.996"/>
    </inkml:context>
    <inkml:brush xml:id="br0">
      <inkml:brushProperty name="width" value="0.035" units="cm"/>
      <inkml:brushProperty name="height" value="0.035" units="cm"/>
      <inkml:brushProperty name="color" value="#DA0C07"/>
      <inkml:brushProperty name="inkEffects" value="lava"/>
      <inkml:brushProperty name="anchorX" value="-78615.96094"/>
      <inkml:brushProperty name="anchorY" value="-66988.45313"/>
      <inkml:brushProperty name="scaleFactor" value="0.50087"/>
    </inkml:brush>
  </inkml:definitions>
  <inkml:trace contextRef="#ctx0" brushRef="#br0">1 0 24575,'0'0'0,"3"0"0,2 5 0,4 0 0,4 3 0,-2 5 0,4-1 0,-3 2 0,1-2 0,-1 2 0,0-3 0,3-3 0,-3 2 0,3 3 0,1-3 0,-3 4 0,2 1 0,-4 2 0,3-2 0,1-3 0,-3 1 0,-6 1 0,-4 2 0,-7 6 0,-5 2 0,-6 2 0,-3-5 0,-2-5 0,3-1 0,-1-4 0,5 1 0,-1 1 0,4 3 0,-2-2 0,3 1 0,-2-3 0,3 2 0,1-3 0</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0T06:40:35.659"/>
    </inkml:context>
    <inkml:brush xml:id="br0">
      <inkml:brushProperty name="width" value="0.035" units="cm"/>
      <inkml:brushProperty name="height" value="0.035" units="cm"/>
      <inkml:brushProperty name="color" value="#DA0C07"/>
      <inkml:brushProperty name="inkEffects" value="lava"/>
      <inkml:brushProperty name="anchorX" value="-51123.05078"/>
      <inkml:brushProperty name="anchorY" value="-44170.23047"/>
      <inkml:brushProperty name="scaleFactor" value="0.50174"/>
    </inkml:brush>
  </inkml:definitions>
  <inkml:trace contextRef="#ctx0" brushRef="#br0">1 1 24575,'1259'0'0</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0T06:40:31.947"/>
    </inkml:context>
    <inkml:brush xml:id="br0">
      <inkml:brushProperty name="width" value="0.035" units="cm"/>
      <inkml:brushProperty name="height" value="0.035" units="cm"/>
      <inkml:brushProperty name="color" value="#DA0C07"/>
      <inkml:brushProperty name="inkEffects" value="lava"/>
      <inkml:brushProperty name="anchorX" value="-75527.39844"/>
      <inkml:brushProperty name="anchorY" value="-64809.21875"/>
      <inkml:brushProperty name="scaleFactor" value="0.50087"/>
    </inkml:brush>
  </inkml:definitions>
  <inkml:trace contextRef="#ctx0" brushRef="#br0">0 1 24575,'0'0'0,"0"4"0,5 5 0,4 0 0,4 4 0,5-2 0,-3 2 0,2-1 0,-3 0 0,0-1 0,-2 1 0,0-2 0,3-2 0,-3 2 0,2-3 0,-2 4 0,1-2 0,-3 2 0,-2 3 0,-2 3 0,-7-3 0,-2 2 0,-2 1 0,1 7 0,1 0 0,1 1 0,1 1 0,-5-6 0,1-1 0,1 0 0,0 0 0,1 1 0,2 0 0,0-3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8T03:37:37.546"/>
    </inkml:context>
    <inkml:brush xml:id="br0">
      <inkml:brushProperty name="width" value="0.035" units="cm"/>
      <inkml:brushProperty name="height" value="0.035" units="cm"/>
      <inkml:brushProperty name="color" value="#AE198D"/>
      <inkml:brushProperty name="inkEffects" value="galaxy"/>
      <inkml:brushProperty name="anchorX" value="-150824.71875"/>
      <inkml:brushProperty name="anchorY" value="-131290.90625"/>
      <inkml:brushProperty name="scaleFactor" value="0.5"/>
    </inkml:brush>
  </inkml:definitions>
  <inkml:trace contextRef="#ctx0" brushRef="#br0">142 443 24575,'0'0'0,"0"-3"0,0-5 0,0-3 0,0-2 0,0-3 0,0-1 0,0-1 0,0-1 0,0 1 0,0 0 0,0 0 0,0 0 0,0 0 0,0 0 0,0 0 0,0 1 0,0-1 0,0 1 0,0-1 0,0 0 0,0 1 0,-4 3 0,1 0 0,-1 0 0,-2 2 0,0 0 0,-3 0 0,-1 1 0,-4 3 0,-1 3 0,-1 2 0,-2 1 0,4 5 0,3 4 0,4 5 0,2 2 0,7-1 0,4-3 0,2 1 0,2-2 0,0 0 0,1-1 0,2-2 0,-2 1 0,1-1 0,4 2 0,2 3 0,-2 2 0,0-2 0,-4 5 0,0-2 0,-2 1 0,0-4 0,-2 1 0,1-2 0,-1 0 0,1-2 0,-1 2 0,-2 1 0,2-1 0,-2 1 0,2-2 0,-1 2 0,2 1 0,-1 1 0,2-1 0,-2 0 0,2 2 0,1-3 0,-1 1 0,1 1 0,5 1 0,2 2 0,2 0 0,-4 1 0,0-3 0,-5 0 0,1-3 0,-3 0 0,-2 2 0,-3 0 0,2-2 0,-2 2 0,4 0 0,1-2 0,0 1 0,-1 1 0,1-3 0,-2 2 0,-2 1 0,-1 4 0,-2 3 0,-4-4 0,-5-3 0,-4-4 0,1-10 0,-2-4 0,-2-5 0,2-3 0,-1 1 0,3-2 0,3 0 0,2-2 0,6 0 0,1-1 0,5 3 0,0 0 0,2 3 0,3 4 0,2 2 0,2 2 0,1 2 0,1 1 0,-1 1 0,1-1 0,1 1 0,-1-1 0,-4 4 0,4 0 0,-1-1 0,2 0 0,-1-1 0,1 0 0,-1-2 0,0 0 0,0 1 0,0-2 0,-4-2 0,0-1 0,-4-3 0,1 0 0,1 2 0,-2-3 0,-2-2 0,0 1 0,-1-2 0,-2-2 0,-2-1 0,-1-2 0,-1 0 0,0-2 0,-2 0 0,1 1 0,0-1 0,-1 0 0,1 0 0,0 0 0,0 4 0</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0T06:40:29.574"/>
    </inkml:context>
    <inkml:brush xml:id="br0">
      <inkml:brushProperty name="width" value="0.035" units="cm"/>
      <inkml:brushProperty name="height" value="0.035" units="cm"/>
      <inkml:brushProperty name="color" value="#DA0C07"/>
      <inkml:brushProperty name="inkEffects" value="lava"/>
      <inkml:brushProperty name="anchorX" value="-49532.03125"/>
      <inkml:brushProperty name="anchorY" value="-42774.23828"/>
      <inkml:brushProperty name="scaleFactor" value="0.50174"/>
    </inkml:brush>
  </inkml:definitions>
  <inkml:trace contextRef="#ctx0" brushRef="#br0">1 88 24575,'552'-88'0</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0T06:40:26.234"/>
    </inkml:context>
    <inkml:brush xml:id="br0">
      <inkml:brushProperty name="width" value="0.035" units="cm"/>
      <inkml:brushProperty name="height" value="0.035" units="cm"/>
      <inkml:brushProperty name="color" value="#DA0C07"/>
      <inkml:brushProperty name="inkEffects" value="lava"/>
      <inkml:brushProperty name="anchorX" value="-73228.74219"/>
      <inkml:brushProperty name="anchorY" value="-62716.89844"/>
      <inkml:brushProperty name="scaleFactor" value="0.50087"/>
    </inkml:brush>
  </inkml:definitions>
  <inkml:trace contextRef="#ctx0" brushRef="#br0">0 1 24575,'0'0'0,"4"0"0,5 0 0,5 0 0,3 0 0,3 0 0,1 4 0,2 0 0,0 1 0,0-2 0,0 0 0,-1-2 0,-3 5 0,-2-1 0,1-1 0,0 0 0,2-1 0,4-2 0,-2 5 0,-9 3 0,-13-9 0,0 1 0,1 0 0,-1-1 0,0 1 0,1 0 0,-1-1 0,0 1 0,0 0 0,1 0 0,-1-1 0,0 1 0,0 0 0,0 0 0,0 0 0,0-1 0,0 2 0,-2 15 0,-6-2 0,-6 2 0,-4-4 0,2 2 0,-1 1 0,-2 1 0,4 2 0,-1 2 0,-1-5 0,4 11 0,-2-1 0,-1 2 0,3-1 0,3 4 0,-2-6 0,-1-2 0,2-1 0,2 0 0,2-6 0</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0T06:40:23.923"/>
    </inkml:context>
    <inkml:brush xml:id="br0">
      <inkml:brushProperty name="width" value="0.035" units="cm"/>
      <inkml:brushProperty name="height" value="0.035" units="cm"/>
      <inkml:brushProperty name="color" value="#DA0C07"/>
      <inkml:brushProperty name="inkEffects" value="lava"/>
      <inkml:brushProperty name="anchorX" value="-47937.88281"/>
      <inkml:brushProperty name="anchorY" value="-41317.57422"/>
      <inkml:brushProperty name="scaleFactor" value="0.50174"/>
    </inkml:brush>
  </inkml:definitions>
  <inkml:trace contextRef="#ctx0" brushRef="#br0">1 0 24575,'641'0'0</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0T06:40:21.171"/>
    </inkml:context>
    <inkml:brush xml:id="br0">
      <inkml:brushProperty name="width" value="0.035" units="cm"/>
      <inkml:brushProperty name="height" value="0.035" units="cm"/>
      <inkml:brushProperty name="color" value="#DA0C07"/>
      <inkml:brushProperty name="inkEffects" value="lava"/>
      <inkml:brushProperty name="anchorX" value="-70924.36719"/>
      <inkml:brushProperty name="anchorY" value="-60595.91016"/>
      <inkml:brushProperty name="scaleFactor" value="0.50087"/>
    </inkml:brush>
  </inkml:definitions>
  <inkml:trace contextRef="#ctx0" brushRef="#br0">0 1 24575,'0'0'0,"4"0"0,6 0 0,4 0 0,-2 4 0,-1 5 0,2 0 0,1 3 0,3-1 0,2-2 0,-4 2 0,2-2 0,-3 2 0,0-2 0,1-2 0,-2 2 0,1-1 0,-3 2 0,-3 4 0,-6-2 0,-8 2 0,-6-3 0,-4-2 0,0 1 0,-2-1 0,0 2 0,-2-2 0,4 2 0,3 7 0,0 3 0,4 3 0,-2 0 0,-3 0 0,3 0 0,-3-5 0,3 0 0,2-6 0</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0T06:40:17.855"/>
    </inkml:context>
    <inkml:brush xml:id="br0">
      <inkml:brushProperty name="width" value="0.035" units="cm"/>
      <inkml:brushProperty name="height" value="0.035" units="cm"/>
      <inkml:brushProperty name="color" value="#DA0C07"/>
      <inkml:brushProperty name="inkEffects" value="lava"/>
      <inkml:brushProperty name="anchorX" value="-46586.39453"/>
      <inkml:brushProperty name="anchorY" value="-39865.37109"/>
      <inkml:brushProperty name="scaleFactor" value="0.50174"/>
    </inkml:brush>
  </inkml:definitions>
  <inkml:trace contextRef="#ctx0" brushRef="#br0">1 22 24575,'353'-23'0</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0T06:28:51.902"/>
    </inkml:context>
    <inkml:brush xml:id="br0">
      <inkml:brushProperty name="width" value="0.035" units="cm"/>
      <inkml:brushProperty name="height" value="0.035" units="cm"/>
      <inkml:brushProperty name="color" value="#DA0C07"/>
      <inkml:brushProperty name="inkEffects" value="lava"/>
      <inkml:brushProperty name="anchorX" value="-69996.35156"/>
      <inkml:brushProperty name="anchorY" value="-56072.37109"/>
      <inkml:brushProperty name="scaleFactor" value="0.50087"/>
    </inkml:brush>
    <inkml:brush xml:id="br1">
      <inkml:brushProperty name="width" value="0.035" units="cm"/>
      <inkml:brushProperty name="height" value="0.035" units="cm"/>
      <inkml:brushProperty name="color" value="#DA0C07"/>
      <inkml:brushProperty name="inkEffects" value="lava"/>
      <inkml:brushProperty name="anchorX" value="-67493.77344"/>
      <inkml:brushProperty name="anchorY" value="-55731.05078"/>
      <inkml:brushProperty name="scaleFactor" value="0.50087"/>
    </inkml:brush>
    <inkml:brush xml:id="br2">
      <inkml:brushProperty name="width" value="0.035" units="cm"/>
      <inkml:brushProperty name="height" value="0.035" units="cm"/>
      <inkml:brushProperty name="color" value="#DA0C07"/>
      <inkml:brushProperty name="inkEffects" value="lava"/>
      <inkml:brushProperty name="anchorX" value="-68957.76563"/>
      <inkml:brushProperty name="anchorY" value="-56866.01953"/>
      <inkml:brushProperty name="scaleFactor" value="0.50087"/>
    </inkml:brush>
  </inkml:definitions>
  <inkml:trace contextRef="#ctx0" brushRef="#br0">4555 0 24575,'0'0'0,"-4"0"0,-5 0 0,0 5 0,-4 0 0,-2 3 0,-3 1 0,-2-2 0,-2-2 0,0 3 0,0-1 0,-1 3 0,1-2 0,-1-1 0,1-2 0,0 3 0,-1-2 0,6 4 0,-5-2 0,-1 0 0,1-3 0,3 2 0,1 0 0,4 2 0,-1 0 0,0-2 0,-2-2 0,-1-2 0,-2 3 0,-1 0 0,-1-2 0,0 4 0,-1-1 0,1 3 0,0-1 0,-5-1 0,4 1 0,1-1 0,1-1 0,0 2 0,0-2 0,-1 8 0,1-2 0,-1-1 0,0-3 0,0-3 0,0-2 0,0-3 0,4 4 0,1-1 0,-1 0 0,-5 4 0,-1-2 0,-1 0 0,1-1 0,-1 2 0,2-1 0,-1-1 0,2-1 0,-5-2 0,4 4 0,1 0 0,1-2 0,0 0 0,1-1 0,3 2 0,0 1 0,-5-1 0,-1-2 0,0 0 0,-2-1 0,1-2 0,1 1 0,0-2 0,0 1 0,5 4 0,1 0 0,-1 1 0,0-2 0,3 4 0,0-1 0,2 4 0,4 3 0,4-1 0</inkml:trace>
  <inkml:trace contextRef="#ctx0" brushRef="#br1" timeOffset="2469.19">2985 267 24575,'0'0'0,"0"4"0,0 5 0,0 5 0,0 3 0,0 2 0,0 3 0,0 0 0,-4 1 0,-1 0 0,1 0 0,0 0 0,2-1 0,0 1 0,1-1 0,1 0 0,-5-4 0,1-1 0,-1 1 0,6-5 0,6-2 0,4-4 0,6-8 0,2-2 0,3 0 0,1-1 0,4-4 0,1 1 0,4 1 0,-5-8 0,2 2 0,-1 1 0,-1 3 0,2 3 0,0 1 0,-2 3 0,0 0 0,-3 1 0,0 1 0,-1-1 0,-1 1 0,0-1 0,0 1 0,0-1 0,-1 0 0,1 0 0,0 0 0,-4 0 0</inkml:trace>
  <inkml:trace contextRef="#ctx0" brushRef="#br2" timeOffset="9925.77">2345 818 24575,'0'0'0,"-7"0"0,-13 0 0,-11 0 0,-8 0 0,-1 0 0,-2 4 0,-1 1 0,-6-1 0,5 0 0,-1 3 0,6-1 0,0 0 0,0-2 0,0-1 0,-2-2 0,-2 0 0,5-1 0,-6 0 0,5 0 0,2 0 0,6-1 0,-2 1 0,3 0 0,2 0 0,3 0 0,-4 4 0,-3 5 0,1 0 0,-4-1 0,7 3 0,2-2 0,2-2 0,2-1 0,1-3 0,-1 3 0,1 3 0,0 0 0,-5 4 0,0 2 0,-1-2 0,6 2 0,1-3 0,1 1 0,-1-2 0,-4-2 0,-1-4 0,-1 3 0,1-2 0,-4-2 0,1 4 0,-4 8 0,1-1 0,2 2 0,1-2 0,2-3 0,2 0 0,1-3 0,-3-2 0,0-3 0,-1-2 0,2 0 0,0 2 0,2 1 0,0-1 0,0-1 0,1-1 0,0 0 0,1-1 0,-1-1 0,-5 4 0,-8 10 0,-1-1 0,1 0 0,7 1 0,4-2 0,2-3 0,1 1 0,1 2 0,0-1 0,4 2 0,-1-2 0,4 2 0,4-7 0,3-7 0,3-7 0,2-6 0,0-9 0,2-2 0,0-3 0,-1-3 0,1 0 0,-1 2 0,0 1 0,1 2 0,3 6 0,1 2 0,-1 0 0,0 0 0,-1-1 0,-1-1 0,-1-1 0,-1-1 0,0 9 0,0 9 0,0 9 0,-1 7 0,1 5 0,0 5 0,0 0 0,0 2 0,0 0 0,0 0 0,0 3 0,0 1 0,0-1 0,0-1 0,0-1 0,0-2 0,5-4 0,-1-1 0,1 0 0,3 0 0,-1 1 0,4-3 0,2-4 0,-1 0 0,2-3 0,7 2 0,2-2 0,1-2 0,1-2 0,-1-2 0,0-2 0,-1 4 0,0-1 0,0 1 0,-1-2 0,0-1 0,0 0 0,0-1 0,-4 3 0,-1 1 0,0-1 0,6 0 0,1-1 0,1-2 0,0 0 0,-1-1 0,0 0 0,-5 0 0</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0T06:29:22.511"/>
    </inkml:context>
    <inkml:brush xml:id="br0">
      <inkml:brushProperty name="width" value="0.035" units="cm"/>
      <inkml:brushProperty name="height" value="0.035" units="cm"/>
      <inkml:brushProperty name="color" value="#DA0C07"/>
      <inkml:brushProperty name="inkEffects" value="lava"/>
      <inkml:brushProperty name="anchorX" value="-67530.01563"/>
      <inkml:brushProperty name="anchorY" value="-58549.27344"/>
      <inkml:brushProperty name="scaleFactor" value="0.50087"/>
    </inkml:brush>
  </inkml:definitions>
  <inkml:trace contextRef="#ctx0" brushRef="#br0">1 552 24575,'0'0'0,"8"0"0,6 0 0,4 0 0,4 0 0,0 0 0,2 0 0,-1 4 0,0 0 0,1 1 0,3 3 0,0-1 0,-1-1 0,0-1 0,-1-2 0,3-1 0,0-1 0,-6-5 0,0-1 0,-7-4 0,-4-9 0,0-3 0,-3-7 0,2-1 0,-1 0 0,-3-4 0,3-2 0,-2-3 0,-1-8 0,-2-1 0,3 3 0,-1 1 0,-1 0 0,-1 4 0,-1 5 0,-2 4 0,0 8 0</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0T06:29:18.408"/>
    </inkml:context>
    <inkml:brush xml:id="br0">
      <inkml:brushProperty name="width" value="0.035" units="cm"/>
      <inkml:brushProperty name="height" value="0.035" units="cm"/>
      <inkml:brushProperty name="color" value="#DA0C07"/>
      <inkml:brushProperty name="inkEffects" value="lava"/>
      <inkml:brushProperty name="anchorX" value="-45717.94141"/>
      <inkml:brushProperty name="anchorY" value="-38779.01172"/>
      <inkml:brushProperty name="scaleFactor" value="0.50174"/>
    </inkml:brush>
  </inkml:definitions>
  <inkml:trace contextRef="#ctx0" brushRef="#br0">176 0 24575,'-176'1327'0</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0T06:29:16.532"/>
    </inkml:context>
    <inkml:brush xml:id="br0">
      <inkml:brushProperty name="width" value="0.035" units="cm"/>
      <inkml:brushProperty name="height" value="0.035" units="cm"/>
      <inkml:brushProperty name="color" value="#DA0C07"/>
      <inkml:brushProperty name="inkEffects" value="lava"/>
      <inkml:brushProperty name="anchorX" value="-66383.57813"/>
      <inkml:brushProperty name="anchorY" value="-56681.03516"/>
      <inkml:brushProperty name="scaleFactor" value="0.50087"/>
    </inkml:brush>
  </inkml:definitions>
  <inkml:trace contextRef="#ctx0" brushRef="#br0">0 0 24575,'0'0'0,"4"4"0,10 5 0,17 5 0,9 7 0,6-1 0,7 6 0,1 1 0,-5-5 0,-6-1 0,1-1 0,-4 0 0,-5-4 0,-5 1 0,-3-1 0,2-2 0,-2 0 0,-1-2 0,4 1 0,-2-3 0,0-3 0,7-1 0,-1 5 0,-1 4 0,-3-1 0,-3-2 0,-6 1 0,-2-3 0,0 2 0,-1-2 0,1-3 0,1 3 0,0 2 0,6-1 0,-4 2 0,5-2 0,3-3 0,0-2 0,0 2 0,-2-2 0,-2 0 0,-6 2 0,-6-1 0</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1T06:41:29.190"/>
    </inkml:context>
    <inkml:brush xml:id="br0">
      <inkml:brushProperty name="width" value="0.035" units="cm"/>
      <inkml:brushProperty name="height" value="0.035" units="cm"/>
      <inkml:brushProperty name="color" value="#DA0C07"/>
      <inkml:brushProperty name="inkEffects" value="lava"/>
      <inkml:brushProperty name="anchorX" value="-17308.30664"/>
      <inkml:brushProperty name="anchorY" value="-603.81348"/>
      <inkml:brushProperty name="scaleFactor" value="0.5"/>
    </inkml:brush>
  </inkml:definitions>
  <inkml:trace contextRef="#ctx0" brushRef="#br0">0 1544 24575,'0'0'0,"33"-12"0,72-26 0,43-23 0,56-19 0,29-11-3818,12 1 4909,1 10-1636,-2 16 545,-15 7 0,-17 10 0,-15 9 0,3 5-401,-13 5 515,12 1-171,-20-1 57,-4-1 0,10-6 0,-17 2 0,6 3 0,16-11 0,-11-1 0,-8 7 0,2 4 0,-16 5 0,-6 7 0,-9 0 0,-5 1 0,-5 1 979,7-4-1259,-9-3 420,-6-4-140,-3-4 0,-4 6 0,-12 6 0,-14 5 0,-12 3 1879,-11 4-2416,-5 3 2167,-8 3-2019,-11 1 583,-4 0-194,-5 2 0,2-1 0,-1 1 0,0-1 0,4 1 0,3-5 0,7-6 0,-1-1 0,-1 1 0,0-5 0,5-2 0,0-1 0,5 4 0,0-2 0,-3 1 0,-5 0 0,-5 3 0,3-1 0,-3 3 0,-5-1 0,-6 2 0,-10 7 0,-8 1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8T03:36:02.174"/>
    </inkml:context>
    <inkml:brush xml:id="br0">
      <inkml:brushProperty name="width" value="0.035" units="cm"/>
      <inkml:brushProperty name="height" value="0.035" units="cm"/>
      <inkml:brushProperty name="color" value="#AE198D"/>
      <inkml:brushProperty name="inkEffects" value="galaxy"/>
      <inkml:brushProperty name="anchorX" value="-134965.15625"/>
      <inkml:brushProperty name="anchorY" value="-117389.71875"/>
      <inkml:brushProperty name="scaleFactor" value="0.5"/>
    </inkml:brush>
    <inkml:brush xml:id="br1">
      <inkml:brushProperty name="width" value="0.035" units="cm"/>
      <inkml:brushProperty name="height" value="0.035" units="cm"/>
      <inkml:brushProperty name="color" value="#AE198D"/>
      <inkml:brushProperty name="inkEffects" value="galaxy"/>
      <inkml:brushProperty name="anchorX" value="-136216.53125"/>
      <inkml:brushProperty name="anchorY" value="-118996.01563"/>
      <inkml:brushProperty name="scaleFactor" value="0.5"/>
    </inkml:brush>
    <inkml:brush xml:id="br2">
      <inkml:brushProperty name="width" value="0.035" units="cm"/>
      <inkml:brushProperty name="height" value="0.035" units="cm"/>
      <inkml:brushProperty name="color" value="#AE198D"/>
      <inkml:brushProperty name="inkEffects" value="galaxy"/>
      <inkml:brushProperty name="anchorX" value="-135319.5"/>
      <inkml:brushProperty name="anchorY" value="-118025.75"/>
      <inkml:brushProperty name="scaleFactor" value="0.5"/>
    </inkml:brush>
    <inkml:brush xml:id="br3">
      <inkml:brushProperty name="width" value="0.035" units="cm"/>
      <inkml:brushProperty name="height" value="0.035" units="cm"/>
      <inkml:brushProperty name="color" value="#AE198D"/>
      <inkml:brushProperty name="inkEffects" value="galaxy"/>
      <inkml:brushProperty name="anchorX" value="-136313.46875"/>
      <inkml:brushProperty name="anchorY" value="-119089.34375"/>
      <inkml:brushProperty name="scaleFactor" value="0.5"/>
    </inkml:brush>
    <inkml:brush xml:id="br4">
      <inkml:brushProperty name="width" value="0.035" units="cm"/>
      <inkml:brushProperty name="height" value="0.035" units="cm"/>
      <inkml:brushProperty name="color" value="#AE198D"/>
      <inkml:brushProperty name="inkEffects" value="galaxy"/>
      <inkml:brushProperty name="anchorX" value="-137160.125"/>
      <inkml:brushProperty name="anchorY" value="-119936.01563"/>
      <inkml:brushProperty name="scaleFactor" value="0.5"/>
    </inkml:brush>
    <inkml:brush xml:id="br5">
      <inkml:brushProperty name="width" value="0.035" units="cm"/>
      <inkml:brushProperty name="height" value="0.035" units="cm"/>
      <inkml:brushProperty name="color" value="#AE198D"/>
      <inkml:brushProperty name="inkEffects" value="galaxy"/>
      <inkml:brushProperty name="anchorX" value="-138817.76563"/>
      <inkml:brushProperty name="anchorY" value="-120131.5625"/>
      <inkml:brushProperty name="scaleFactor" value="0.5"/>
    </inkml:brush>
    <inkml:brush xml:id="br6">
      <inkml:brushProperty name="width" value="0.035" units="cm"/>
      <inkml:brushProperty name="height" value="0.035" units="cm"/>
      <inkml:brushProperty name="color" value="#AE198D"/>
      <inkml:brushProperty name="inkEffects" value="galaxy"/>
      <inkml:brushProperty name="anchorX" value="-140212.40625"/>
      <inkml:brushProperty name="anchorY" value="-121833.07813"/>
      <inkml:brushProperty name="scaleFactor" value="0.5"/>
    </inkml:brush>
    <inkml:brush xml:id="br7">
      <inkml:brushProperty name="width" value="0.035" units="cm"/>
      <inkml:brushProperty name="height" value="0.035" units="cm"/>
      <inkml:brushProperty name="color" value="#AE198D"/>
      <inkml:brushProperty name="inkEffects" value="galaxy"/>
      <inkml:brushProperty name="anchorX" value="-144714.95313"/>
      <inkml:brushProperty name="anchorY" value="-126453.09375"/>
      <inkml:brushProperty name="scaleFactor" value="0.5"/>
    </inkml:brush>
    <inkml:brush xml:id="br8">
      <inkml:brushProperty name="width" value="0.035" units="cm"/>
      <inkml:brushProperty name="height" value="0.035" units="cm"/>
      <inkml:brushProperty name="color" value="#AE198D"/>
      <inkml:brushProperty name="inkEffects" value="galaxy"/>
      <inkml:brushProperty name="anchorX" value="-145823.71875"/>
      <inkml:brushProperty name="anchorY" value="-127469.60938"/>
      <inkml:brushProperty name="scaleFactor" value="0.5"/>
    </inkml:brush>
    <inkml:brush xml:id="br9">
      <inkml:brushProperty name="width" value="0.035" units="cm"/>
      <inkml:brushProperty name="height" value="0.035" units="cm"/>
      <inkml:brushProperty name="color" value="#AE198D"/>
      <inkml:brushProperty name="inkEffects" value="galaxy"/>
      <inkml:brushProperty name="anchorX" value="-146670.375"/>
      <inkml:brushProperty name="anchorY" value="-128316.27344"/>
      <inkml:brushProperty name="scaleFactor" value="0.5"/>
    </inkml:brush>
    <inkml:brush xml:id="br10">
      <inkml:brushProperty name="width" value="0.035" units="cm"/>
      <inkml:brushProperty name="height" value="0.035" units="cm"/>
      <inkml:brushProperty name="color" value="#AE198D"/>
      <inkml:brushProperty name="inkEffects" value="galaxy"/>
      <inkml:brushProperty name="anchorX" value="-148102.78125"/>
      <inkml:brushProperty name="anchorY" value="-129257.40625"/>
      <inkml:brushProperty name="scaleFactor" value="0.5"/>
    </inkml:brush>
    <inkml:brush xml:id="br11">
      <inkml:brushProperty name="width" value="0.035" units="cm"/>
      <inkml:brushProperty name="height" value="0.035" units="cm"/>
      <inkml:brushProperty name="color" value="#AE198D"/>
      <inkml:brushProperty name="inkEffects" value="galaxy"/>
      <inkml:brushProperty name="anchorX" value="-149274.48438"/>
      <inkml:brushProperty name="anchorY" value="-129862.17969"/>
      <inkml:brushProperty name="scaleFactor" value="0.5"/>
    </inkml:brush>
  </inkml:definitions>
  <inkml:trace contextRef="#ctx0" brushRef="#br0">600 776 24575,'0'0'0,"0"3"0,0 5 0,0 2 0,0 4 0,-3 6 0,-1 1 0,1 0 0,0 0 0,1 0 0,0-1 0,2-2 0,-1 1 0,1-1 0,0-1 0,1 1 0,-1-1 0,0 1 0,0-1 0,0 1 0,0 3 0,3-4 0,1 1 0,-1-1 0,4-4 0,-1 1 0,2-1 0,0 1 0,1-2 0,3 1 0,1 3 0,-1 6 0,1 1 0,1 3 0,1-4 0,0-4 0,2-2 0,4 2 0,0-4 0,8 1 0,-5 0 0,3 1 0,-1-3 0,-6 0 0,-3-3 0,0 0 0,-1-1 0,-1-3 0,2-2 0,-4-2 0</inkml:trace>
  <inkml:trace contextRef="#ctx0" brushRef="#br1" timeOffset="2345.39">1060 1164 24575,'0'0'0,"-3"-3"0,-5-5 0,1-2 0,1-4 0,1-2 0,1-1 0,-2 2 0,2 1 0,0-1 0,1 3 0</inkml:trace>
  <inkml:trace contextRef="#ctx0" brushRef="#br2" timeOffset="6260.8">1006 1023 24575,'0'0'0,"0"3"0,4 1 0,3 3 0,3 3 0,1 3 0,1 2 0,2 6 0,-3 0 0,2-3 0,0 3 0,2-4 0,-3 3 0,4-4 0,1 0 0,-2 7 0,0 0 0,0 0 0,4 0 0,1-2 0,-4-1 0,1-1 0,-5-1 0,1-3 0,0-1 0,0-1 0,2 2 0,1 0 0,-3 1 0,-2 1 0,-8-3 0,-6-4 0,-6-6 0,-4-7 0,-7-3 0,-5-3 0,-1-4 0,1 2 0,1 1 0,2 3 0,5 0 0,5-3 0,1-2 0,4-1 0,-2-7 0,2 0 0,-1-1 0,-3 0 0,2-3 0,-2 1 0,2 1 0,-2-3 0,3 2 0,-2 4 0,-2 1 0,2 2 0,2 0 0,3-1 0,1 1 0,-1-1 0,1 0 0,1 0 0,0 0 0,1-1 0,5 4 0,4 3 0,0 1 0,3 2 0,-1-1 0,2 2 0,-2-2 0,1 2 0,2 1 0,2 2 0,1 2 0,1 1 0,1 0 0,1 1 0,-3 4 0,2 0 0,1 0 0,1-1 0,-1-1 0,1 3 0,-4 3 0,-1 0 0,-3 2 0,-3 2 0,-4 2 0,-1 2 0,-2 1 0,-5-3 0,0 0 0,-3-3 0,0 0 0,-3-2 0,-2 1 0,-6-2 0,3 1 0,-2-1 0,0 1 0,4 2 0,-1-1 0,4 1 0,-1-1 0,3 0 0,-2-1 0,2 1 0,2-2 0</inkml:trace>
  <inkml:trace contextRef="#ctx0" brushRef="#br3" timeOffset="8698.56">1412 1199 24575,'0'0'0</inkml:trace>
  <inkml:trace contextRef="#ctx0" brushRef="#br4" timeOffset="15229.11">1412 1199 24575,'0'0'0,"0"-3"0,0-5 0,0-3 0,0-3 0,0-5 0,0-2 0,0-1 0,0 1 0,0 1 0,0 0 0,0 1 0,0 1 0,0 0 0,0 0 0,0 1 0,0-1 0,0 1 0,0-1 0,0 1 0,0-1 0,0 1 0,0-1 0,0 0 0,0 1 0,0-1 0,0 0 0,0 1 0,0-1 0,0-3 0,0 0 0,-4 3 0,-3 1 0,-3 4 0,-4 5 0,1-1 0,0 2 0,2-1 0,-1 1 0,-1 2 0,3 5 0,5 5 0,4 4 0,1 8 0,1 3 0,5 1 0,2 0 0,4-3 0,3-2 0,1-1 0,2 1 0,-4 0 0,-3 0 0,0-2 0,-3-1 0,2-3 0,0 1 0,3 1 0,-2 2 0,1-3 0,-2 1 0,1 2 0,-2 0 0,-3 2 0,2 0 0,-2 5 0,3 0 0,1 4 0,-1 3 0,2-4 0,2 2 0,1-3 0,5 3 0,-2-2 0,0 3 0,4-2 0,0 2 0,-4-1 0,-1-2 0,-3-9 0,-4-9 0,-4-9 0,-2-6 0,-5-2 0,-2-2 0,0-3 0,-7 3 0,1 0 0,1-1 0,-2-1 0,-1-5 0,-2 4 0,3-5 0,-2-3 0,0 0 0,2 0 0,2 2 0,3 1 0,-1 1 0,2 2 0,1 0 0,1 0 0,1 1 0,-2-1 0,0 1 0,1 0 0,3 3 0,6 3 0,3 5 0,4 2 0,-1 5 0,2 3 0,-3 3 0,-2 4 0,0-1 0,-3 2 0,7-2 0,-3 1 0,0 2 0,0-3 0,1-2 0,-1 2 0,2-3 0,-3 1 0,1 0 0,-2 1 0,2-2 0,-2 3 0,2-2 0,1-2 0,2-2 0,-1-5 0,-3-4 0,-2-6 0,-3-3 0,-2-2 0,-2-1 0,0-2 0,0 1 0,-1-1 0,-3 1 0,-3 0 0,-1 0 0,2 0 0,0 0 0,-1 4 0,2 0 0,-4 4 0,2-1 0,-2 2 0,1 0 0,2 4 0,5 3 0,2 6 0,5 3 0,0 5 0,3-1 0,0 3 0,1-4 0,-1 2 0,1-3 0,2-2 0,1-2 0,-1 1 0,1-1 0,0-1 0,2-1 0,4-2 0,2 0 0,0 0 0,-4-5 0,-4-3 0,-5-4 0,-3-3 0,-3-2 0,-1-2 0,-1 0 0,-1 0 0,0-4 0,0 0 0,1 1 0,-1 0 0,-3 4 0,1 2 0,-8 4 0,4 3 0,5 7 0,5 5 0,6 6 0,0 7 0,7 7 0,-2 1 0,1 0 0,1-1 0,0-1 0,2-6 0,-1-2 0,-3 0 0,0 0 0,-3 0 0,0 1 0,-3 4 0,2-3 0,1 1 0,-1 2 0,-3 4 0,5-3 0,-1-1 0,-2 2 0,1 4 0,1-2 0,-1 0 0,1-1 0,-2-3 0,-2 0 0,-2-2 0,-3 0 0,0 0 0,-2-1 0,0 0 0,-1 1 0,1-1 0,-4-3 0,-3-3 0,-7-4 0,-4-7 0,2-5 0,-1-2 0,5-4 0,2-2 0,4-2 0,3-1 0,-2-2 0,1 0 0,0 0 0,2 0 0,0 0 0,2 0 0,-1 0 0,1 1 0,0-1 0,0 0 0,1 1 0,-1-8 0,0 0 0,0 0 0,0 2 0,0 1 0,0 1 0,4 6 0,-1 0 0,1 1 0,2 0 0,0-2 0,-1 0 0,-1 0 0,-2-1 0,-1-1 0,0-3 0,-1 0 0,0-1 0,0 1 0,0 2 0,-1-1 0,1 2 0,0 0 0,0 0 0,0 1 0,0 3 0</inkml:trace>
  <inkml:trace contextRef="#ctx0" brushRef="#br5" timeOffset="17376.56">2082 1 24575,'0'0'0,"0"3"0,7 1 0,4 0 0,3 2 0,3 4 0,1 2 0,1 2 0,-4 2 0,0 2 0,0-4 0,0-3 0,1 0 0,0 1 0,1 1 0,-3 1 0,3 2 0,1 4 0,0 4 0,4 4 0,1 0 0,-1 3 0,-1-3 0,2 1 0,4 2 0,-2-3 0,-4 1 0,-2 2 0,-5 0 0,-1-5 0,-3 1 0,-4-3 0,1-2 0,-1-1 0,-2-2 0,6-4 0,-1-1 0,-1-1 0,-2 1 0,-1 2 0,-3 0 0,-4 0 0,-2 2 0,1-1 0,-1 4 0,2 1 0,0-4 0</inkml:trace>
  <inkml:trace contextRef="#ctx0" brushRef="#br6" timeOffset="43458.11">1 1922 24575,'0'0'0,"0"3"0,3 4 0,8 1 0,0 2 0,3 2 0,1-1 0,-2 1 0,0 1 0,-2 2 0,0 1 0,1 0 0,2 2 0,1-1 0,-2 1 0,-4 0 0,2-4 0,0 8 0,-2-1 0,-2 1 0,5-4 0,2-5 0,-2 0 0,2-5 0,-3 2 0,1 1 0,-3 1 0,1-1 0,-2-2 0</inkml:trace>
  <inkml:trace contextRef="#ctx0" brushRef="#br7" timeOffset="76254.65">1571 2328 24575,'0'0'0,"3"0"0,4 3 0,1 4 0,2 0 0,2 3 0,2 3 0,-1 1 0,-4 5 0,2 2 0,0 0 0,-2 0 0,2-4 0,-2-1 0,1-5 0,-2 1 0,2-4 0,2-2 0,1-2 0,2-2 0,-2-4 0,0-2 0,-2-3 0,-3-4 0,4 1 0,-2 2 0</inkml:trace>
  <inkml:trace contextRef="#ctx0" brushRef="#br8" timeOffset="77844.34">1377 2116 24575,'0'0'0</inkml:trace>
  <inkml:trace contextRef="#ctx0" brushRef="#br9" timeOffset="82390.67">1712 2204 24575,'0'0'0,"0"6"0,3 6 0,1 2 0,3-1 0,3 2 0,0 0 0,1-3 0,2 1 0,2 0 0,-3 2 0,1-3 0,-2 0 0,0-2 0,-3 1 0,2-3 0,2-1 0,-3 0 0,-1 3 0,1 2 0,1-2 0,-1 3 0,2-4 0,-2 2 0,-2 5 0,1-2 0,2-2 0,-2 0 0,3-3 0,-2 1 0,-3-6 0,-5-8 0,-5-10 0,-2-5 0,-3 1 0,-4 0 0,2-4 0,-1 0 0,1 1 0,0 4 0,2 1 0,3 1 0,-2 3 0,1-3 0,2-2 0,2 0 0,1-1 0,1 0 0,1-1 0,0 1 0,4 3 0,3 1 0,1 0 0,2-1 0,3 4 0,1 2 0,-1-1 0,3 3 0,2 2 0,1 1 0,-1 6 0,-2 4 0,-1 5 0,-4 2 0,0 0 0,-2 1 0,-3 4 0,1-2 0,-1 0 0,2 1 0,3-1 0,-2 1 0,2-3 0,-2 0 0,1-1 0,2-1 0,-1-1 0,0-1 0,2-3 0,1-3 0,5-1 0,1-2 0,-2-5 0,-5-3 0,-4-4 0,-3-3 0,-3-3 0,-2 3 0</inkml:trace>
  <inkml:trace contextRef="#ctx0" brushRef="#br10" timeOffset="85234.87">2135 1975 24575,'0'0'0,"3"3"0,5 4 0,2 4 0,4 3 0,6-2 0,0 2 0,-2 0 0,0-2 0,-5 1 0,1-4 0,-1 2 0,1-3 0,1-1 0,-3 0 0,-2 3 0,3-2 0,2-1 0,1-2 0,1-2 0,1 2 0,0 0 0,-3 2 0,-4-4 0,0-5 0,-4-5 0,-1-4 0,-3-3 0,-1-3 0,-1-1 0,-1 0 0,0-1 0,-1 1 0,1-1 0,-1 1 0,1 0 0,0 0 0,0 1 0,0-4 0,0-1 0,0 1 0,0 1 0,0 0 0,0 1 0,0 0 0,-4 5 0,1 0 0,-1 0 0,-2 3 0,0-4 0,1 2 0</inkml:trace>
  <inkml:trace contextRef="#ctx0" brushRef="#br11" timeOffset="87751.14">2752 1375 24575,'0'0'0,"0"3"0,0 4 0,0 8 0,0 2 0,0 3 0,0 0 0,0 0 0,0 0 0,7 2 0,1 4 0,2-4 0,0 2 0,1-4 0,-1 1 0,-3 0 0,2-5 0,-3 0 0,3-4 0,2-1 0,-2 1 0,2 1 0,1 2 0,2 1 0,2 1 0,1-4 0,0 2 0,-3-1 0,1-3 0,-5 1 0,2-2 0,0 0 0,5-2 0,1 2 0,2-2 0,0-2 0,-4 1 0,-1-1 0,0-1 0,0-2 0,1 0 0,1 1 0,-1 0 0,2 0 0,-1-1 0,-3 2 0,1 0 0,-1-1 0,0-1 0,2-1 0,0-1 0,1 0 0,0-1 0,1 0 0,0-1 0,0 1 0,-1 0 0,1 0 0,-3 0 0</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1T06:41:43.517"/>
    </inkml:context>
    <inkml:brush xml:id="br0">
      <inkml:brushProperty name="width" value="0.035" units="cm"/>
      <inkml:brushProperty name="height" value="0.035" units="cm"/>
      <inkml:brushProperty name="color" value="#DA0C07"/>
      <inkml:brushProperty name="inkEffects" value="lava"/>
      <inkml:brushProperty name="anchorX" value="-47705.08984"/>
      <inkml:brushProperty name="anchorY" value="-2597.52466"/>
      <inkml:brushProperty name="scaleFactor" value="0.5"/>
    </inkml:brush>
  </inkml:definitions>
  <inkml:trace contextRef="#ctx0" brushRef="#br0">27 99 24575,'0'0'0,"-5"4"0,0 11 0,-1 5 0,2 8 0,1 2 0,1 6 0,1 0 0,1-3 0,0 3 0,0 7 0,0-1 0,0 2 0,5-9 0,1-4 0,-1 2 0,-1-4 0,4 4 0,-1-1 0,4 3 0,3-6 0,-1 3 0,3-7 0,2-2 0,2-1 0,-3 5 0,6-1 0,1 2 0,1-1 0,1-6 0,0-5 0,5-1 0,9 5 0,0-3 0,4-3 0,2 1 0,6-3 0,1 1 0,-4-2 0,-5-3 0,-2 2 0,-5-2 0,-3-2 0,0-1 0,-1-3 0,2 5 0,3-2 0,4 0 0,7-1 0,13 3 0,-3 0 0,8-1 0,4 3 0,-2-2 0,-5 9 0,-9-1 0,-4-2 0,-3 2 0,-7-4 0,-5-2 0,6-3 0,-4-3 0,2-2 0,-2 0 0,-4-1 0,-2-1 0,6 1 0,-1-1 0,-2 1 0,-3-1 0,-2 1 0,-2 10 0,-2-1 0,4 1 0,-1-2 0,5-2 0,-1-2 0,4-2 0,-2 3 0,-2 1 0,-2-2 0,7 0 0,9 3 0,3 0 0,3-1 0,0-2 0,5 4 0,-1 3 0,8 0 0,0-2 0,-3 2 0,7-1 0,-3-3 0,-7 3 0,-5-2 0,-9-1 0,-6-3 0,-2-1 0,-4-2 0,3 0 0,11-1 0,-1-5 0,3 0 0,1 0 0,-5 1 0,-1-4 0,1 1 0,-5 1 0,-3 1 0,-5 2 0,7 2 0,-3-5 0,9-14 0,-3-4 0,3 1 0,-9-2 0,0 2 0,-3-1 0,-3 0 0,-2 5 0,3 4 0,9-3 0,4-2 0,0 3 0,5-6 0,2 3 0,1 0 0,-5-5 0,-5-1 0,-2-1 0,-4-5 0,6-9 0,-2 6 0,-3 1 0,1-1 0,3 7 0,-8 2 0,-3 2 0,-4 1 0,-1 1 0,-1 4 0,-1 1 0,-4-2 0,0 5 0,-5-2 0,-4-1 0,-4-7 0,-2-1 0,-3-2 0,-1 0 0,0 0 0,-1 1 0,0 1 0,1 0 0,-1 1 0,1 0 0,-5 0 0,-5-4 0,-5-1 0,-5 0 0,-2 6 0,3 1 0,-1 1 0,5 0 0,-2 5 0,0-1 0,-2 4 0,-2 3 0,4-1 0,-2 3 0,0 1 0,-2 3 0,0-3 0,-2 1 0,-1 1 0,0 1 0,-1 2 0,0 0 0,-4 2 0,-1-1 0,0 2 0,2-1 0,0 0 0,-8 0 0,1 0 0,-5 1 0,2-1 0,-2 0 0,-2 0 0,-2 0 0,2 0 0,0 0 0,-2 0 0,-6-10 0,4 0 0,-6 0 0,-1 2 0,0 2 0,6 2 0,6 2 0,0 1 0,6 1 0,2 0 0,-1 1 0,2-1 0,2 0 0,2 1 0,1-1 0,1 0 0,1 0 0,1 0 0,-5 0 0,-1 0 0,1 0 0,1 0 0,1 0 0,1 0 0,-5 0 0,1 0 0,-4 0 0,0 0 0,2 0 0,-3 0 0,-3 0 0,-4 0 0,3 0 0,2 0 0,-2 0 0,4 0 0,-7 0 0,2 0 0,3 0 0,-2 0 0,3 0 0,3 0 0,2 0 0,-1 0 0,1 0 0,1 0 0,2 0 0,-9 0 0,1 0 0,1 0 0,2 0 0,3 0 0,-3 0 0,-3 0 0,-4 0 0,1 0 0,3 0 0,-2 0 0,-2 0 0,-2 0 0,2 0 0,-1 0 0,2 0 0,0 0 0,-3 0 0,-1 0 0,2 0 0,-1 0 0,-6 0 0,3 0 0,-1 5 0,0 0 0,-1 0 0,-1-1 0,5-1 0,4 4 0,5-1 0,4-1 0,-7-1 0,2-1 0,1 3 0,2 0 0,3-1 0,1-1 0,-2-2 0,5 5 0,-5-2 0,2 1 0,0-2 0,-4-2 0,1 0 0,-9-1 0,0-1 0,3 0 0,-3 0 0,-1 0 0,-3-1 0,4 1 0,-2 0 0,-2 0 0,4 0 0,4 0 0,4 0 0,2 0 0,-1 0 0,0 0 0,2 0 0,1 0 0,2 0 0,0 0 0,1 0 0,1 0 0,-1 0 0,1 0 0,4 0 0</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1T06:41:33.484"/>
    </inkml:context>
    <inkml:brush xml:id="br0">
      <inkml:brushProperty name="width" value="0.035" units="cm"/>
      <inkml:brushProperty name="height" value="0.035" units="cm"/>
      <inkml:brushProperty name="color" value="#DA0C07"/>
      <inkml:brushProperty name="inkEffects" value="lava"/>
      <inkml:brushProperty name="anchorX" value="-25327.10156"/>
      <inkml:brushProperty name="anchorY" value="93.42615"/>
      <inkml:brushProperty name="scaleFactor" value="0.5"/>
    </inkml:brush>
    <inkml:brush xml:id="br1">
      <inkml:brushProperty name="width" value="0.035" units="cm"/>
      <inkml:brushProperty name="height" value="0.035" units="cm"/>
      <inkml:brushProperty name="color" value="#DA0C07"/>
      <inkml:brushProperty name="inkEffects" value="lava"/>
      <inkml:brushProperty name="anchorX" value="-32890.64844"/>
      <inkml:brushProperty name="anchorY" value="313.30078"/>
      <inkml:brushProperty name="scaleFactor" value="0.5"/>
    </inkml:brush>
    <inkml:brush xml:id="br2">
      <inkml:brushProperty name="width" value="0.035" units="cm"/>
      <inkml:brushProperty name="height" value="0.035" units="cm"/>
      <inkml:brushProperty name="color" value="#DA0C07"/>
      <inkml:brushProperty name="inkEffects" value="lava"/>
      <inkml:brushProperty name="anchorX" value="-40280.22266"/>
      <inkml:brushProperty name="anchorY" value="-815.40942"/>
      <inkml:brushProperty name="scaleFactor" value="0.5"/>
    </inkml:brush>
  </inkml:definitions>
  <inkml:trace contextRef="#ctx0" brushRef="#br0">0 1067 24575,'0'0'0,"15"0"0,44-7 0,49 0 0,32 0 0,40 4 0,21 2-2188,0 6 2813,-1 0-937,-9 0 312,-31 3 0,-31-1 290,-27-2-373,-27 0 125,-19-3-42,-12 0 0,-6-2 0,4-3 1643,-1-1-2112,17-4 958,10-6-562,9-6 109,25-3-36,11 0 0,-1 0 0,11-2 0,6 5 0,-12-3 0,-11 2 0,-12 4 0,-6 4 0,-8 1 0,-5 0 0,-6 3 0,-5-5 0,1-1 0,16-13 0,5 3 0,8-1 0,9-1 0,4 1 0,-1 3 0,-10 4 0,-15 3 0,-11 1 0,-2 0 0,-10 3 0,-2-4 0,3-1 0,-4 0 0,-4 2 0,3 0 0,2 1 0,-3-2 0,-3 4 0,-4-1 0,-1-4 0,-3-4 0,-2 1 0,9-2 0,-1-1 0,-2 2 0,-2 4 0,-2 1 0,-7 1 0,-1 3 0,-5 3 0,-4 4 0,0-2 0,5 3 0,-1 0 0,-1 1 0,-7-2 0,2 1 0,-3 0 0,0 1 0,-1 1 0,-1 1 0,0 0 0,-4-2 0,0-1 0,3 0 0,1 2 0,8 0 0,1 0 0,2-2 0,3 0 0,-2 1 0,-3 0 0,-2 1 0,-3 1 0,1-3 0,3 0 0,2-3 0,-1 0 0,-1 1 0,-2 2 0,1 1 0,-5-2 0,-2 1 0,3 0 0,-1 2 0,0 0 0,3 1 0,0 0 0,-1 1 0,2 0 0,0-3 0,-1-1 0,-2 1 0,2 0 0,-3-3 0,-2 2 0,-1-1 0,0 2 0,-1 1 0,1-6 0,0 0 0,0 0 0,0 2 0,-3-1 0,0 0 0,4 3 0,0 0 0,2 2 0,-1 1 0,0-3 0,-4 1 0</inkml:trace>
  <inkml:trace contextRef="#ctx0" brushRef="#br1" timeOffset="2302.75">494 1401 24575,'0'0'0,"21"0"0,50 4 0,44 6 0,31 1 0,24 3 0,4 1-1288,-4-2 1656,-22 4-552,-18 1 184,-23 0 316,-21-2-407,-12-5 136,-11-3-45,-9-3 0,5-3 0,3-1 973,3-2-1251,3 1 417,16-1-139,11 0 0,9 4 0,5 0 0,15 0 0,5 4 0,-2-1 0,-2-1 0,-13 2 0,-12-1 0,-14-1 0,-13-1 0,-2-2 0,-10 0 0,-5-2 0,-2 0 0,4 0 0,1 0 0,9 0 0,18-1 0,17 1 0,4 0 0,15 0 0,-7 0 0,-4 0 0,-3 0 0,-13 0 0,-5 0 0,-7 0 0,-9 0 0,-1 0 0,-5 0 0,-5 0 0,-3 0 0,-1 0 0,-1 0 0,2 0 0,-4 0 0,-6 0 0,-1 0 0,-4 0 0,-3 0 0,-3 0 0,9 0 0,2 0 0,0 0 0,-3 0 0,4 0 0,-3 0 0,-2 0 0,0 0 0,1 0 0,-2 0 0,-2 7 0,-3 0 0,-1 0 0,-3-1 0,0-1 0,-1-3 0,11 3 0,0 0 0,-4-2 0,5 0 0,-5 3 0,-6-2 0,-6 0 0,-1-1 0,-4-1 0,-2-1 0,4 0 0,-1-1 0,0 0 0,-3 0 0,-2-1 0,-1 1 0,-1 0 0,-5 0 0</inkml:trace>
  <inkml:trace contextRef="#ctx0" brushRef="#br2" timeOffset="4504.87">635 1810 24575,'0'0'0,"21"3"0,40 8 0,46 3 0,32 7 0,28 9 0,1 0 0,3 7-1322,-13-6 1700,-10-3-567,-14-4 189,-14-7 297,-15 2-382,0-4 128,-6-5-43,-10 1 0,0-4 0,2-2 0,6 2 0,12 2 998,13 6-1283,9 10 427,18 1-142,-3 1 0,-9 2 27,-9-5-35,-19-2 12,-11-3-4,-11-5 0,-9-4 0,-8-3 0,-3-4 0,12 1 0,8 0 0,11 2 0,7 0 0,17 6 0,13 2 0,0 7 0,7 0 0,-12 2 0,-11-2 0,-3 7 0,1-4 0,-13-2 0,-5-4 0,-10-6 0,1-5 0,-10-3 0,-7-3 0,-4-1 0,-6 0 0,-3-1 0,3 10 0,-1 1 0,-2 0 0,-6 2 0,-4-2 0,-6 1 0,-4-2 0,0-2 0,6 1 0,0-2 0,-5-1 0,4 2 0,-1-1 0,-1-2 0,-3-1 0,-8 3 0,-6-1 0,3-1 0,-3-1 0,-2-1 0,-2-1 0,-1 0 0,-2-1 0,-1 0 0,0 0 0,-4 0 0</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1T06:42:14.719"/>
    </inkml:context>
    <inkml:brush xml:id="br0">
      <inkml:brushProperty name="width" value="0.035" units="cm"/>
      <inkml:brushProperty name="height" value="0.035" units="cm"/>
      <inkml:brushProperty name="color" value="#DA0C07"/>
      <inkml:brushProperty name="inkEffects" value="lava"/>
      <inkml:brushProperty name="anchorX" value="-48014.92969"/>
      <inkml:brushProperty name="anchorY" value="-4605.7373"/>
      <inkml:brushProperty name="scaleFactor" value="0.5"/>
    </inkml:brush>
  </inkml:definitions>
  <inkml:trace contextRef="#ctx0" brushRef="#br0">89 0 24575,'0'0'0,"0"3"0,0 5 0,0 2 0,0 4 0,0 2 0,0 1 0,0 1 0,-3 4 0,-1 0 0,0 0 0,1-1 0,-2-1 0,0 2 0,0 4 0,2-1 0,1 0 0,1 1 0,0-2 0,1 0 0,0-3 0,-3-1 0,-1 3 0,1-2 0,0 0 0,1 0 0,1-2 0,-4 3 0,1 0 0,1 0 0,0-2 0,1 0 0,0-1 0,2-1 0,-1 3 0,-2-3 0,0-1 0,-1 0 0,2 0 0,0 0 0,1 0 0,0 0 0,1 4 0,0-4 0</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1T06:42:19.786"/>
    </inkml:context>
    <inkml:brush xml:id="br0">
      <inkml:brushProperty name="width" value="0.035" units="cm"/>
      <inkml:brushProperty name="height" value="0.035" units="cm"/>
      <inkml:brushProperty name="color" value="#DA0C07"/>
      <inkml:brushProperty name="inkEffects" value="lava"/>
      <inkml:brushProperty name="anchorX" value="-47079.58984"/>
      <inkml:brushProperty name="anchorY" value="-4592.33887"/>
      <inkml:brushProperty name="scaleFactor" value="0.5"/>
    </inkml:brush>
  </inkml:definitions>
  <inkml:trace contextRef="#ctx0" brushRef="#br0">5557 461 24575,'0'0'0,"-18"-3"0,-35-12 0,-22-10 0,-36-10 0,-19-1 0,-3-6 0,-2 4 0,6 7 0,12 5 0,11 5 0,15-1 0,6 6 0,11-1 0,11 2 0,7-4 0,7 3 0,-1-1 0,1 1 0,2 3 0,-1 4 0,-1-1 0,-4 3 0,-1 1 0,-12 3 0,-4 1 0,-17 1 0,-5 5 0,-14 7 0,-8 14 0,1 0 0,11 2 0,12-6 0,13-5 0,14-6 0,11-4 0,8-3 0,6-3 0,7-1 0,2 0 0,3 0 0,-1 0 0,-4 1 0,-2-1 0,-2 5 0,-8-1 0,-5 4 0,1 0 0,5-1 0,-5 2 0,6-2 0,6 0 0,2 1 0,1-1 0,3-1 0,0 2 0,3-1 0,-1-1 0,1-2 0,-4 3 0,1-1 0,2-1 0,3-2 0,-2 0 0,-2 3 0,2-1 0,2 0 0,1-1 0,3-1 0,-3-1 0,1 3 0,-3 0 0,1 0 0,1-1 0,1-1 0,-1-1 0,0 0 0,-2-1 0,0 0 0,2 0 0,-2-1 0,1 5 0,-6-1 0,2 0 0,-3 0 0,2-1 0,0 3 0,2 0 0,2-1 0,0-1 0,-3 2 0,2 0 0,-2 0 0,2-2 0,-9 2 0,2 0 0,1-1 0,4-1 0,0-1 0,3-1 0,5 3 0,-1 0 0,2 0 0,0-1 0,0-1 0,1-1 0,4 3 0,0 0 0,-4-1 0,0 0 0,-1-1 0,0-1 0,0 0 0,0-1 0,1 0 0,0 0 0,0 3 0,0 1 0,0-1 0,1 0 0,-1-1 0,1 0 0,-4-2 0,-1 4 0,1 0 0,1 0 0,0-1 0,4 2 0,2 0 0,-1-1 0,1 3 0,-2-2 0,0 0 0,-1-1 0,0-2 0,0 0 0,3 2 0,-1 0 0,1-1 0,-4 3 0,-1 0 0,2 2 0,1 3 0,0 2 0,0-2 0,3 2 0,0 1 0,3 1 0,-1 1 0,3 4 0,2 1 0,2 0 0,-2 0 0,2 3 0,0 2 0,1 0 0,2 5 0,0 3 0,0-2 0,1 4 0,0-3 0,1-3 0,2 0 0,1-3 0,-1-3 0,0-3 0,3-1 0,-1-1 0,3-2 0,2 1 0,0-1 0,1-3 0,2-1 0,1 4 0,6 1 0,0 1 0,-2 0 0,2 1 0,4-2 0,3 4 0,0-4 0,2 4 0,8-2 0,0-3 0,0-1 0,3 0 0,-7-1 0,0-2 0,-5 0 0,0 0 0,1-2 0,1-3 0,5 1 0,13 5 0,8 2 0,10 1 0,9 6 0,-4-1 0,-3-3 0,3-1 0,-5-1 0,-2-1 0,-8-3 0,-10-3 0,-5-1 0,-5-1 0,2-3 0,-2-2 0,1 2 0,-1 0 0,3-2 0,1 3 0,9 0 0,7-2 0,3 3 0,5 3 0,-5 2 0,-1-1 0,5 1 0,1-2 0,0-2 0,2 1 0,-3 4 0,-5-1 0,-7-1 0,-2 0 0,-2-2 0,2-2 0,-7-3 0,1-1 0,1-2 0,-1-1 0,2 0 0,5-1 0,-1 1 0,1 0 0,1-1 0,-3 1 0,-3 0 0,11 0 0,-2 0 0,1 0 0,-1 0 0,1 0 0,2 0 0,4 0 0,0 0 0,5-7 0,-1-4 0,-5 0 0,5-2 0,0-1 0,2 2 0,-8 2 0,3 4 0,-2-1 0,6 1 0,-6 1 0,-1 3 0,-2 0 0,-6 1 0,-5 1 0,-1 0 0,1 0 0,-2-3 0,-6 0 0,-2-1 0,2-2 0,-1 0 0,-3 1 0,2-2 0,1-2 0,3 0 0,3 2 0,-3-2 0,-1-2 0,-2-1 0,-1 1 0,7-5 0,-1-1 0,7-2 0,6-10 0,3-1 0,0-3 0,-4 2 0,-5 3 0,-8 3 0,0 3 0,-7 2 0,-1 1 0,-4 2 0,-1 0 0,-6 0 0,1 0 0,2-1 0,3-6 0,-2-1 0,10-3 0,1 1 0,-1-2 0,-4 2 0,0-2 0,-5 3 0,-2 5 0,-3 3 0,-2 1 0,-2 5 0,-4 0 0,-4-1 0,0 0 0,-3-6 0,-2 0 0,-2-1 0,-2-1 0,0 1 0,-1 1 0,-4 4 0,-3 1 0,-4-1 0,-3 1 0,-6-2 0,-1 0 0,-4-1 0,-4 4 0,-2 2 0,1 1 0,-1-1 0,3 2 0,2 2 0,3 2 0,2-5 0,2 1 0,-2-2 0,0 1 0,0-1 0,1 2 0,0 2 0,2 3 0,0 1 0,3-2 0,1 1 0,1 0 0,1-2 0,1 1 0,-2 0 0,-1 2 0,3-3 0,-2 1 0,0-2 0,-2 0 0,0 2 0,-2 0 0,3-1 0,1 1 0,2-3 0,0 1 0,2-2 0,3-2 0,-2 1 0,2 2 0</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1T06:41:46.588"/>
    </inkml:context>
    <inkml:brush xml:id="br0">
      <inkml:brushProperty name="width" value="0.035" units="cm"/>
      <inkml:brushProperty name="height" value="0.035" units="cm"/>
      <inkml:brushProperty name="color" value="#DA0C07"/>
      <inkml:brushProperty name="inkEffects" value="lava"/>
      <inkml:brushProperty name="anchorX" value="-46842.43359"/>
      <inkml:brushProperty name="anchorY" value="-1750.8584"/>
      <inkml:brushProperty name="scaleFactor" value="0.5"/>
    </inkml:brush>
  </inkml:definitions>
  <inkml:trace contextRef="#ctx0" brushRef="#br0">0 0 24575,'0'0'0,"6"9"0,2 14 0,3 6 0,2 5 0,-1-1 0,0 2 0,-1-4 0,-3 0 0,-3 0 0,1-6 0,0-2 0,-2 0 0,-2-2 0,0 0 0,-1 2 0,-1-1 0,0 0 0,4 6 0,-1-1 0,0 2 0,0-1 0,-1 1 0,-1-2 0,0-2 0,-1 1 0,0 2 0,0 1 0,0 3 0,0 1 0,-1-1 0,1 6 0,0-2 0,0-3 0,4-8 0,0-1 0,-1-2 0,4-2 0,-1 2 0,-1 3 0,2 4 0,-1 2 0,3 9 0,-2 2 0,2-7 0,-1 0 0,-1-6 0,0-3 0,0-4 0,1-6 0,-1-1 0,-1 2 0,-2 0 0,-1 2 0,-2-1 0,3 8 0,0-1 0,-1 1 0,7 1 0,-1-1 0,-1-2 0,-1-2 0,-3-2 0,-1 3 0,-1 2 0,-2 0 0,7 6 0,0 6 0,3 2 0,3 0 0,-2 1 0,2-1 0,0 5 0,2 4 0,1 2 0,8 6 0,-3-3 0,4 1 0,-1-4 0,-2-8 0,0-4 0,1-2 0,0-2 0,6 3 0,-1 10 0,6 1 0,1 11 0,6 15 0,-4 1 0,0 0 0,-5-9 0,-7-8 0,-4-12 0,-4-10 0,-4-8 0,-5-7 0,1-6 0,-3-2 0,-2 3 0,6 0 0,-2 1 0,4 1 0,-3 0 0,-1 1 0,-3-1 0,2-4 0,-1 1 0,2-1 0,-2 1 0,3 0 0,-1 1 0,-2 1 0,-2 0 0,2 1 0,0 3 0,-2 1 0,-1-1 0,-1-4 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1T06:42:11.312"/>
    </inkml:context>
    <inkml:brush xml:id="br0">
      <inkml:brushProperty name="width" value="0.035" units="cm"/>
      <inkml:brushProperty name="height" value="0.035" units="cm"/>
      <inkml:brushProperty name="color" value="#DA0C07"/>
      <inkml:brushProperty name="inkEffects" value="lava"/>
      <inkml:brushProperty name="anchorX" value="-49037.13281"/>
      <inkml:brushProperty name="anchorY" value="-5418.12354"/>
      <inkml:brushProperty name="scaleFactor" value="0.5"/>
    </inkml:brush>
  </inkml:definitions>
  <inkml:trace contextRef="#ctx0" brushRef="#br0">1815 0 24575,'0'0'0,"-21"6"0,-32 2 0,-33 10 0,-21 2 0,-1 3 0,10-4 0,12-1 0,16-1 0,9-4 0,14-3 0,15-1 0,4-2 0,7 1 0,-1-1 0,-3-2 0,2 3 0,0 1 0,-2-1 0,1 2 0,-5-1 0,0-2 0,-2-2 0,3 1 0,2 3 0,6 6 0,-1-1 0,2 1 0,-4 5 0,-2 0 0,-4 5 0,-9-5 0,-3 0 0,2-1 0,5-5 0,5-4 0,7 0 0,5-3 0,1 1 0,1-1 0,1 5 0,-2-1 0,0 2 0,0 1 0,-1 2 0,-1-3 0,1 3 0,2 2 0,-2-3 0,-1-4 0,3 1 0,3 0 0,1 1 0,0 2 0,-2 0 0,2 2 0,-1-3 0,-1 0 0,2 0 0,-1-3 0,3 1 0,2 1 0,2 1 0,-1 2 0,1 4 0,1 4 0,1 4 0,5-4 0,4-1 0,1 2 0,3-6 0,-1-1 0,2-1 0,2-1 0,1-3 0,1 0 0,9 0 0,7-2 0,5 0 0,2 2 0,1-3 0,0 2 0,3 0 0,-1 3 0,6-4 0,-1 6 0,-1 0 0,-6-2 0,-3-4 0,2 0 0,-4-2 0,-4-3 0,3 1 0,1-1 0,-3-2 0,0-1 0,-3-1 0,1 3 0,1-1 0,-2-1 0,1 0 0,-3-1 0,2-1 0,-5 3 0,0 0 0,-1-1 0,2 0 0,0-1 0,2-1 0,-1 0 0,1-1 0,3 0 0,2 0 0,2-1 0,12 1 0,1 0 0,0 0 0,-9 4 0,-2-1 0,1 1 0,7-1 0,0-1 0,3 0 0,0-2 0,1 1 0,-2-1 0,-3 0 0,2 0 0,2-1 0,-6 1 0,-1 0 0,-6 0 0,-1 0 0,-1 0 0,0 0 0,-2 0 0,1 0 0,4 0 0,1 0 0,2 0 0,-4 0 0,0 0 0,-3 0 0,-1 0 0,-2 0 0,-3 0 0,5 0 0,-2 0 0,-1 0 0,1 0 0,-2 0 0,2 0 0,-2 0 0,2 0 0,-1 0 0,-2 0 0,-3 0 0,3 0 0,-1 0 0,-1 0 0,-2 0 0,7 0 0,6 0 0,-1 0 0,-1 0 0,-3 0 0,3-4 0,-2 1 0,-2-4 0,1 0 0,4 1 0,2 2 0,-2 1 0,-2-2 0,-4 1 0,-3 0 0,1 1 0,-2 1 0,3 1 0,5 0 0,7 1 0,3 0 0,0-3 0,0-1 0,-1 1 0,2 0 0,-4 1 0,-1-6 0,-4 0 0,-5 0 0,-3 2 0,-4-1 0,-1 0 0,-1 3 0,-1 0 0,3-1 0,4 0 0,0 1 0,0-3 0,-1 2 0,-2 0 0,-2 1 0,0 2 0,6 1 0,-3-3 0,2-4 0,-1 1 0,3 1 0,2-2 0,-1-3 0,-1-2 0,-3 2 0,-5-1 0,-2 2 0,-5-2 0,0 4 0,-3-2 0,-2-2 0,1 3 0,-1-3 0,-2 0 0,2 1 0,0-4 0,-2-2 0,0-1 0,-2 0 0,-1-4 0,0-1 0,-1 2 0,-1 0 0,1 0 0,0 2 0,0 1 0,-4 3 0,0 1 0,-3 4 0,-3 2 0,1 0 0,1-1 0,-2-3 0,-1-1 0,-2-6 0,-1 2 0,-2 3 0,-2 3 0,1 5 0,3-1 0,-1 2 0,4-2 0,0 1 0,-1 1 0,-8-2 0,-3 1 0,0-3 0,4-1 0,-3 0 0,1 2 0,-2-1 0,-4 2 0,1-2 0,-5-2 0,-7-2 0,-1 2 0,-4-2 0,-8 0 0,-2-2 0,2-1 0,3-1 0,-4 4 0,11-1 0,2-4 0,8 3 0,4 0 0,-3 2 0,4 4 0,-3 3 0,3-1 0,-2 2 0,-2-2 0,-5 1 0,-1 1 0,2-3 0,0 2 0,0-2 0,-3 1 0,-1 1 0,3 1 0,-2 3 0,-1-3 0,5 1 0,-4-3 0,0 0 0,1 2 0,3-3 0,4-1 0,4 0 0,-4 2 0,2-2 0,1 2 0,3 1 0,2-1 0,1 1 0,2 2 0,0-3 0,-3 1 0,0 1 0,0 2 0,1 1 0,-3 0 0,-13 2 0,-1 0 0,2-4 0,3 1 0,5 0 0,3 0 0,-1 1 0,6-3 0,2 1 0,1 0 0,0 1 0,0 1 0,-1 1 0,0-3 0,-3 0 0,-1 0 0,0 1 0,0 1 0,1 1 0,-2 1 0,-4-1 0,1 1 0,-3 0 0,1 1 0,-1-5 0,2 1 0,2-1 0,1 1 0,3 1 0,1 0 0,1 2 0,1-1 0,3 1 0</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1T06:42:01.047"/>
    </inkml:context>
    <inkml:brush xml:id="br0">
      <inkml:brushProperty name="width" value="0.035" units="cm"/>
      <inkml:brushProperty name="height" value="0.035" units="cm"/>
      <inkml:brushProperty name="color" value="#DA0C07"/>
      <inkml:brushProperty name="inkEffects" value="lava"/>
      <inkml:brushProperty name="anchorX" value="-46755.5"/>
      <inkml:brushProperty name="anchorY" value="-5298.12109"/>
      <inkml:brushProperty name="scaleFactor" value="0.5"/>
    </inkml:brush>
  </inkml:definitions>
  <inkml:trace contextRef="#ctx0" brushRef="#br0">0 125 24575,'0'0'0,"12"0"0,30-4 0,19 1 0,33-1 0,14 1 0,3 1 0,-13 0 0,-15 2 0,-9-1 0,-20-2 0,-11 0 0,-10-4 0,-8 0 0,-5 2 0,4-3 0,3 1 0,-1 2 0,-1 1 0,-1 2 0,1 0 0,-2 2 0,-1 0 0,-1 0 0,-1 0 0,-1 1 0,6-1 0,0 0 0,-1 0 0,3 0 0,2 0 0,2 0 0,2 0 0,-3 0 0,-2 0 0,-3 0 0,-4-3 0,3-1 0,-2 1 0,-1 0 0,2-3 0,0 1 0,3 1 0,5 0 0,4 2 0,-3 1 0,2 0 0,-4 1 0,-3 0 0,-4-3 0,2-1 0,-2 1 0,1 0 0,0 1 0,-1 0 0,2 2 0,2-1 0,-1 1 0,-1 0 0,2 1 0,-3-1 0,3 0 0,1 0 0,-1 0 0,-1 0 0,1 0 0,1 0 0,-2 0 0,3 0 0,-3 0 0,2 0 0,-2 0 0,-2 0 0,-2 0 0,-1 0 0,-3 0 0,1 0 0,-2 0 0,4 0 0,0 0 0,0 0 0,-1 0 0,-1 0 0,0 0 0,0 0 0,-1 0 0,-1 0 0,1 0 0,0 0 0,-1 0 0,0 0 0,-3 0 0</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1T06:41:51.585"/>
    </inkml:context>
    <inkml:brush xml:id="br0">
      <inkml:brushProperty name="width" value="0.035" units="cm"/>
      <inkml:brushProperty name="height" value="0.035" units="cm"/>
      <inkml:brushProperty name="color" value="#DA0C07"/>
      <inkml:brushProperty name="inkEffects" value="lava"/>
      <inkml:brushProperty name="anchorX" value="-48782.60938"/>
      <inkml:brushProperty name="anchorY" value="-6083.62891"/>
      <inkml:brushProperty name="scaleFactor" value="0.5"/>
    </inkml:brush>
  </inkml:definitions>
  <inkml:trace contextRef="#ctx0" brushRef="#br0">4552 495 24575,'0'0'0,"-15"-6"0,-34-6 0,-23-2 0,-25-6 0,-30-9 0,-22 0 0,-13-7 0,-2 2 0,12-5 0,6 5 0,15-5 0,13 8 0,20 1 0,12 3 0,12 7 0,14 3 0,7 4 0,3 5 0,9 0 0,0 3 0,-1 1 0,1 1 0,-2 2 0,-2 1 0,-3-4 0,-2 1 0,-13-1 0,-11 1 0,-1 2 0,-5-4 0,0 0 0,-1 1 0,4 1 0,6 1 0,10 1 0,8 0 0,8 1 0,1 0 0,0 0 0,-4 1 0,0 2 0,2 5 0,3-1 0,2 3 0,3-1 0,-6 2 0,5 5 0,4 1 0,1-1 0,2 0 0,-1 0 0,-3 0 0,-8 4 0,-2-3 0,-2 0 0,1-4 0,6 0 0,0 1 0,1-4 0,6-2 0,4 1 0,1 1 0,0 3 0,-4 4 0,-6-1 0,-1 1 0,-1 0 0,5-4 0,4 1 0,6-4 0,3-3 0,6 2 0,-1 0 0,1 3 0,-4-2 0,3 2 0,-6 1 0,-1-2 0,5 1 0,1-2 0,1 1 0,1-3 0,4 2 0,0 1 0,-1 3 0,4 1 0,-2 1 0,3 1 0,3 4 0,1 4 0,-1-3 0,1-1 0,1-2 0,1-1 0,2 0 0,0 3 0,-3 0 0,0 0 0,1-1 0,0 3 0,2 0 0,-1 6 0,2-1 0,0 3 0,0 1 0,0 1 0,3-2 0,4 0 0,1-3 0,-2 5 0,3-3 0,2 4 0,2-2 0,-2-3 0,2-3 0,0 1 0,2-3 0,-3 2 0,1-2 0,5-1 0,0-5 0,-2 2 0,-4-2 0,0 1 0,0-4 0,1 3 0,6-3 0,0-4 0,5 0 0,0 1 0,3-2 0,-2 1 0,3-3 0,-2-1 0,6-3 0,1-2 0,2 0 0,-3-2 0,0 0 0,5-1 0,-1-2 0,2-5 0,10 1 0,3 0 0,-3 2 0,0 1 0,-3 2 0,-2-10 0,-4 1 0,6-3 0,-2-2 0,3 3 0,6-1 0,1-1 0,2 0 0,7-1 0,1 3 0,-5 3 0,-5 0 0,-6 3 0,-5 1 0,-3 3 0,-6 1 0,2 1 0,-1 1 0,-3 0 0,1 1 0,-1-1 0,-2 1 0,-3-1 0,-3 0 0,-2 0 0,-2 0 0,0 0 0,-2 0 0,7 0 0,0 0 0,4 0 0,2 0 0,-1 0 0,5 0 0,-2 0 0,-3 0 0,0 0 0,1 0 0,1 0 0,2 3 0,1 1 0,-4-1 0,2 0 0,3-1 0,-2 3 0,0 0 0,-3-1 0,7-1 0,-2-1 0,0-1 0,-3 0 0,-4-1 0,-4 0 0,-2 0 0,-3 0 0,-1-1 0,-1 1 0,0 0 0,0 0 0,0 0 0,3 3 0,1 1 0,1-1 0,-2 0 0,4-1 0,-5 3 0,-1 0 0,0-1 0,2-1 0,0 2 0,1 0 0,-1 0 0,13-2 0,0 6 0,4 0 0,3-2 0,1 3 0,-1-2 0,0 1 0,-2 3 0,-1-2 0,3-3 0,-1 3 0,0 0 0,-1-1 0,-1-2 0,3 2 0,-1-2 0,-3-2 0,-1-1 0,-2-2 0,1-1 0,-4 3 0,1 0 0,-1-1 0,-1 0 0,-3 2 0,0 0 0,13-1 0,1 3 0,3-2 0,-4 0 0,1 2 0,3-1 0,-4 2 0,-2 0 0,-1 1 0,6 2 0,0-1 0,3-2 0,0 1 0,-2-1 0,1 1 0,1-2 0,3-1 0,-1-2 0,-3-1 0,-3-2 0,2 0 0,5-1 0,-1-1 0,6 1 0,0 0 0,6-4 0,-1 0 0,1 0 0,-2 1 0,6 1 0,-4-3 0,-5 0 0,-3 1 0,-3 1 0,-2 1 0,-2 1 0,4 0 0,-2 1 0,-2 0 0,-2 4 0,5 0 0,-2 0 0,-5-1 0,1-4 0,-5-2 0,-1 0 0,-2-3 0,0-3 0,-3 0 0,4 2 0,-6-2 0,0-2 0,-3 2 0,1 1 0,-1-1 0,1 2 0,2 2 0,0 1 0,-3 2 0,-2 1 0,-2 1 0,-2-4 0,0 1 0,-2-4 0,4 1 0,0 1 0,0-3 0,-1 1 0,3 2 0,0 1 0,-1-2 0,-1 1 0,-2 1 0,0 2 0,-4-4 0,-1 1 0,0 1 0,1 1 0,0-3 0,5 2 0,0-8 0,4 2 0,4-3 0,-1 2 0,-1 3 0,-2-2 0,-3 3 0,-1-2 0,-1 2 0,-1-2 0,-1-2 0,-3-2 0,-1-2 0,1-1 0,0-2 0,-2 1 0,1-1 0,-4 0 0,2 0 0,-3-7 0,-1 0 0,-3 0 0,-2 1 0,-1 2 0,-1-2 0,0-2 0,0 0 0,-1-1 0,1-3 0,0 2 0,-1 2 0,1-1 0,0 2 0,0-2 0,0 2 0,0-2 0,0-2 0,0 2 0,0-2 0,0 2 0,0 2 0,-3 3 0,-4-2 0,0 1 0,0 2 0,-2 3 0,-1 3 0,-3 0 0,-2 0 0,3-1 0,-5 0 0,-1 0 0,-1-1 0,0-1 0,-3 1 0,-4-1 0,-3 4 0,-3-1 0,-1 5 0,1 2 0,-4 0 0,0 2 0,3 1 0,-6-1 0,2 0 0,0 2 0,1 1 0,4 1 0,0 0 0,1 2 0,-1 0 0,-5 0 0,-4 0 0,-4 1 0,0-1 0,-3 0 0,-8 0 0,2 0 0,6 0 0,4 0 0,1 0 0,2 0 0,2 0 0,5 0 0,-5 0 0,-1 0 0,1 0 0,-14 0 0,-3 4 0,-9 3 0,-12 0 0,1 3 0,-8 2 0,-6-1 0,-3-2 0,7-3 0,0-2 0,9-2 0,3-1 0,6-1 0,9 0 0,1-1 0,3 1 0,1 0 0,5-1 0,0 1 0,-4 0 0,7 0 0,-1 3 0,1 1 0,4-1 0,7 0 0,9-1 0</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1T06:41:57.924"/>
    </inkml:context>
    <inkml:brush xml:id="br0">
      <inkml:brushProperty name="width" value="0.035" units="cm"/>
      <inkml:brushProperty name="height" value="0.035" units="cm"/>
      <inkml:brushProperty name="color" value="#DA0C07"/>
      <inkml:brushProperty name="inkEffects" value="lava"/>
      <inkml:brushProperty name="anchorX" value="-47713.94922"/>
      <inkml:brushProperty name="anchorY" value="-5235.25"/>
      <inkml:brushProperty name="scaleFactor" value="0.5"/>
    </inkml:brush>
  </inkml:definitions>
  <inkml:trace contextRef="#ctx0" brushRef="#br0">3105 0 24575,'0'0'0,"0"3"0,0 5 0,-3 9 0,-1 5 0,0 4 0,1 1 0,1-1 0,1-2 0,0-2 0,1-2 0,0-1 0,0 3 0,0-1 0,0 0 0,0-1 0,0 3 0,0-1 0,0 0 0,-3-1 0,-1-1 0,1-1 0,0-1 0,1 0 0,1-1 0,0 4 0,1 0 0,0 0 0,0 0 0,0-2 0,0 0 0,0 0 0,0-1 0,4-4 0,-1 0 0,4 0 0,3 0 0,3 2 0,-1 0 0,1-3 0,1 1 0,1 0 0,-3 4 0,-2 5 0,-3 0 0,-3 1 0,-3-1 0,0-2 0,-1-1 0,-1-2 0,1 1 0,-4-5 0,-7-4 0,-7-7 0,-4-3 0,-7-5 0,-1-5 0,-2-4 0,2 2 0,3-2 0,-5 0 0,3 2 0,-1 3 0,-2-1 0,0-5 0,2 3 0,-1 1 0,0 3 0,2 3 0,3 2 0,2-5 0,0 0 0,-10 1 0,-5 2 0,-3 1 0,-1 2 0,5 1 0,5 1 0,2 0 0,4 0 0,-1 0 0,3 1 0,3-1 0,1 0 0,1 0 0,-5 0 0,0 0 0,0 0 0,2 0 0,1 0 0,2 0 0,1 0 0,-2 0 0,-1 0 0,-2 0 0,-4 0 0,-2 0 0,-2 0 0,-3 3 0,4 1 0,2-1 0,1 0 0,-5-1 0,-5 7 0,-1-1 0,-4 0 0,0 1 0,0 3 0,-4 1 0,1-1 0,1-3 0,3 1 0,2 1 0,-1-2 0,1-1 0,1 0 0,4-1 0,5-2 0,5-2 0,3-1 0,3-1 0,1 3 0,1 0 0,-4-1 0,-3 0 0,0-1 0,1-1 0,0 0 0,2-1 0,2 0 0,0 0 0,1-1 0,0 1 0,1 0 0,3 4 0,0-1 0,0 1 0,-4-1 0,-1-1 0,-4 0 0,0-2 0,-4 1 0,1-1 0,2 0 0,-2 3 0,2 0 0,1 1 0,1-2 0,2 4 0,2-1 0,0-1 0,4 3 0,0-1 0,-3 3 0,-5 1 0,0 0 0,-5 1 0,2 2 0,0-2 0,3-3 0,1-2 0,1 5 0,2-2 0,4 3 0,0-3 0,3 2 0,1-2 0,2 1 0,2 2 0,-2-2 0,3 1 0,-3-1 0,-3-3 0,2 1 0,-6-2 0,3 3 0,-2-2 0,2 2 0,4 2 0,2 2 0,-1 2 0,2 2 0,-3-4 0,2 1 0,0 1 0,2 3 0,-1 2 0,0 0 0,1 0 0,1 0 0,1 2 0,1 0 0,0 0 0,1-1 0,0-1 0,1-1 0,2-5 0,1 4 0,-1 0 0,4-4 0,-1 5 0,2 2 0,10 2 0,-1 3 0,2-1 0,3 2 0,1 0 0,6 1 0,-1-2 0,3 1 0,2 6 0,0 2 0,5-2 0,8 7 0,-4-3 0,4 0 0,1 3 0,-5 0 0,-2-5 0,-3-3 0,-5-2 0,0-7 0,-1-3 0,0-6 0,-2-5 0,-2-3 0,0-1 0,1-1 0,2-1 0,5-1 0,2-1 0,4 0 0,-2-1 0,-2 3 0,-1 1 0,0-1 0,-1 0 0,-3-1 0,-1 0 0,4-2 0,11 1 0,9-1 0,10 0 0,16 0 0,18-1 0,15 1 0,9 0 0,16 0 0,-2-7 0,0 0 0,0-4 0,-10-5 0,-10-7 0,-6 3 0,-5 0 0,1 0 0,-1 1 0,-3 5 0,0 3 0,-7-3 0,-7 3 0,-10 2 0,-13 3 0,-3 2 0,-3 3 0,-2 3 0,-1 2 0,-6 0 0,3 0 0,3 5 0,-3 0 0,-8 0 0,-4-3 0,-7-2 0,-7-1 0,-1-2 0,4 0 0,1 2 0,13 1 0,5-1 0,7 0 0,9-1 0,1-1 0,6-1 0,1 1 0,-6-1 0,-8 0 0,-8-1 0,-11 1 0,-5 0 0,-10-3 0,-1-5 0,10 1 0,-2 0 0,3-2 0,1-1 0,-4-3 0,-1-2 0,-3-1 0,4 2 0,4 0 0,1 0 0,-2 2 0,-1 0 0,-1-1 0,-3-1 0,-1 2 0,-6-1 0,-3 3 0,1 3 0,-5-5 0,3 2 0,3 2 0,0-2 0,-1-1 0,0-2 0,-5-2 0,2-1 0,0-1 0,0 3 0,-1 0 0,0-1 0,0 0 0,-3-4 0,-1 2 0,0-3 0,0 0 0,-2-8 0,1 4 0,3 5 0,3 2 0,-4-3 0,1 4 0,-4 1 0,-4-4 0,2 3 0,-4-4 0,3 4 0,-2 0 0,-2 0 0,-1 0 0,-2 0 0,-1-1 0,0 0 0,-5-1 0,-3-6 0,-4 2 0,0-2 0,-5-4 0,-2 2 0,-4 5 0,3-2 0,-4 2 0,-6 1 0,-3 0 0,-3 2 0,-8 0 0,-4 0 0,-1-3 0,-2 0 0,-4-4 0,6 5 0,0 0 0,3 2 0,6 4 0,3 0 0,-1 1 0,1 2 0,-1 3 0,-7-4 0,1 2 0,3 1 0,-8-1 0,1-1 0,-3 1 0,-4 3 0,3-2 0,5 3 0,5 0 0,3 3 0,-8 1 0,4-3 0,4 1 0,6 1 0,5 0 0,4 1 0,3 1 0,2 0 0,1 1 0,-3 0 0,-7 0 0,-1 1 0,-6-1 0,-12 0 0,-3 0 0,1 0 0,-2 0 0,-1 0 0,0-3 0,-1-1 0,-4 0 0,3 1 0,4-3 0,4 2 0,7-1 0,6 2 0,-1 1 0,4-3 0,0 1 0,2 0 0,-1-2 0,3 0 0,1 1 0,2 1 0,2 2 0,1 1 0,-2 0 0,-4 4 0,-6 1 0,-7 0 0,-3 0 0,-3 2 0,-1 2 0,2 0 0,-8-1 0,4-2 0,9 2 0,8-1 0,5-2 0,5 0 0,2 1 0,1 0 0,5 3 0,0-2 0,3 0 0</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1T06:50:48.719"/>
    </inkml:context>
    <inkml:brush xml:id="br0">
      <inkml:brushProperty name="width" value="0.035" units="cm"/>
      <inkml:brushProperty name="height" value="0.035" units="cm"/>
      <inkml:brushProperty name="color" value="#DA0C07"/>
      <inkml:brushProperty name="inkEffects" value="lava"/>
      <inkml:brushProperty name="anchorX" value="-46065.83984"/>
      <inkml:brushProperty name="anchorY" value="-3755.80615"/>
      <inkml:brushProperty name="scaleFactor" value="0.5"/>
    </inkml:brush>
  </inkml:definitions>
  <inkml:trace contextRef="#ctx0" brushRef="#br0">0 636 24575,'0'0'0,"3"0"0,5 0 0,3 0 0,3 0 0,2 0 0,1 0 0,1 0 0,0 0 0,1 0 0,-1 0 0,0 0 0,0 0 0,-4 4 0,0-1 0,4 1 0,0-1 0,1-1 0,0 0 0,1-2 0,-2 1 0,1-1 0,-2 0 0,1 0 0,0-1 0,0 1 0,3 0 0,0 0 0,7 0 0,0-4 0,-1 1 0,-2-1 0,-2 1 0,-3 1 0,-1 0 0,0 2 0,-2-1 0,0 1 0,1 0 0,-1 1 0,0-1 0,1 0 0,3 0 0,4 0 0,3 0 0,0 0 0,-6-3 0,-1-1 0,-3 0 0,-1 1 0,0 1 0,0-3 0,-1 1 0,1 0 0,0 1 0,1 1 0,-1 1 0,1-3 0,-1 0 0,1 0 0,3 1 0,1-2 0,-1 0 0,0 1 0,-5-2 0,-1 0 0,3 1 0,1-2 0,0 1 0,0 1 0,0 1 0,0 2 0,3 0 0,-1 2 0,4-4 0,-1 1 0,3-4 0,2-3 0,-1 1 0,-2 1 0,-3-1 0,-1 2 0,-3 1 0,0 2 0,2-2 0,0 1 0,0 1 0,2 2 0,-3-4 0,-1 1 0,2-2 0,0 0 0,-1 2 0,3-3 0,0 2 0,-1 0 0,-1-1 0,6 2 0,0 0 0,-2-6 0,3 2 0,-3 0 0,2 3 0,2 1 0,-5-1 0,-2 2 0,1 0 0,-1 1 0,-1-2 0,-1 0 0,-1 1 0,0-2 0,-2 0 0,1 1 0,-1 1 0,1 2 0,-4-3 0,0 1 0,0 1 0,0 0 0,2 1 0,0 1 0,-3-3 0,1 0 0,0 0 0,1 1 0,4 1 0,4-2 0,2-1 0,-1 1 0,-1 1 0,-2 1 0,-1 1 0,-1 0 0,-1 1 0,-1 0 0,1-3 0,-1 0 0,0-1 0,1 2 0,-1 0 0,1 0 0,0 2 0,-1-1 0,1 1 0,0 0 0,-1 1 0,1-1 0,-1 0 0,1 0 0,0 0 0,-1 0 0,1 0 0,0 0 0,-1 0 0,1 0 0,0 0 0,3 0 0,0 0 0,0-4 0,0 1 0,-1-1 0,-1 1 0,-1-3 0,0 2 0,0-1 0,-1 2 0,1-3 0,-1 1 0,1 1 0,-1 1 0,1 1 0,-4-3 0,0 1 0,0 0 0,1 1 0,0 1 0,1 1 0,1 0 0,1 1 0,-1 0 0,1-3 0,0 0 0,0-1 0,-1 2 0,1 0 0,0 0 0,-1 2 0,5-1 0,-1 1 0,0 0 0,0 1 0,-1-1 0,-1 0 0,-1 0 0,0 0 0,-1 0 0,1 0 0,3 0 0,0 0 0,0 0 0,7 0 0,2 0 0,0 0 0,-2 0 0,-3 0 0,-2 0 0,-3 0 0,-1 0 0,-1 0 0,-1 0 0,1-4 0,-1 1 0,0-1 0,3 1 0,5-3 0,0 1 0,-1 1 0,-1 0 0,-2 2 0,-1 1 0,-5-3 0,0 0 0,-1 1 0,0 0 0,1 1 0,1 1 0,1 1 0,0-1 0,0 1 0,8 0 0,0 1 0,0-5 0,-1 1 0,-2-1 0,-2 1 0,0 1 0,-2 0 0,-1 2 0,1-1 0,-1 1 0,1 0 0,-1 1 0,0-1 0,1 0 0,-1 0 0,1 0 0,0 0 0,-1 0 0,1 0 0,0 0 0,-1 0 0,1 0 0,0 0 0,-1 0 0,1 0 0,0 0 0,-1 0 0,1 0 0,0 0 0,3 0 0,0 0 0,0 0 0,0 0 0,-1 0 0,-1 0 0,-1 0 0,0 0 0,0 0 0,-1 0 0,1 0 0,-1 0 0,1 0 0,-1 0 0,1 0 0,-1 0 0,1-4 0,0 1 0,-1-1 0,1 1 0,0 1 0,-1 0 0,1 2 0,-1-1 0,1 1 0,0 0 0,-1 1 0,1-1 0,0 0 0,-1 0 0,4 0 0,1 0 0,-1 0 0,-1 0 0,0 0 0,-1 0 0,0 0 0,-1 0 0,-1 0 0,1 0 0,-1 0 0,1 0 0,0 0 0,-1 0 0,1 0 0,-1 0 0,1 0 0,-1 0 0,1 0 0,0 0 0,-1 0 0,1 0 0,0 0 0,-1 0 0,1 0 0,0 0 0,-1 0 0,1 0 0,3 0 0,0 0 0,1 0 0,5 0 0,4-3 0,-2-1 0,-1 1 0,-2 0 0,-4 1 0,-1 0 0,-2 2 0,-2-1 0,1-2 0,-1-1 0,0 1 0,7 0 0,4 1 0,1 0 0,-2 2 0,-2-1 0,-3 1 0,-1 0 0,-2 1 0,-1-1 0,-1 0 0,1 0 0,-1 0 0,0 0 0,7 0 0,4 0 0,4 0 0,-1 0 0,1 0 0,1 0 0,-3 0 0,-3 0 0,-3 0 0,-3 0 0,-2 0 0,-1 0 0,0 0 0,-1 0 0,0 4 0,0-1 0,0 1 0,1-1 0,-1 3 0,1-1 0,-1-1 0,-3 3 0,0-2 0,1 4 0,-1-2 0,2-1 0,0-1 0,-2 1 0,-1-1 0,5-1 0,4 2 0,-3 3 0,4 0 0,-1-2 0,-4 2 0,-1-2 0,-4 2 0,-1-2 0,0-1 0,2 2 0,0-2 0,2-1 0,4 2 0,4 2 0,5 0 0,2 1 0,0-1 0,0-3 0,-2-1 0,-7 1 0,-2 0 0,-3-2 0,-1-1 0,-4 2 0,1 0 0,3-1 0,2-1 0,0 3 0,1-2 0,4 4 0,-1-1 0,0-2 0,-4 3 0,-2-2 0,-1 0 0,1-3 0,-4 3 0,1-1 0,0-1 0,5 6 0,1-1 0,4 3 0,1-2 0,-1-2 0,2-3 0,-1-1 0,0-2 0,-6 2 0,-2-1 0,0 1 0,-1 2 0,1-1 0,0-1 0,0 0 0,1 2 0,0-1 0,1-1 0,0 3 0,-1-1 0,1-2 0,3 0 0,-3 2 0,0-2 0,-1 0 0,0-1 0,0 3 0,0-1 0,0-1 0,0-1 0,1-1 0,-1 3 0,1-1 0,0 3 0,-1 0 0,1-2 0,-4 3 0,4-2 0,-1 0 0,2-3 0,-1 0 0,-3 1 0,0 1 0,-1-2 0,1 0 0,1-1 0,-3-1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8T03:37:08.637"/>
    </inkml:context>
    <inkml:brush xml:id="br0">
      <inkml:brushProperty name="width" value="0.035" units="cm"/>
      <inkml:brushProperty name="height" value="0.035" units="cm"/>
      <inkml:brushProperty name="color" value="#AE198D"/>
      <inkml:brushProperty name="inkEffects" value="galaxy"/>
      <inkml:brushProperty name="anchorX" value="-143232.5"/>
      <inkml:brushProperty name="anchorY" value="-125519.78125"/>
      <inkml:brushProperty name="scaleFactor" value="0.5"/>
    </inkml:brush>
  </inkml:definitions>
  <inkml:trace contextRef="#ctx0" brushRef="#br0">1 560 24575,'0'0'0,"0"3"0,3 1 0,1 3 0,3-1 0,0 4 0,-2 1 0,0 3 0,1 1 0,0 2 0,1 0 0,0 1 0,2-3 0,-1-1 0,2-3 0,1-3 0,3-3 0,-3 1 0,2-1 0,-3 2 0,1-1 0,2-1 0,0-1 0,2-2 0,2-1 0,3 0 0,2-1 0,-1 0 0,-4-4 0,0 0 0,-5-3 0,-4-3 0,1-3 0,-3-2 0,-1-2 0,-3 0 0,0-1 0,-2-1 0,1 1 0,-5 4 0,0-1 0,-3 1 0,-4 3 0,2-1 0,1-1 0,-5 3 0,2-2 0,1 0 0,0 1 0,2 0 0,2-2 0,2 6 0,8 2 0,3 7 0,3 1 0,3 1 0,3-1 0,-3 4 0,1-1 0,-3 2 0,0 0 0,2 1 0,1-1 0,1-2 0,1-1 0,1-3 0,0 0 0,-2-5 0,-5-4 0,-2-4 0,-4-3 0,1 1 0,0-1 0,-2 0 0,-1-2 0,0 0 0,-1-1 0,-1 0 0,0-5 0,-4 5 0,0-1 0,0-3 0,1 1 0,-3-1 0,1 1 0,-3 1 0,-2 0 0,-3 4 0,1 1 0,-1 3 0,0 4 0,1-1 0,3-2 0,0 2 0,1-2 0,0 1 0,-3 3 0,2-2 0,-2-2 0,-5 2 0,-2 1 0,3-2 0,-1 2 0,4-2 0,-1 2 0,0 1 0,-1-2 0,-1 2 0,-1 1 0,-1-5 0,0 0 0,-1 2 0,0 1 0,4 7 0,3 4 0,4 6 0,3 3 0,6 0 0,4 1 0,5 1 0,0 1 0,2-3 0,2 0 0,0-3 0,2 1 0,0-2 0,1 1 0,-1-3 0,5 3 0,-1-3 0,1 3 0,-1 1 0,-2 2 0,0 2 0,0 5 0,-1-2 0,-1-1 0,1 1 0,-1-1 0,-3 0 0,0 0 0,0 1 0,1-1 0,0 1 0,-2 3 0,7 0 0,1 0 0,1 0 0,0-1 0,-2-1 0,0-4 0,-4-1 0,-5 0 0,0 1 0,0-3 0,-3 0 0,3-2 0,-3 0 0,-5-1 0,-6-3 0,-2-6 0,0-4 0,-3-6 0,-6-7 0,-3 1 0,-6-5 0,-4 3 0,4 0 0,1 4 0,5 1 0,1 0 0,5-2 0,4 0 0,3-1 0,-2 3 0,2-1 0,-3 4 0,1-1 0,1-1 0,1-2 0,2-1 0,1-1 0,0-4 0,1-1 0,3 3 0,5 4 0,3 5 0,6 3 0,3 4 0,1 1 0,0 1 0,-1 1 0,0 0 0,-1 0 0,0-1 0,-1 1 0,-1-1 0,-3 7 0,-3 4 0,-1 0 0,1-2 0,1 2 0,-1 1 0,-3 2 0,1-3 0,-1 2 0,0 0 0,0 2 0,1-3 0,-1 1 0,1-3 0,-1 1 0,-2 1 0,-2 1 0,2-1 0,-1 0 0,0 2 0,-2 0 0,-2 2 0,1 0 0,-6-2 0,1 0 0,-5-3 0,-2-4 0,-3 2 0,-2-3 0,-2-1 0,3 2 0,-1-2 0,1-1 0,-2 0 0,1-3 0,-2 0 0,3 3 0,1 0 0,-1 0 0,-1-2 0,3 0 0</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1T06:51:27.654"/>
    </inkml:context>
    <inkml:brush xml:id="br0">
      <inkml:brushProperty name="width" value="0.035" units="cm"/>
      <inkml:brushProperty name="height" value="0.035" units="cm"/>
      <inkml:brushProperty name="color" value="#DA0C07"/>
      <inkml:brushProperty name="inkEffects" value="lava"/>
      <inkml:brushProperty name="anchorX" value="-55765.85547"/>
      <inkml:brushProperty name="anchorY" value="-4532.60791"/>
      <inkml:brushProperty name="scaleFactor" value="0.5"/>
    </inkml:brush>
  </inkml:definitions>
  <inkml:trace contextRef="#ctx0" brushRef="#br0">0 0 24575,'0'0'0</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3T04:34:27.065"/>
    </inkml:context>
    <inkml:brush xml:id="br0">
      <inkml:brushProperty name="width" value="0.035" units="cm"/>
      <inkml:brushProperty name="height" value="0.035" units="cm"/>
      <inkml:brushProperty name="color" value="#AE198D"/>
      <inkml:brushProperty name="inkEffects" value="galaxy"/>
      <inkml:brushProperty name="anchorX" value="-69832.23438"/>
      <inkml:brushProperty name="anchorY" value="-17135.69727"/>
      <inkml:brushProperty name="scaleFactor" value="0.5"/>
    </inkml:brush>
  </inkml:definitions>
  <inkml:trace contextRef="#ctx0" brushRef="#br0">0 0 24575,'0'0'0,"0"3"0,0 5 0,0 3 0,0 3 0,0 2 0,0 1 0,0 4 0,0 1 0,0 4 0,0-2 0,0 4 0,0-2 0,0 2 0,0-2 0,0-2 0,0-2 0,0-2 0,0-4 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3T04:34:31.253"/>
    </inkml:context>
    <inkml:brush xml:id="br0">
      <inkml:brushProperty name="width" value="0.035" units="cm"/>
      <inkml:brushProperty name="height" value="0.035" units="cm"/>
      <inkml:brushProperty name="color" value="#AE198D"/>
      <inkml:brushProperty name="inkEffects" value="galaxy"/>
      <inkml:brushProperty name="anchorX" value="-46543.75781"/>
      <inkml:brushProperty name="anchorY" value="-11985.58008"/>
      <inkml:brushProperty name="scaleFactor" value="0.5"/>
    </inkml:brush>
  </inkml:definitions>
  <inkml:trace contextRef="#ctx0" brushRef="#br0">1 1 24575,'17'353'0</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3T04:34:29.285"/>
    </inkml:context>
    <inkml:brush xml:id="br0">
      <inkml:brushProperty name="width" value="0.035" units="cm"/>
      <inkml:brushProperty name="height" value="0.035" units="cm"/>
      <inkml:brushProperty name="color" value="#AE198D"/>
      <inkml:brushProperty name="inkEffects" value="galaxy"/>
      <inkml:brushProperty name="anchorX" value="-70678.89844"/>
      <inkml:brushProperty name="anchorY" value="-18334.32031"/>
      <inkml:brushProperty name="scaleFactor" value="0.5"/>
    </inkml:brush>
  </inkml:definitions>
  <inkml:trace contextRef="#ctx0" brushRef="#br0">36 0 24575,'0'0'0,"0"3"0,0 5 0,0 2 0,0 8 0,0 1 0,0 2 0,-3 0 0,-1-1 0,1 0 0,-3-1 0,0-1 0,1 0 0,1 3 0,1 1 0,2-1 0,0-1 0,1 0 0,0-1 0,1-1 0,-1 0 0,0 0 0,0-1 0,4-3 0,0 0 0,-1 0 0,0 1 0,0 0 0,-2 1 0,0-2 0</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3T04:34:33.246"/>
    </inkml:context>
    <inkml:brush xml:id="br0">
      <inkml:brushProperty name="width" value="0.035" units="cm"/>
      <inkml:brushProperty name="height" value="0.035" units="cm"/>
      <inkml:brushProperty name="color" value="#AE198D"/>
      <inkml:brushProperty name="inkEffects" value="galaxy"/>
      <inkml:brushProperty name="anchorX" value="-70679.59375"/>
      <inkml:brushProperty name="anchorY" value="-19143.83594"/>
      <inkml:brushProperty name="scaleFactor" value="0.5"/>
    </inkml:brush>
    <inkml:brush xml:id="br1">
      <inkml:brushProperty name="width" value="0.035" units="cm"/>
      <inkml:brushProperty name="height" value="0.035" units="cm"/>
      <inkml:brushProperty name="color" value="#AE198D"/>
      <inkml:brushProperty name="inkEffects" value="galaxy"/>
      <inkml:brushProperty name="anchorX" value="-71561.41406"/>
      <inkml:brushProperty name="anchorY" value="-20447.23242"/>
      <inkml:brushProperty name="scaleFactor" value="0.5"/>
    </inkml:brush>
  </inkml:definitions>
  <inkml:trace contextRef="#ctx0" brushRef="#br0">0 0 24575,'0'0'0,"0"6"0,0 6 0,0 6 0,0 2 0,4 6 0,-1-1 0,1 3 0,-1-2 0,-1-1 0,-1-2 0,3 2 0,0-2 0,0-1 0,-1-2 0,-1 0 0,-1-2 0,0 0 0,-1 0 0,0-1 0,0 1 0,0-1 0,0 1 0,-1-4 0</inkml:trace>
  <inkml:trace contextRef="#ctx0" brushRef="#br1" timeOffset="2041.84">71 635 24575,'0'0'0,"0"3"0,0 5 0,0 3 0,0 3 0,0 2 0,0 1 0,4-3 0,0 1 0,-1 0 0,0 0 0,0 1 0,2 0 0,-1 1 0,0 1 0,2-4 0,0 4 0,-1 0 0,-2 0 0,0 1 0,-2-1 0,-1 0 0,4 0 0,0 0 0,-1 0 0,0 0 0,-1-1 0,-1 1 0,0 0 0,-1-1 0,0 1 0,0 3 0,0 0 0,0-3 0</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3T04:34:36.828"/>
    </inkml:context>
    <inkml:brush xml:id="br0">
      <inkml:brushProperty name="width" value="0.035" units="cm"/>
      <inkml:brushProperty name="height" value="0.035" units="cm"/>
      <inkml:brushProperty name="color" value="#AE198D"/>
      <inkml:brushProperty name="inkEffects" value="galaxy"/>
      <inkml:brushProperty name="anchorX" value="-72479.35938"/>
      <inkml:brushProperty name="anchorY" value="-21831.78125"/>
      <inkml:brushProperty name="scaleFactor" value="0.5"/>
    </inkml:brush>
    <inkml:brush xml:id="br1">
      <inkml:brushProperty name="width" value="0.035" units="cm"/>
      <inkml:brushProperty name="height" value="0.035" units="cm"/>
      <inkml:brushProperty name="color" value="#AE198D"/>
      <inkml:brushProperty name="inkEffects" value="galaxy"/>
      <inkml:brushProperty name="anchorX" value="-73344"/>
      <inkml:brushProperty name="anchorY" value="-23134.57617"/>
      <inkml:brushProperty name="scaleFactor" value="0.5"/>
    </inkml:brush>
  </inkml:definitions>
  <inkml:trace contextRef="#ctx0" brushRef="#br0">0 0 24575,'0'0'0,"0"6"0,0 6 0,0 2 0,0 3 0,0 0 0,0 2 0,0 0 0,4-4 0,0 3 0,-1 1 0,0-1 0,0 1 0,-2-1 0,0 0 0,-1 0 0,0 4 0,0-1 0,0 0 0,0 0 0,0-1 0,-1-1 0,1-1 0,0 0 0,0 0 0,0-1 0,0-3 0</inkml:trace>
  <inkml:trace contextRef="#ctx0" brushRef="#br1" timeOffset="1715.91">53 686 24575,'0'0'0,"0"6"0,0 6 0,4 6 0,0 2 0,-1 2 0,0 0 0,0-1 0,2-1 0,-1-1 0,0-1 0,-1 0 0,3 0 0,-2 3 0,0 0 0,-1 0 0,3 0 0,-1-2 0,-1 0 0,-1 0 0,-1-1 0,0-1 0,-2 1 0,0-1 0,0 1 0,0-1 0,0-3 0</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3T04:34:41.166"/>
    </inkml:context>
    <inkml:brush xml:id="br0">
      <inkml:brushProperty name="width" value="0.035" units="cm"/>
      <inkml:brushProperty name="height" value="0.035" units="cm"/>
      <inkml:brushProperty name="color" value="#AE198D"/>
      <inkml:brushProperty name="inkEffects" value="galaxy"/>
      <inkml:brushProperty name="anchorX" value="-74262.14063"/>
      <inkml:brushProperty name="anchorY" value="-24455.42188"/>
      <inkml:brushProperty name="scaleFactor" value="0.5"/>
    </inkml:brush>
  </inkml:definitions>
  <inkml:trace contextRef="#ctx0" brushRef="#br0">19 0 24575,'0'0'0,"0"6"0,0 13 0,0 13 0,-3 10 0,-1 7 0,0 5 0,1-2 0,1-7 0,1-4 0,0-6 0,1-3 0,0-5 0,0 0 0,0-2 0,0-2 0,0 1 0,4 3 0,0 5 0,-1 0 0,0-3 0,3-2 0,-1-3 0,0-3 0,-2-2 0,-1-1 0,0-4 0</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3T04:43:15.470"/>
    </inkml:context>
    <inkml:brush xml:id="br0">
      <inkml:brushProperty name="width" value="0.035" units="cm"/>
      <inkml:brushProperty name="height" value="0.035" units="cm"/>
      <inkml:brushProperty name="color" value="#AE198D"/>
      <inkml:brushProperty name="inkEffects" value="galaxy"/>
      <inkml:brushProperty name="anchorX" value="-85942.25"/>
      <inkml:brushProperty name="anchorY" value="-29012.31055"/>
      <inkml:brushProperty name="scaleFactor" value="0.5"/>
    </inkml:brush>
  </inkml:definitions>
  <inkml:trace contextRef="#ctx0" brushRef="#br0">0 450 24575,'0'0'0,"6"3"0,3 5 0,1 6 0,-1 4 0,3 1 0,1 2 0,-2-1 0,1-4 0,1 0 0,1-2 0,-2 2 0,-2-1 0,-4 2 0,2-4 0,-3-7 0,-1-6 0,-1-7 0,-1-5 0,-2-3 0,1-6 0,2-1 0,1-1 0,-1 1 0,0 1 0,2 5 0,0 1 0,0 0 0,1 4 0,0-1 0,2-1 0,0 0 0,-2-2 0,1 2 0,7-3 0,-2-2 0,-1 0 0,1-1 0,-3 0 0,1 1 0,1 0 0,-1-1 0,2-2 0,0 0 0,-1 0 0,1 0 0,0 1 0,3 1 0,0 1 0,-2-3 0,1 3 0,-4 0 0,1 2 0,-2-1 0,1 4 0,-2 3 0</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3T04:42:26.867"/>
    </inkml:context>
    <inkml:brush xml:id="br0">
      <inkml:brushProperty name="width" value="0.035" units="cm"/>
      <inkml:brushProperty name="height" value="0.035" units="cm"/>
      <inkml:brushProperty name="color" value="#AE198D"/>
      <inkml:brushProperty name="inkEffects" value="galaxy"/>
      <inkml:brushProperty name="anchorX" value="-76250.10938"/>
      <inkml:brushProperty name="anchorY" value="-26442.28906"/>
      <inkml:brushProperty name="scaleFactor" value="0.5"/>
    </inkml:brush>
  </inkml:definitions>
  <inkml:trace contextRef="#ctx0" brushRef="#br0">0 0 24575,'0'0'0,"3"3"0,1 5 0,3-1 0,0 3 0,-1 3 0,1-2 0,4 1 0,-3 1 0,3-2 0,2 1 0,1-2 0,-2 0 0,1-1 0,-3 1 0,-2 1 0,0-1 0,2-2 0,3-3 0,-3 2 0,2-2 0,1-1 0,2-1 0,-3-1 0</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3T04:42:23.769"/>
    </inkml:context>
    <inkml:brush xml:id="br0">
      <inkml:brushProperty name="width" value="0.035" units="cm"/>
      <inkml:brushProperty name="height" value="0.035" units="cm"/>
      <inkml:brushProperty name="color" value="#AE198D"/>
      <inkml:brushProperty name="inkEffects" value="galaxy"/>
      <inkml:brushProperty name="anchorX" value="-75127.05469"/>
      <inkml:brushProperty name="anchorY" value="-26078.42578"/>
      <inkml:brushProperty name="scaleFactor" value="0.5"/>
    </inkml:brush>
  </inkml:definitions>
  <inkml:trace contextRef="#ctx0" brushRef="#br0">0 483 24575,'0'0'0,"0"3"0,4 1 0,0-4 0,3-4 0,-1-5 0,3-7 0,-1-3 0,3-1 0,-3-1 0,2 0 0,-2 2 0,2 3 0,-2 1 0,-2 1 0,-1-1 0,1 3 0,-2-1 0,0 0 0,3-1 0,2 2 0,-1-8 0,3 0 0,5-6 0,1 1 0,-1-3 0,0 2 0,0 1 0,-3 2 0,0 6 0,-3 1 0,-3 5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8T03:36:58.329"/>
    </inkml:context>
    <inkml:brush xml:id="br0">
      <inkml:brushProperty name="width" value="0.035" units="cm"/>
      <inkml:brushProperty name="height" value="0.035" units="cm"/>
      <inkml:brushProperty name="color" value="#AE198D"/>
      <inkml:brushProperty name="inkEffects" value="galaxy"/>
      <inkml:brushProperty name="anchorX" value="-142366.96875"/>
      <inkml:brushProperty name="anchorY" value="-124208.99219"/>
      <inkml:brushProperty name="scaleFactor" value="0.5"/>
    </inkml:brush>
  </inkml:definitions>
  <inkml:trace contextRef="#ctx0" brushRef="#br0">244 1 24575,'0'0'0,"-6"0"0,-6 0 0,-2 0 0,-3 0 0,-1 0 0,-1 0 0,1 0 0,-1 0 0,4 3 0,0 1 0,4 3 0,0-1 0,3 4 0,2 1 0,2 3 0,-2-2 0,2 1 0,-3-3 0,0 2 0,-1-4 0,0 2 0,2 2 0,1 1 0,6-2 0,1 2 0,5-3 0,3-3 0,3-2 0,2-2 0,2-1 0,1-2 0,0 0 0,1-1 0,-1 1 0,0-1 0,0 1 0,0 0 0,0 0 0,0 0 0,-1 0 0,1 0 0,-1 0 0,1 0 0,-4 3 0,0 1 0,0-1 0,1 4 0,0-2 0,1 0 0,-2 3 0,-1-2 0,-2 2 0,0 0 0,5 1 0,-3 6 0,6 2 0,-4 2 0,1-3 0,-3-1 0,-1-3 0,-2 1 0,-3-1 0,-3 2 0,-2 1 0,-1 1 0,-1 1 0,0 0 0,-1 1 0,-2-4 0,-9-3 0,-6-4 0,1 0 0,-2-1 0,0-2 0,1-1 0,-1-2 0,1 0 0,0-1 0,1 0 0,-1 0 0,0-1 0,1 1 0,-1-4 0,4-3 0,0-4 0,4-3 0,2-1 0,4 1 0</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3T04:42:30.591"/>
    </inkml:context>
    <inkml:brush xml:id="br0">
      <inkml:brushProperty name="width" value="0.035" units="cm"/>
      <inkml:brushProperty name="height" value="0.035" units="cm"/>
      <inkml:brushProperty name="color" value="#AE198D"/>
      <inkml:brushProperty name="inkEffects" value="galaxy"/>
      <inkml:brushProperty name="anchorX" value="-77323.625"/>
      <inkml:brushProperty name="anchorY" value="-27482.91211"/>
      <inkml:brushProperty name="scaleFactor" value="0.5"/>
    </inkml:brush>
  </inkml:definitions>
  <inkml:trace contextRef="#ctx0" brushRef="#br0">0 564 24575,'0'0'0,"3"3"0,5 1 0,-1 4 0,0 2 0,2-1 0,-2 3 0,2-3 0,2-1 0,3-10 0,1-6 0,-2-8 0,0-11 0,5-5 0,4-8 0,5-5 0,14-8 0,3 1 0,1 2 0,0 0 0,-3 4 0,-1 3 0,-6-1 0,-6 6 0,-7 5 0,-5 5 0,-5 9 0</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3T04:42:35.895"/>
    </inkml:context>
    <inkml:brush xml:id="br0">
      <inkml:brushProperty name="width" value="0.035" units="cm"/>
      <inkml:brushProperty name="height" value="0.035" units="cm"/>
      <inkml:brushProperty name="color" value="#AE198D"/>
      <inkml:brushProperty name="inkEffects" value="galaxy"/>
      <inkml:brushProperty name="anchorX" value="-78726.4375"/>
      <inkml:brushProperty name="anchorY" value="-27766.17578"/>
      <inkml:brushProperty name="scaleFactor" value="0.5"/>
    </inkml:brush>
  </inkml:definitions>
  <inkml:trace contextRef="#ctx0" brushRef="#br0">0 405 24575,'0'0'0,"3"0"0,5 0 0,2 3 0,4 5 0,2 2 0,1 1 0,1-3 0,-3 2 0,0-2 0,-1 2 0,1-6 0,1-2 0,4-8 0,1-6 0,3-7 0,0-2 0,3-5 0,-1-3 0,-2-3 0,-5 1 0,-2 3 0,-1 7 0,-4-1 0,0 5 0,-3 1 0,1 5 0,-3 0 0,3 2 0,-3 0 0,3-6 0,-3-1 0,3 1 0,-3 0 0,-1 0 0,-1-1 0,1 3 0,-1-1 0,-1 1 0,-1-2 0,-1 3 0</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3T04:42:44.591"/>
    </inkml:context>
    <inkml:brush xml:id="br0">
      <inkml:brushProperty name="width" value="0.035" units="cm"/>
      <inkml:brushProperty name="height" value="0.035" units="cm"/>
      <inkml:brushProperty name="color" value="#AE198D"/>
      <inkml:brushProperty name="inkEffects" value="galaxy"/>
      <inkml:brushProperty name="anchorX" value="-80083.60938"/>
      <inkml:brushProperty name="anchorY" value="-28207.85938"/>
      <inkml:brushProperty name="scaleFactor" value="0.5"/>
    </inkml:brush>
  </inkml:definitions>
  <inkml:trace contextRef="#ctx0" brushRef="#br0">0 668 24575,'0'0'0,"0"3"0,4 1 0,3 3 0,1 3 0,2 3 0,2 2 0,2-2 0,2 5 0,1 0 0,1 1 0,-4 0 0,0-4 0,-3 0 0,-3 0 0,1-3 0,1 0 0,1 0 0,3 6 0,2 0 0,-3 2 0,-3-7 0,-3-11 0,-3-8 0,-1-10 0,1-8 0,6-5 0,8-5 0,-1-2 0,4 0 0,1-5 0,-3 1 0,2-1 0,-1 2 0,7 5 0,-1-6 0,-3 3 0,-3 5 0,3 3 0,1-5 0,7 2 0,0-2 0,2-3 0,-6 3 0,-4-1 0,1 1 0,-5 3 0,-2 0 0,-1 3 0,0 3 0,-3 3 0,0 6 0,-4 1 0,-2-3 0,1 7 0,-2 3 0</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3T04:42:47.862"/>
    </inkml:context>
    <inkml:brush xml:id="br0">
      <inkml:brushProperty name="width" value="0.035" units="cm"/>
      <inkml:brushProperty name="height" value="0.035" units="cm"/>
      <inkml:brushProperty name="color" value="#AE198D"/>
      <inkml:brushProperty name="inkEffects" value="galaxy"/>
      <inkml:brushProperty name="anchorX" value="-81767.85938"/>
      <inkml:brushProperty name="anchorY" value="-28386.95703"/>
      <inkml:brushProperty name="scaleFactor" value="0.5"/>
    </inkml:brush>
  </inkml:definitions>
  <inkml:trace contextRef="#ctx0" brushRef="#br0">0 184 24575,'0'0'0,"0"3"0,4 5 0,3-1 0,4 3 0,3 3 0,-2 1 0,-2 2 0,1-3 0,1-2 0,1-4 0,2-3 0,1-2 0,0-1 0,2-1 0,0-4 0,7-4 0,3-3 0,1 0 0,2-2 0,-2 0 0,1-2 0,-7-2 0,-2 0 0,-2 3 0,-1 0 0,-2 3 0,1 0 0,0 3 0,-4-2 0,-3-2 0,3 3 0,-2-2 0,2 2 0,0-1 0,2 1 0,1 3 0,1-2 0,0 2 0,-3-2 0,0-3 0,1 2 0,-4 1 0</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3T06:20:12.858"/>
    </inkml:context>
    <inkml:brush xml:id="br0">
      <inkml:brushProperty name="width" value="0.025" units="cm"/>
      <inkml:brushProperty name="height" value="0.025" units="cm"/>
      <inkml:brushProperty name="color" value="#AE198D"/>
      <inkml:brushProperty name="inkEffects" value="galaxy"/>
      <inkml:brushProperty name="anchorX" value="-92380.01563"/>
      <inkml:brushProperty name="anchorY" value="-33206.23047"/>
      <inkml:brushProperty name="scaleFactor" value="0.5"/>
    </inkml:brush>
  </inkml:definitions>
  <inkml:trace contextRef="#ctx0" brushRef="#br0">0 0 24575,'0'0'0,"3"0"0,5 0 0,6 0 0,4 0 0,5 0 0,1 0 0,0 0 0,-2 0 0,-4 4 0,-9-1 0,-8 1 0,-7-1 0,-6-1 0,-4 0 0,-1-2 0,1 4 0,4 3 0,4 4 0,2 3 0,4 1 0,1 3 0,1 0 0,1 0 0,-1 0 0,1 0 0,0 0 0,-1 0 0,0-3 0</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3T06:20:07.502"/>
    </inkml:context>
    <inkml:brush xml:id="br0">
      <inkml:brushProperty name="width" value="0.025" units="cm"/>
      <inkml:brushProperty name="height" value="0.025" units="cm"/>
      <inkml:brushProperty name="color" value="#AE198D"/>
      <inkml:brushProperty name="inkEffects" value="galaxy"/>
      <inkml:brushProperty name="anchorX" value="-93283.85938"/>
      <inkml:brushProperty name="anchorY" value="-33745.26563"/>
      <inkml:brushProperty name="scaleFactor" value="0.5"/>
    </inkml:brush>
  </inkml:definitions>
  <inkml:trace contextRef="#ctx0" brushRef="#br0">85 0 24575,'0'0'0,"0"3"0,0 5 0,-3-1 0,-1 3 0,-3-1 0,1 2 0,-4-3 0,-1-1 0,1 1 0,-2-1 0,2 1 0,3 3 0,2 2 0,6 2 0,4-3 0,6-2 0,3 1 0,2-3 0,2-2 0,0-2 0,1-2 0,-1-1 0,1-1 0,-5 3 0,-3 4 0,-4 7 0,-3 3 0,-3 2 0,0 1 0,-2 0 0,-3-4 0,0-1 0,-4-3 0,-2-4 0,-3-3 0,-3-3 0,0-1 0,2-4 0,-1-1 0,1-1 0,2-2 0,-1 1 0,4 1 0</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3T06:20:03.624"/>
    </inkml:context>
    <inkml:brush xml:id="br0">
      <inkml:brushProperty name="width" value="0.025" units="cm"/>
      <inkml:brushProperty name="height" value="0.025" units="cm"/>
      <inkml:brushProperty name="color" value="#AE198D"/>
      <inkml:brushProperty name="inkEffects" value="galaxy"/>
      <inkml:brushProperty name="anchorX" value="-92354.49219"/>
      <inkml:brushProperty name="anchorY" value="-32898.60156"/>
      <inkml:brushProperty name="scaleFactor" value="0.5"/>
    </inkml:brush>
  </inkml:definitions>
  <inkml:trace contextRef="#ctx0" brushRef="#br0">0 0 24575,'0'0'0,"3"0"0,5 0 0,2 0 0,4 0 0,2 0 0,1 0 0,-2 0 0</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3T06:20:00.471"/>
    </inkml:context>
    <inkml:brush xml:id="br0">
      <inkml:brushProperty name="width" value="0.025" units="cm"/>
      <inkml:brushProperty name="height" value="0.025" units="cm"/>
      <inkml:brushProperty name="color" value="#AE198D"/>
      <inkml:brushProperty name="inkEffects" value="galaxy"/>
      <inkml:brushProperty name="anchorX" value="-91409.30469"/>
      <inkml:brushProperty name="anchorY" value="-31853.16992"/>
      <inkml:brushProperty name="scaleFactor" value="0.5"/>
    </inkml:brush>
  </inkml:definitions>
  <inkml:trace contextRef="#ctx0" brushRef="#br0">19 60 24575,'0'0'0,"0"3"0,0 5 0,0 3 0,0 2 0,0 3 0,0 1 0,-3-2 0,-1 0 0,0-1 0,1 2 0,1 0 0,1 0 0,0-6 0,1-6 0,-1-8 0,2-10 0,-1-3 0,3-4 0,1 0 0,0 0 0,-1 0 0,-1 2 0,0 0 0,-1 1 0,2 3 0,1 1 0,3 1 0,3 2 0,-1 6 0,2 7 0,-1 5 0,-3 6 0,-2 2 0,-2 3 0,-1 0 0,-2 1 0,0 0 0,0-1 0,-1 1 0,1-1 0,3 0 0,1 0 0,-1-1 0,4-3 0,-1 0 0,-1-3 0</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3T06:19:57.394"/>
    </inkml:context>
    <inkml:brush xml:id="br0">
      <inkml:brushProperty name="width" value="0.025" units="cm"/>
      <inkml:brushProperty name="height" value="0.025" units="cm"/>
      <inkml:brushProperty name="color" value="#AE198D"/>
      <inkml:brushProperty name="inkEffects" value="galaxy"/>
      <inkml:brushProperty name="anchorX" value="-90514.61719"/>
      <inkml:brushProperty name="anchorY" value="-30828.61328"/>
      <inkml:brushProperty name="scaleFactor" value="0.5"/>
    </inkml:brush>
  </inkml:definitions>
  <inkml:trace contextRef="#ctx0" brushRef="#br0">19 0 24575,'0'0'0,"0"3"0,0 5 0,0 2 0,0 4 0,0 2 0,0 1 0,0 1 0,-3-3 0,-1-1 0,0 1 0,1 0 0,1 1 0,1 0 0,0-5 0,4-5 0,1-6 0,3-3 0,3-1 0,4 0 0,1 1 0,-2 1 0</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3T06:19:52.886"/>
    </inkml:context>
    <inkml:brush xml:id="br0">
      <inkml:brushProperty name="width" value="0.025" units="cm"/>
      <inkml:brushProperty name="height" value="0.025" units="cm"/>
      <inkml:brushProperty name="color" value="#AE198D"/>
      <inkml:brushProperty name="inkEffects" value="galaxy"/>
      <inkml:brushProperty name="anchorX" value="-89333.36719"/>
      <inkml:brushProperty name="anchorY" value="-30036.60938"/>
      <inkml:brushProperty name="scaleFactor" value="0.5"/>
    </inkml:brush>
  </inkml:definitions>
  <inkml:trace contextRef="#ctx0" brushRef="#br0">0 71 24575,'0'0'0,"6"0"0,10 0 0,5 0 0,3 0 0,1 0 0,-1 0 0,-2 0 0,-1 0 0,-2 0 0,0 0 0,-1 0 0,3 0 0,0 0 0,0 0 0,-1 0 0,-7 0 0,-9 0 0,-11 0 0,-6 0 0,-5 0 0,-5 0 0,-1 0 0,0 0 0,1 0 0,1 0 0,2 0 0,1 0 0,1 0 0,0 0 0,1 0 0,0 0 0,-1 0 0,4-3 0,4-4 0,3-4 0,7 1 0,5 1 0,6 2 0,3 3 0,2 1 0,2 2 0,4 1 0,1 0 0,-1 1 0,-1-1 0,0 0 0,-2 1 0,0-1 0,2 0 0,1 0 0,-1 0 0,-1 0 0,-7 0 0,-9 0 0,-11 0 0,-6 0 0,-4 0 0,-3 0 0,-1 0 0,0 0 0,1 0 0,1 0 0,0 0 0,1 0 0,4-3 0,0-1 0,0 1 0,-1 0 0,7 1 0,6 0 0,7 2 0,9-1 0,3 1 0,4 0 0,4 1 0,-1-1 0,4 0 0,-2 0 0,-1 3 0,-3 1 0,-1-1 0,-2 0 0,-4-1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8T03:35:57.123"/>
    </inkml:context>
    <inkml:brush xml:id="br0">
      <inkml:brushProperty name="width" value="0.035" units="cm"/>
      <inkml:brushProperty name="height" value="0.035" units="cm"/>
      <inkml:brushProperty name="color" value="#AE198D"/>
      <inkml:brushProperty name="inkEffects" value="galaxy"/>
      <inkml:brushProperty name="anchorX" value="-132284.82813"/>
      <inkml:brushProperty name="anchorY" value="-115732.92188"/>
      <inkml:brushProperty name="scaleFactor" value="0.5"/>
    </inkml:brush>
    <inkml:brush xml:id="br1">
      <inkml:brushProperty name="width" value="0.035" units="cm"/>
      <inkml:brushProperty name="height" value="0.035" units="cm"/>
      <inkml:brushProperty name="color" value="#AE198D"/>
      <inkml:brushProperty name="inkEffects" value="galaxy"/>
      <inkml:brushProperty name="anchorX" value="-133706.45313"/>
      <inkml:brushProperty name="anchorY" value="-116723.75"/>
      <inkml:brushProperty name="scaleFactor" value="0.5"/>
    </inkml:brush>
  </inkml:definitions>
  <inkml:trace contextRef="#ctx0" brushRef="#br0">1 499 24575,'0'0'0,"0"3"0,0 5 0,4-1 0,3 3 0,0 2 0,0 3 0,2-3 0,-2 2 0,2 0 0,-1 1 0,1 0 0,3 2 0,-3 0 0,3-3 0,-3 0 0,-2 4 0,2-3 0,-3 0 0,0 1 0,-3 0 0,2-2 0,0-1 0,2-3 0,0 1 0,-2-6 0,-4-6 0,-2-6 0,-2-4 0,1-7 0,0-3 0,0-1 0,-2 4 0,0 0 0,0 2 0,1 0 0,1-4 0,1 0 0,0-1 0,-2 5 0,-1 0 0,0 1 0,1-1 0,-2 0 0,0 0 0,1-1 0,0 0 0,2-1 0,1 1 0,0-1 0,1 0 0,0 1 0,0-1 0,0 0 0,4 4 0,4 3 0,-1 1 0,3 2 0,3 3 0,1 1 0,2 3 0,1 0 0,0 1 0,-2 4 0,2 0 0,-2 4 0,0-1 0,-3 2 0,-4 3 0,1-2 0,-2 2 0,-2 1 0,1-2 0,0 1 0,-2 1 0,3 1 0,-2 2 0,4-3 0,-2 0 0,-2 1 0,3 1 0,2 1 0,-2 0 0,3-2 0,1-4 0,2 1 0,2 0 0,-3 2 0,1-2 0,-3 1 0,0-3 0,1-1 0,5-4 0,2-1 0,1-1 0,-4-2 0</inkml:trace>
  <inkml:trace contextRef="#ctx0" brushRef="#br1" timeOffset="2736.73">336 181 24575,'0'0'0,"0"3"0,3 4 0,8 4 0,3-1 0,0 3 0,4 0 0,2 2 0,-4 2 0,1-4 0,2-3 0,-3 1 0,1 0 0,-1 2 0,0 1 0,-3 2 0,0 1 0,4-4 0,-2 2 0,0-5 0,1 5 0,0 1 0,1-2 0,0 0 0,-4 0 0,-2 2 0,-1-4 0,1-2 0,2-4 0,-2 2 0,-3-6 0,-2-6 0,-2-7 0,-2-12 0,-2-6 0,0-2 0,0 1 0,-1-1 0,1 3 0,-1 3 0,1 2 0,0 3 0,0 1 0,0-2 0,0 0 0,0 0 0,0 1 0,0 0 0,0 1 0,0 1 0,0 0 0,0 1 0,0-1 0,0 1 0,0-1 0,-4 4 0,1 1 0,-1 2 0</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3T06:15:38.047"/>
    </inkml:context>
    <inkml:brush xml:id="br0">
      <inkml:brushProperty name="width" value="0.035" units="cm"/>
      <inkml:brushProperty name="height" value="0.035" units="cm"/>
      <inkml:brushProperty name="color" value="#AE198D"/>
      <inkml:brushProperty name="inkEffects" value="galaxy"/>
      <inkml:brushProperty name="anchorX" value="-87270.14844"/>
      <inkml:brushProperty name="anchorY" value="-29409.80273"/>
      <inkml:brushProperty name="scaleFactor" value="0.5"/>
    </inkml:brush>
  </inkml:definitions>
  <inkml:trace contextRef="#ctx0" brushRef="#br0">73 1331 24575,'0'0'0,"3"-12"0,8-15 0,7-16 0,3-9 0,2-1 0,-1-10 0,-4 4 0,-1 1 0,-1 4 0,0 10 0,-4 4 0,1 4 0,0 2 0,8-10 0,-2 4 0,-3 2 0,0 3 0,6 1 0,-3 0 0,-3 0 0,-1 0 0,-4 3 0,-3 0 0,0 0 0,-2 2 0,2 3 0,-1 3 0,1 2 0,0 2 0,1 1 0,-1 0 0,-2 1 0,-2 0 0,-1 0 0,-5 3 0,-8 7 0,-1 8 0,-14 6 0,-5 1 0,-1 0 0,-6 3 0,2-3 0,0 3 0,1 1 0,-1-2 0,4 1 0,-1 2 0,8 1 0,-1-2 0,3 1 0,1-3 0,1-2 0,5 1 0,1 1 0,0 2 0,3 1 0,13-13 0,-2 0 0,0 0 0,-1 1 0,1-1 0,0 0 0,0 1 0,0-1 0,0 0 0,0 1 0,0-1 0,0 1 0,0-1 0,0 0 0,0 1 0,0-1 0,0 0 0,0 1 0,0-1 0,0 0 0,1 1 0,-1-1 0,0 0 0,0 1 0,0-1 0,0 0 0,1 1 0,8 2 0,13-11 0,7-5 0,2-8 0,-1-2 0,4-5 0,1 2 0,-2 0 0,-3 3 0,2 1 0,2 2 0,-4 5 0,-5 1 0,0 0 0,-3 4 0,-6-5 0,0 2 0,-1 0 0,0 2 0,0 3 0,-3-1 0,1 2 0,-3-2 0,1 2 0,-3 5 0,-2 6 0,2 1 0,2 7 0,-2 7 0,2 3 0,2 4 0,2 0 0,-2 2 0,5-1 0,0 2 0,1 1 0,5 5 0,3 5 0,-1 5 0,4 0 0,4-1 0,3 2 0,5 4 0,0-1 0,4 1 0,2 5 0,-1 0 0,-6-3 0,-5-7 0,-7-4 0,-1-4 0,-6 1 0,-3 0 0,-2-4 0,-4-1 0,-3-4 0,-4-7 0</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1T04:08:49.355"/>
    </inkml:context>
    <inkml:brush xml:id="br0">
      <inkml:brushProperty name="width" value="0.025" units="cm"/>
      <inkml:brushProperty name="height" value="0.025" units="cm"/>
      <inkml:brushProperty name="color" value="#DA0C07"/>
      <inkml:brushProperty name="inkEffects" value="lava"/>
      <inkml:brushProperty name="anchorX" value="-38490.08203"/>
      <inkml:brushProperty name="anchorY" value="-36758.62109"/>
      <inkml:brushProperty name="scaleFactor" value="0.5"/>
    </inkml:brush>
    <inkml:brush xml:id="br1">
      <inkml:brushProperty name="width" value="0.025" units="cm"/>
      <inkml:brushProperty name="height" value="0.025" units="cm"/>
      <inkml:brushProperty name="color" value="#DA0C07"/>
      <inkml:brushProperty name="inkEffects" value="lava"/>
      <inkml:brushProperty name="anchorX" value="-40303.14453"/>
      <inkml:brushProperty name="anchorY" value="-37147.91406"/>
      <inkml:brushProperty name="scaleFactor" value="0.5"/>
    </inkml:brush>
    <inkml:brush xml:id="br2">
      <inkml:brushProperty name="width" value="0.025" units="cm"/>
      <inkml:brushProperty name="height" value="0.025" units="cm"/>
      <inkml:brushProperty name="color" value="#DA0C07"/>
      <inkml:brushProperty name="inkEffects" value="lava"/>
      <inkml:brushProperty name="anchorX" value="-41401.89453"/>
      <inkml:brushProperty name="anchorY" value="-38571.61719"/>
      <inkml:brushProperty name="scaleFactor" value="0.5"/>
    </inkml:brush>
  </inkml:definitions>
  <inkml:trace contextRef="#ctx0" brushRef="#br0">0 690 24575,'0'0'0,"6"3"0,16 8 0,7 14 0,9 3 0,4 5 0,7-1 0,0 1 0,6-3 0,-7-3 0,-6-4 0,-8 2 0,-6-6 0,-5-5 0,-4-4 0,-5 2 0,-5 2 0,0-3 0,-3 2 0,2-3 0,2-2 0,-5-3 0,-5-2 0,-6-2 0,-4-1 0,-8 0 0,-6-4 0,-4 0 0,-5 0 0,-5 0 0,2 2 0,0-3 0,3 0 0,5 1 0,4 1 0,2-2 0,3 0 0,1 1 0,4-6 0,1-3 0,4-3 0,2-1 0,3-1 0,-2-1 0,1 1 0,2-1 0,0-2 0,1-1 0,2 1 0,-1 0 0,1 1 0,0 1 0,1-3 0,2-6 0,1-1 0,3-2 0,4-2 0,-2-1 0,3 0 0,1 2 0,1 3 0,2 5 0,1 5 0,0 7 0,-2 8 0,-1 4 0,-3 6 0,0 4 0,1 1 0,-2 1 0,1-1 0,-2 1 0,5 0 0,1-1 0,-2 1 0,-2 4 0,0 2 0,-2 1 0,0-3 0,-1 0 0,1-4 0,-1-1 0,-9-2 0,-6-2 0,-2-7 0,-6-4 0,-3-3 0,-1-3 0,3-2 0,3-3 0,1-2 0,0 0 0,2-1 0,3-3 0,2-5 0,2-3 0,1 1 0,5-2 0,5 6 0,3 2 0,0-1 0,5 5 0,5 1 0,5 4 0,1 5 0,2 2 0,2 7 0,-1 5 0,0 1 0,-2 4 0,-3 2 0,-6 5 0,-2-1 0,2 4 0,0 3 0,-4 4 0,0 3 0,-3-1 0,-4-2 0,0-7 0,2-6 0,2-5 0,2-5 0,-2-11 0,1-8 0,1-5 0,0-6 0,2-8 0,-2-3 0,-1-2 0,-3-1 0,-2 4 0,0 1 0,-1 1 0,-3 0 0,0 3 0,-2-1 0,-2 4 0,-3-2 0,-4 7 0,-1 2 0,-2 2 0,-3 5 0,3 0 0,1 0 0,-1 3 0,-1 2 0,-2 3 0,-1 2 0,-3 2 0,4 4 0,-1 1 0,3 3 0,4 4 0,2 2 0,2 6 0,2 5 0,1 1 0,0 0 0,4-2 0,4 3 0,3-2 0,3-5 0,2-2 0,5-4 0,4-5 0,0-3 0,0-2 0,-1-2 0,-3-2 0,-4-3 0,2 0 0,-5-4 0,-3-2 0,-3 0 0</inkml:trace>
  <inkml:trace contextRef="#ctx0" brushRef="#br1" timeOffset="2064.57">353 1219 24575,'0'0'0,"0"3"0,0 8 0,7 11 0,7 9 0,1 10 0,1 2 0,5 8 0,1 2 0,-1-1 0,0-3 0,0 2 0,-2-9 0,-1-4 0,1-6 0,-5-5 0,0-8 0,-4-7 0</inkml:trace>
  <inkml:trace contextRef="#ctx0" brushRef="#br2" timeOffset="3793.27">441 1995 24575,'0'0'0,"9"3"0,21 8 0,6 4 0,13 9 0,4 2 0,11 1 0,-3-2 0,-3-2 0,-7 2 0,-1-5 0,-6-1 0,-2-2 0,0-4 0,-9 0 0,-1-4 0,-5-2 0,-6 1 0,-4-2 0,-9-5 0,-4-5 0,-6-5 0,-14-8 0,0-2 0,-3-2 0,-1 0 0,4 0 0,0 1 0,1 4 0,3 1 0,3 8 0,3 6 0,7 11 0,4 12 0,9 14 0,15 27 0,9 8 0,4 9 0,-1 2 0,-5 3 0,2 9 0,-5-7 0,-8-5 0,-7-13 0,-6-11 0,-6-12 0,-1-12 0,-1-8 0,-1-8 0</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1T04:08:56.932"/>
    </inkml:context>
    <inkml:brush xml:id="br0">
      <inkml:brushProperty name="width" value="0.025" units="cm"/>
      <inkml:brushProperty name="height" value="0.025" units="cm"/>
      <inkml:brushProperty name="color" value="#DA0C07"/>
      <inkml:brushProperty name="inkEffects" value="lava"/>
      <inkml:brushProperty name="anchorX" value="-43181.95703"/>
      <inkml:brushProperty name="anchorY" value="-40501.89063"/>
      <inkml:brushProperty name="scaleFactor" value="0.5"/>
    </inkml:brush>
  </inkml:definitions>
  <inkml:trace contextRef="#ctx0" brushRef="#br0">0 0 24575,'0'0'0,"0"6"0,0 10 0,4 5 0,3 10 0,0 5 0,0 2 0,1-3 0,-1 4 0,-1-5 0,2 1 0,-2-5 0,-2-3 0,0-4 0,-2-3 0,-1 3 0,-1 2 0,0-1 0,0 0 0,0 5 0,0-2 0,-1-3 0</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1T04:07:23.786"/>
    </inkml:context>
    <inkml:brush xml:id="br0">
      <inkml:brushProperty name="width" value="0.025" units="cm"/>
      <inkml:brushProperty name="height" value="0.025" units="cm"/>
      <inkml:brushProperty name="color" value="#DA0C07"/>
      <inkml:brushProperty name="inkEffects" value="lava"/>
      <inkml:brushProperty name="anchorX" value="-28095.16016"/>
      <inkml:brushProperty name="anchorY" value="-28414.79297"/>
      <inkml:brushProperty name="scaleFactor" value="0.5"/>
    </inkml:brush>
    <inkml:brush xml:id="br1">
      <inkml:brushProperty name="width" value="0.025" units="cm"/>
      <inkml:brushProperty name="height" value="0.025" units="cm"/>
      <inkml:brushProperty name="color" value="#DA0C07"/>
      <inkml:brushProperty name="inkEffects" value="lava"/>
      <inkml:brushProperty name="anchorX" value="-29543.32422"/>
      <inkml:brushProperty name="anchorY" value="-29300.61328"/>
      <inkml:brushProperty name="scaleFactor" value="0.5"/>
    </inkml:brush>
    <inkml:brush xml:id="br2">
      <inkml:brushProperty name="width" value="0.025" units="cm"/>
      <inkml:brushProperty name="height" value="0.025" units="cm"/>
      <inkml:brushProperty name="color" value="#DA0C07"/>
      <inkml:brushProperty name="inkEffects" value="lava"/>
      <inkml:brushProperty name="anchorX" value="-30480.83984"/>
      <inkml:brushProperty name="anchorY" value="-30571.34766"/>
      <inkml:brushProperty name="scaleFactor" value="0.5"/>
    </inkml:brush>
    <inkml:brush xml:id="br3">
      <inkml:brushProperty name="width" value="0.025" units="cm"/>
      <inkml:brushProperty name="height" value="0.025" units="cm"/>
      <inkml:brushProperty name="color" value="#DA0C07"/>
      <inkml:brushProperty name="inkEffects" value="lava"/>
      <inkml:brushProperty name="anchorX" value="-31559.86719"/>
      <inkml:brushProperty name="anchorY" value="-31547.60938"/>
      <inkml:brushProperty name="scaleFactor" value="0.5"/>
    </inkml:brush>
    <inkml:brush xml:id="br4">
      <inkml:brushProperty name="width" value="0.025" units="cm"/>
      <inkml:brushProperty name="height" value="0.025" units="cm"/>
      <inkml:brushProperty name="color" value="#DA0C07"/>
      <inkml:brushProperty name="inkEffects" value="lava"/>
      <inkml:brushProperty name="anchorX" value="-32406.53516"/>
      <inkml:brushProperty name="anchorY" value="-32394.27734"/>
      <inkml:brushProperty name="scaleFactor" value="0.5"/>
    </inkml:brush>
    <inkml:brush xml:id="br5">
      <inkml:brushProperty name="width" value="0.025" units="cm"/>
      <inkml:brushProperty name="height" value="0.025" units="cm"/>
      <inkml:brushProperty name="color" value="#DA0C07"/>
      <inkml:brushProperty name="inkEffects" value="lava"/>
      <inkml:brushProperty name="anchorX" value="-31540.25586"/>
      <inkml:brushProperty name="anchorY" value="-31384.23242"/>
      <inkml:brushProperty name="scaleFactor" value="0.5"/>
    </inkml:brush>
  </inkml:definitions>
  <inkml:trace contextRef="#ctx0" brushRef="#br0">0 1603 24575,'0'0'0,"0"3"0,4 8 0,7 11 0,0 9 0,6 10 0,5 2 0,5 1 0,-3 6 0,-1-9 0,-5-5 0,-3-7 0,0-5 0,0-7 0,-4-3 0,-2-8 0,-7-7 0,-6-10 0,-5-12 0,-4-3 0,-4-2 0,0 1 0,2 3 0,3 1 0,4 2 0,3 2 0,-1 5 0,2-3 0,0-1 0,-2 0 0,1 0 0,1 0 0,0 0 0,2 0 0,1 0 0,1 1 0,-1-1 0,2 0 0,-1 1 0,0-1 0,4 4 0,0 0 0,3 3 0,3 0 0,3 3 0,2-2 0,2 3 0,1 1 0,-4-2 0,1 2 0,-1 5 0,5 5 0,0 5 0,1 3 0,0 1 0,0 4 0,-5 1 0,-3 5 0,-1 0 0,0 3 0,1 0 0,2-2 0,-2-2 0,-2-1 0,0-5 0,-3-1 0,2-5 0,-2 1 0,3-3 0,1-2 0,2-2 0,2-2 0,1-1 0,1-5 0,-3-3 0,1-1 0,-5-2 0,-2-3 0,1 2 0,-3-2 0,-1 0 0,-2-2 0,-1 0 0,-1-2 0,-1 3 0</inkml:trace>
  <inkml:trace contextRef="#ctx0" brushRef="#br1" timeOffset="2771.14">599 1021 24575,'0'0'0,"0"3"0,0 5 0,0 3 0,0 2 0,-3 3 0,-1 1 0,0 2 0,1-1 0,1 0 0,1 1 0,0-1 0,1 0 0,0 3 0,0 0 0,0 0 0,0 0 0,0-1 0,7-5 0,4-3 0,4-5 0,2-3 0,1-2 0,0-2 0,-2-4 0,-5-8 0,0-6 0,1-8 0,-3 0 0,-2-1 0,1 3 0,2 1 0,-1 2 0,1 5 0,3 5 0,1 4 0,1 3 0,2 3 0,7 1 0,1 1 0,0 0 0,-1-1 0,-5 5 0,-6 2 0,-5 4 0,-3 3 0,-3 2 0,-2 2 0,-1 3 0,0 1 0,0 0 0,1-1 0,-1-1 0,1 0 0,-1-2 0,-2 0 0,-4 0 0,-4-4 0,-6 0 0,-3-4 0,3 1 0,0-3 0,0-1 0,0-3 0,1-2 0,-2-1 0,1-1 0,0 0 0,-1-1 0,1 1 0,-1 0 0,0-1 0,4 1 0</inkml:trace>
  <inkml:trace contextRef="#ctx0" brushRef="#br2" timeOffset="4786.06">953 848 24575,'0'0'0,"0"6"0,7 6 0,4 6 0,0 5 0,6 3 0,1-1 0,1-1 0,0-2 0,1-5 0,-1-5 0,0-4 0,-1-4 0,0-3 0,-4-4 0,-4-5 0,-3-4 0,-3-3 0,-3-1 0,0 2 0</inkml:trace>
  <inkml:trace contextRef="#ctx0" brushRef="#br3" timeOffset="5898.13">776 633 24575,'0'0'0</inkml:trace>
  <inkml:trace contextRef="#ctx0" brushRef="#br4" timeOffset="7995.34">1147 564 24575,'0'0'0,"3"6"0,5 9 0,3 7 0,-1 5 0,2-2 0,2-2 0,1-5 0,-2-1 0,0-2 0,1 0 0,1 0 0,4 1 0,1 1 0,4 3 0,11 4 0,-1 1 0,-1-1 0,-3-4 0,-4-6 0,-4-5 0,-5-7 0,-6-7 0,0-6 0,-4-10 0,1-7 0,-2-1 0,-1-3 0,-1 2 0,-2 3 0,-1 3 0,-1 2 0,0-1 0,-4-3 0,0 1 0,0-2 0,1 1 0,0 2 0,-2 5 0,1 2 0,0 2 0,-3 3 0,-2-3 0,-3-2 0,2 0 0,-3-1 0,0 4 0,-2 3 0,2 0 0,0 0 0,-1 2 0,0-5 0,-2 2 0,-1 2 0,0 2 0,0 4 0,-1 1 0,0 2 0,0 1 0,1 0 0,-1 0 0,0 1 0,0-1 0,1 1 0,3 2 0,0 1 0,3 3 0,0 0 0,-1-2 0,2 3 0,3 2 0,1 3 0,3 1 0,2-1 0</inkml:trace>
  <inkml:trace contextRef="#ctx0" brushRef="#br5" timeOffset="10494.84">1446 178 24575,'0'0'0,"3"0"0,1 3 0,3 5 0,0 2 0,2 0 0,3 2 0,5 5 0,-2 2 0,-2 1 0,0 0 0,1 0 0,0-1 0,-2 0 0,-3-1 0,1-4 0,-3 4 0,2-1 0,2-2 0,-2 0 0,2-1 0,-2 2 0,1-4 0,-1 1 0,-3-7 0,-5-5 0,-2-11 0,-8-5 0,-4-7 0,-8-5 0,3-4 0,-1 1 0,0 1 0,4 4 0,1-2 0,3 3 0,4 2 0,2 1 0,3 1 0,-3 5 0,1 1 0,1 0 0,1 0 0,-3 3 0,0-2 0,1 0 0,1-1 0,1-2 0,5 0 0,0-1 0,4-1 0,3 4 0,3 3 0,2 4 0,2 3 0,0 6 0,-2 4 0,0 6 0,-1 5 0,1 7 0,5 1 0,0-3 0,-3-2 0,-4-1 0,0-5 0,-4-1 0,0-3 0,2-3 0,2 0 0,1-1 0,-1-5 0,0-2 0,-3-4 0,-2-8 0,-3-3 0,-2-3 0,-1-1 0,-2 0 0,0 0 0,-4 5 0,-1 0 0,1 0 0,1 4 0</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1T04:06:39.130"/>
    </inkml:context>
    <inkml:brush xml:id="br0">
      <inkml:brushProperty name="width" value="0.025" units="cm"/>
      <inkml:brushProperty name="height" value="0.025" units="cm"/>
      <inkml:brushProperty name="color" value="#DA0C07"/>
      <inkml:brushProperty name="inkEffects" value="lava"/>
      <inkml:brushProperty name="anchorX" value="-15731.05469"/>
      <inkml:brushProperty name="anchorY" value="-18699.24219"/>
      <inkml:brushProperty name="scaleFactor" value="0.5"/>
    </inkml:brush>
  </inkml:definitions>
  <inkml:trace contextRef="#ctx0" brushRef="#br0">287 0 24575,'0'0'0,"-3"0"0,-4 0 0,-4 3 0,-3 1 0,1 3 0,0 0 0,-1-2 0,2 3 0,-1-1 0,-4-2 0,3 3 0,-5-3 0,0 0 0,-1-1 0,0-2 0,1-1 0,0-1 0,4 4 0,4 3 0,4 3 0,3 4 0,2 1 0,2-1 0</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1T04:06:08.577"/>
    </inkml:context>
    <inkml:brush xml:id="br0">
      <inkml:brushProperty name="width" value="0.025" units="cm"/>
      <inkml:brushProperty name="height" value="0.025" units="cm"/>
      <inkml:brushProperty name="color" value="#DA0C07"/>
      <inkml:brushProperty name="inkEffects" value="lava"/>
      <inkml:brushProperty name="anchorX" value="-9964.57031"/>
      <inkml:brushProperty name="anchorY" value="-13507.63867"/>
      <inkml:brushProperty name="scaleFactor" value="0.5"/>
    </inkml:brush>
    <inkml:brush xml:id="br1">
      <inkml:brushProperty name="width" value="0.025" units="cm"/>
      <inkml:brushProperty name="height" value="0.025" units="cm"/>
      <inkml:brushProperty name="color" value="#DA0C07"/>
      <inkml:brushProperty name="inkEffects" value="lava"/>
      <inkml:brushProperty name="anchorX" value="-8625.71289"/>
      <inkml:brushProperty name="anchorY" value="-13486.62109"/>
      <inkml:brushProperty name="scaleFactor" value="0.5"/>
    </inkml:brush>
    <inkml:brush xml:id="br2">
      <inkml:brushProperty name="width" value="0.025" units="cm"/>
      <inkml:brushProperty name="height" value="0.025" units="cm"/>
      <inkml:brushProperty name="color" value="#DA0C07"/>
      <inkml:brushProperty name="inkEffects" value="lava"/>
      <inkml:brushProperty name="anchorX" value="-9935.13867"/>
      <inkml:brushProperty name="anchorY" value="-14662.00391"/>
      <inkml:brushProperty name="scaleFactor" value="0.5"/>
    </inkml:brush>
    <inkml:brush xml:id="br3">
      <inkml:brushProperty name="width" value="0.025" units="cm"/>
      <inkml:brushProperty name="height" value="0.025" units="cm"/>
      <inkml:brushProperty name="color" value="#DA0C07"/>
      <inkml:brushProperty name="inkEffects" value="lava"/>
      <inkml:brushProperty name="anchorX" value="-11056.73242"/>
      <inkml:brushProperty name="anchorY" value="-15358.34668"/>
      <inkml:brushProperty name="scaleFactor" value="0.5"/>
    </inkml:brush>
    <inkml:brush xml:id="br4">
      <inkml:brushProperty name="width" value="0.025" units="cm"/>
      <inkml:brushProperty name="height" value="0.025" units="cm"/>
      <inkml:brushProperty name="color" value="#DA0C07"/>
      <inkml:brushProperty name="inkEffects" value="lava"/>
      <inkml:brushProperty name="anchorX" value="-14089.06445"/>
      <inkml:brushProperty name="anchorY" value="-18130.82422"/>
      <inkml:brushProperty name="scaleFactor" value="0.5"/>
    </inkml:brush>
  </inkml:definitions>
  <inkml:trace contextRef="#ctx0" brushRef="#br0">492 739 24575,'0'0'0,"-9"3"0,-10 8 0,-13 3 0,-10 7 0,1 2 0,3 0 0,8 3 0,5-5 0,9 2 0,5 3 0,6 2 0,3 7 0,1 1 0,2 9 0,4-7 0,0 0 0,0-5 0,2-9 0,3-8 0,2-6 0,6-5 0,2-3 0,-3-6 0,4-5 0,-1 0 0,4 1 0,3 2 0,-1 2 0,3 1 0,-2 2 0,-2 0 0,-6 5 0,-5 4 0,-6 3 0,-4 3 0,-2 6 0,-5 4 0,-16 16 0,-11-1 0,-13 3 0,-15-1 0,-5-2 0,-1-8 0,4-4 0,3-9 0,9-6 0,9-6 0,8-3 0,6-3 0,9-4 0,5-1 0</inkml:trace>
  <inkml:trace contextRef="#ctx0" brushRef="#br1" timeOffset="1891.21">631 559 24575,'0'0'0,"3"15"0,5 27 0,3 16 0,6 10 0,-1 1 0,1-6 0,0-7 0,-3-7 0,0-9 0,0-8 0,4-11 0,2-7 0,3-6 0,1-5 0,2-3 0,0-2 0,-2 1 0,-1-4 0,-3-1 0,-4-2 0,-1-6 0,2-10 0,-2-2 0,0-5 0,0 2 0,-2 2 0,-1 6 0,-2 6 0</inkml:trace>
  <inkml:trace contextRef="#ctx0" brushRef="#br2" timeOffset="3509.86">526 948 24575,'0'0'0,"6"-3"0,17-8 0,9-7 0,10-3 0,3-1 0,4-7 0,-5 3 0,-10 6 0</inkml:trace>
  <inkml:trace contextRef="#ctx0" brushRef="#br3" timeOffset="4576.83">1408 455 24575,'0'0'0</inkml:trace>
  <inkml:trace contextRef="#ctx0" brushRef="#br4" timeOffset="26806.42">1284 473 24575,'0'0'0,"0"3"0,0 5 0,0 3 0,0 6 0,0 2 0,0 2 0,0 0 0,0 0 0,0 2 0,4 0 0,3-1 0,1 2 0,2 0 0,6-5 0,2-2 0,4 3 0,6 0 0,-2-1 0,0-3 0,-2-1 0,-2 0 0,-2-3 0,3-7 0,-2-7 0,0-5 0,-4-6 0,-1-2 0,-1-3 0,-3-1 0,-4-3 0,-2-4 0,-3-3 0,-2 0 0,-1-1 0,-4 5 0,0 0 0,0 2 0,-3 1 0,0 2 0,2 1 0,-2 1 0,-6 4 0,0 0 0,3 1 0,-2 2 0,-1 3 0,3-1 0,-2-1 0,3-3 0,-2-1 0,0 2 0,-3 2 0,3 0 0,-2 3 0,3 4 0,3 7 0,5 1 0,3 4 0,5 3 0,4-1 0,-1 2 0,3 1 0,2-3 0,1 2 0,4-4 0,2-2 0,0 2 0,0-3 0,-1-1 0,-1-2 0,0-1 0,-1-1 0,-3-4 0,-5-4 0,-3-4 0,-3-3 0,-2-3 0,-2 0 0,-1-1 0,1-1 0,-1 1 0,-3 3 0,0 1 0,-4-1 0,-2 4 0,0-1 0,-1-1 0,1-1 0,-1 3 0,2-2 0,2 0 0,-1 2 0,-8-1 0,-4-1 0,-1-1 0,-4-5 0,0-1 0,5-1 0,1 1 0,2 3 0,0 5 0,4 8 0,4 6 0,3 7 0,3 5 0,1 2 0,2 2 0,1 5 0,3-4 0,4 0 0,3-1 0,3-4 0,2-4 0,2 0 0,0-3 0,7-2 0,1-2 0,-1-2 0,-1-4 0,-5-4 0,-2-7 0,-5-4 0,-4-2 0,0 0 0,2-4 0,-2 1 0,-2-4 0,-2 2 0,-1 1 0,-2 2 0,0 1 0,3 9 0,-5 13 0,1-1 0,0 0 0,0 0 0,0 0 0,0-1 0,0 1 0,0 0 0,0 0 0,0 0 0,0 0 0,1 0 0,-1 0 0,0 0 0,0 0 0,0 0 0,0 0 0,0-1 0,0 1 0,0 0 0,0 0 0,0 0 0,0 0 0,0 0 0,0 0 0,0 0 0,0 0 0,1 0 0,-1 0 0,0 0 0,0 0 0,0 0 0,0 0 0,0 0 0,0 0 0,0 0 0,0 0 0,0 0 0,1 0 0,-1 0 0,0 0 0,0 0 0,0 0 0,0 0 0,0 0 0,0 0 0,0 0 0,0 0 0,0 0 0,0 0 0,1 0 0,-1 0 0,0 0 0,0 0 0,0 0 0,0 0 0,0 1 0,3 6 0,3 14 0,10 11 0,0 1 0,5 8 0,1-4 0,4 0 0,-1-4 0,-1-4 0,2-8 0,-1-7 0,-2-6 0,-2-7 0,3-4 0,-5-4 0,-1-5 0,-1-2 0,-1-2 0,-3-2 0,-3 0 0,-4 0 0,-2 3 0</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1T04:07:20.636"/>
    </inkml:context>
    <inkml:brush xml:id="br0">
      <inkml:brushProperty name="width" value="0.025" units="cm"/>
      <inkml:brushProperty name="height" value="0.025" units="cm"/>
      <inkml:brushProperty name="color" value="#DA0C07"/>
      <inkml:brushProperty name="inkEffects" value="lava"/>
      <inkml:brushProperty name="anchorX" value="-26771.05859"/>
      <inkml:brushProperty name="anchorY" value="-27705.54297"/>
      <inkml:brushProperty name="scaleFactor" value="0.5"/>
    </inkml:brush>
  </inkml:definitions>
  <inkml:trace contextRef="#ctx0" brushRef="#br0">72 443 24575,'0'0'0,"6"-3"0,10-8 0,5-3 0,3-7 0,1-5 0,-5-1 0,-1-2 0,-6 1 0,0-1 0,-4-2 0,-2 2 0,-4 3 0,3 3 0,-2 2 0,0 2 0,-2 0 0,0 2 0,-1 0 0,-4 3 0,-1 0 0,-3 4 0,-4 3 0,-2 2 0,-2 3 0,-2 4 0,0 5 0,-1 5 0,-1-2 0,5 7 0,-1 0 0,1 3 0,-1-1 0,3 4 0,-1-4 0,4-1 0,-2-4 0,3 0 0,1-1 0,0-2 0,1 0 0,1 1 0,1 2 0,2 1 0,1 1 0,1 1 0,0 1 0,0-1 0,1 1 0,-1 0 0,0 0 0,0 0 0,0 0 0,4-1 0,3 1 0,4-4 0,-1 0 0,3-3 0,-3 0 0,1-3 0,-2 2 0,2-3 0,1 3 0,1-3 0,2 3 0,1-3 0,1-1 0,1-2 0,3-4 0,4-6 0,0-5 0,3 1 0,-1-2 0,5-2 0,-2-2 0,-2 4 0,-3 2 0,-5-1 0,-4 4 0,0 1 0,-1-1 0,0-2 0,0 0 0,-2-1 0,-3-2 0,-4-2 0,-2-1 0,-2-2 0,-2 0 0,0-1 0,-1 0 0,1 4 0</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1T04:09:01.430"/>
    </inkml:context>
    <inkml:brush xml:id="br0">
      <inkml:brushProperty name="width" value="0.025" units="cm"/>
      <inkml:brushProperty name="height" value="0.025" units="cm"/>
      <inkml:brushProperty name="color" value="#DA0C07"/>
      <inkml:brushProperty name="inkEffects" value="lava"/>
      <inkml:brushProperty name="anchorX" value="-44098.88281"/>
      <inkml:brushProperty name="anchorY" value="-41915.03516"/>
      <inkml:brushProperty name="scaleFactor" value="0.5"/>
    </inkml:brush>
    <inkml:brush xml:id="br1">
      <inkml:brushProperty name="width" value="0.025" units="cm"/>
      <inkml:brushProperty name="height" value="0.025" units="cm"/>
      <inkml:brushProperty name="color" value="#DA0C07"/>
      <inkml:brushProperty name="inkEffects" value="lava"/>
      <inkml:brushProperty name="anchorX" value="-45980.1875"/>
      <inkml:brushProperty name="anchorY" value="-42775.73828"/>
      <inkml:brushProperty name="scaleFactor" value="0.5"/>
    </inkml:brush>
    <inkml:brush xml:id="br2">
      <inkml:brushProperty name="width" value="0.025" units="cm"/>
      <inkml:brushProperty name="height" value="0.025" units="cm"/>
      <inkml:brushProperty name="color" value="#DA0C07"/>
      <inkml:brushProperty name="inkEffects" value="lava"/>
      <inkml:brushProperty name="anchorX" value="-46921.53906"/>
      <inkml:brushProperty name="anchorY" value="-43879.17969"/>
      <inkml:brushProperty name="scaleFactor" value="0.5"/>
    </inkml:brush>
    <inkml:brush xml:id="br3">
      <inkml:brushProperty name="width" value="0.025" units="cm"/>
      <inkml:brushProperty name="height" value="0.025" units="cm"/>
      <inkml:brushProperty name="color" value="#DA0C07"/>
      <inkml:brushProperty name="inkEffects" value="lava"/>
      <inkml:brushProperty name="anchorX" value="-47966.67188"/>
      <inkml:brushProperty name="anchorY" value="-45114.90625"/>
      <inkml:brushProperty name="scaleFactor" value="0.5"/>
    </inkml:brush>
  </inkml:definitions>
  <inkml:trace contextRef="#ctx0" brushRef="#br0">0 741 24575,'0'0'0,"3"3"0,5 5 0,3 6 0,-1 3 0,2 3 0,-1 0 0,0-3 0,-2-1 0,2-4 0,0 0 0,6 0 0,9 1 0,15 9 0,11 5 0,3 4 0,2-1 0,-4-1 0,-4 0 0,-8-6 0,-7-5 0,-7-4 0,-12-4 0,-10-3 0,-9-7 0,-4-6 0,-4-1 0,-2-3 0,-3-3 0,-4-3 0,-1-4 0,0 0 0,1-2 0,4 1 0,1 4 0,1-2 0,-3 0 0,-5-7 0,-7-3 0,3-4 0,1 2 0,6 2 0,6 0 0,2 6 0,4 3 0,2 2 0,3 1 0,5 4 0,2 0 0,3 4 0,4 2 0,6 3 0,10 5 0,4 2 0,-3 4 0,2 7 0,-3-1 0,1-1 0,-6 1 0,-2 0 0,-5 2 0,-5 1 0,-1 0 0,-3-6 0,-1-10 0,-6-11 0,-5-9 0,-1-12 0,-3-14 0,1-8 0,1-7 0,3-6 0,1 1 0,2 6 0,1 5 0,5 15 0,3 12 0,5 10 0,-11 18 0,0-1 0,0 1 0,0-1 0,0 1 0,0-1 0,0 1 0,0-1 0,0 1 0,0 0 0,1 0 0,-1 0 0,0-1 0,0 1 0,1 0 0,22 5 0,8 13 0,14 5 0,6 10 0,1 10 0,-2-1 0,3 4 0,-7-1 0,1-2 0,-8 5 0,-10-2 0,-6-9 0,-5-6 0,-5-6 0,-6-4 0,0-6 0,-2-5 0</inkml:trace>
  <inkml:trace contextRef="#ctx0" brushRef="#br1" timeOffset="2985.15">178 0 24575,'0'0'0,"0"3"0,0 5 0,4 3 0,-1 2 0,1 7 0,2 1 0,3-3 0,0 0 0,-1-2 0,0 1 0,0 0 0,-3 0 0,-1 0 0,2-4 0,-1 1 0,-1 0 0,2-3 0,0-2 0</inkml:trace>
  <inkml:trace contextRef="#ctx0" brushRef="#br2" timeOffset="5253.92">792 1164 24575,'0'0'0,"3"3"0,1 12 0,7 0 0,3 2 0,-1 5 0,1-3 0,2-1 0,0 0 0,0-1 0,-2 0 0,-4 1 0,-3-1 0,-3 0 0,1 1 0,0-1 0,-2 1 0,3-4 0,-1 0 0,0 0 0,-2 1 0,-1 0 0,3-2 0,-1 0 0,3 1 0,0-3 0</inkml:trace>
  <inkml:trace contextRef="#ctx0" brushRef="#br3" timeOffset="7615.73">970 1905 24575,'0'0'0,"0"3"0,0 5 0,4 6 0,3 0 0,0 5 0,3-2 0,-2 0 0,-1 0 0,-2 0 0,2 0 0,2-3 0,-1 0 0,2 0 0,-1 7 0,-3 2 0,3 0 0,1 0 0,2-5 0,-1-1 0,-2-1 0,-3-8 0,-6-3 0,-8-10 0,-6-6 0,-3-8 0,-3-3 0,1 0 0,2-1 0,1 5 0,1 1 0,0 2 0,-1-4 0,3-1 0,0 0 0,-1 1 0,3-1 0,-1 5 0,3 0 0,-2 1 0,3-1 0,2 0 0,2-1 0,5 2 0,5 4 0,5 3 0,2 0 0,7 1 0,5 2 0,1 1 0,-1 2 0,-2 0 0,-1 1 0,-1 0 0,-2 0 0,2 0 0,1 1 0,-1-1 0,-1 0 0,3 4 0,3-1 0,-1 5 0,0 2 0,-3-1 0,-1 3 0,-1 1 0,-2 1 0,0 2 0,0-3 0,-4 1 0,-4 0 0,-4 1 0,-2 1 0,-3 1 0,-1 0 0,0 0 0,-1 1 0,1 0 0,-1 3 0,1 4 0,-4 0 0,-7-4 0,1 2 0,-4-2 0,-1-4 0,-2-1 0,4-1 0,-1-4 0,3 1 0,-4-3 0,-5-2 0,0-3 0,-2-2 0,4-1 0</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1T04:07:12.637"/>
    </inkml:context>
    <inkml:brush xml:id="br0">
      <inkml:brushProperty name="width" value="0.025" units="cm"/>
      <inkml:brushProperty name="height" value="0.025" units="cm"/>
      <inkml:brushProperty name="color" value="#DA0C07"/>
      <inkml:brushProperty name="inkEffects" value="lava"/>
      <inkml:brushProperty name="anchorX" value="-23258.80078"/>
      <inkml:brushProperty name="anchorY" value="-24745.28906"/>
      <inkml:brushProperty name="scaleFactor" value="0.5"/>
    </inkml:brush>
    <inkml:brush xml:id="br1">
      <inkml:brushProperty name="width" value="0.025" units="cm"/>
      <inkml:brushProperty name="height" value="0.025" units="cm"/>
      <inkml:brushProperty name="color" value="#DA0C07"/>
      <inkml:brushProperty name="inkEffects" value="lava"/>
      <inkml:brushProperty name="anchorX" value="-24295.26953"/>
      <inkml:brushProperty name="anchorY" value="-26139.39844"/>
      <inkml:brushProperty name="scaleFactor" value="0.5"/>
    </inkml:brush>
    <inkml:brush xml:id="br2">
      <inkml:brushProperty name="width" value="0.025" units="cm"/>
      <inkml:brushProperty name="height" value="0.025" units="cm"/>
      <inkml:brushProperty name="color" value="#DA0C07"/>
      <inkml:brushProperty name="inkEffects" value="lava"/>
      <inkml:brushProperty name="anchorX" value="-25141.93555"/>
      <inkml:brushProperty name="anchorY" value="-26986.06641"/>
      <inkml:brushProperty name="scaleFactor" value="0.5"/>
    </inkml:brush>
  </inkml:definitions>
  <inkml:trace contextRef="#ctx0" brushRef="#br0">106 529 24575,'0'0'0,"3"9"0,5 21 0,3 17 0,2 9 0,3 5 0,-2-3 0,-3-4 0,0-9 0,1-9 0,-3-7 0,-1-6 0,0-7 0,-1-2 0,2-5 0,-2 0 0,2 2 0,2-3 0,-1 3 0,-2 0 0,-3-1 0</inkml:trace>
  <inkml:trace contextRef="#ctx0" brushRef="#br1" timeOffset="1054.56">0 266 24575,'0'0'0</inkml:trace>
  <inkml:trace contextRef="#ctx0" brushRef="#br2" timeOffset="4735.72">212 477 24575,'0'0'0,"0"3"0,4 5 0,3 2 0,4 4 0,-1 2 0,2 1 0,-2 1 0,2 0 0,0 1 0,-1-1 0,0 0 0,2-3 0,-2-1 0,1-4 0,-3 1 0,-2 1 0,-3 1 0,3 2 0,-2 1 0,-1 1 0,2 0 0,-1 1 0,3 0 0,-1 0 0,-1-7 0,-5-4 0,-6-11 0,-4-6 0,-4-4 0,1-8 0,-2 3 0,3-1 0,2 1 0,0 1 0,2 0 0,2 1 0,2-1 0,1 1 0,1-1 0,1 0 0,3 1 0,5-1 0,3-3 0,3 4 0,-2-1 0,2 1 0,-3 0 0,-3 0 0,-2 0 0,0 4 0,-1-1 0,-1 0 0,2-1 0,7 0 0,-2-2 0,3 4 0,2 3 0,0 3 0,1 3 0,-3 5 0,0 6 0,0 4 0,1 0 0,1-2 0,-3 2 0,0 1 0,-3 1 0,1 2 0,-2 2 0,-3 0 0,-1 0 0,0-2 0,0-1 0,2-3 0,0 0 0,-2 1 0,3-2 0,-2 1 0,-5-2 0,-1-6 0,-5-2 0,0-5 0,-1-5 0,-1-4 0,0-2 0,-2 1 0,1 0 0,2-1 0,-2 0 0,2-2 0,-3 1 0,2-2 0,-2-3 0,1 0 0,2-1 0,1 2 0,3 0 0,0 1 0,2 0 0,0 1 0,0-3 0,0 0 0,1 0 0,-1 0 0,0 2 0,0 0 0,0 0 0,0 1 0,4-3 0,3 4 0,4-1 0,3 5 0,2 3 0,-3 1 0,2 2 0,-1 2 0,2 2 0,3 5 0,2 4 0,-1 5 0,1 3 0,-1 6 0,-1 1 0,-1 1 0,-3-1 0,-1-3 0,-3-2 0,0 3 0,-3 0 0,-2 0 0,1-4 0,-1 1 0,2-1 0,3-4 0,-2 2 0,2-1 0,1 2 0,2 1 0,-2 1 0,-2-2 0</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1T04:06:49.100"/>
    </inkml:context>
    <inkml:brush xml:id="br0">
      <inkml:brushProperty name="width" value="0.025" units="cm"/>
      <inkml:brushProperty name="height" value="0.025" units="cm"/>
      <inkml:brushProperty name="color" value="#DA0C07"/>
      <inkml:brushProperty name="inkEffects" value="lava"/>
      <inkml:brushProperty name="anchorX" value="-15465.52344"/>
      <inkml:brushProperty name="anchorY" value="-19046.14258"/>
      <inkml:brushProperty name="scaleFactor" value="0.5"/>
    </inkml:brush>
  </inkml:definitions>
  <inkml:trace contextRef="#ctx0" brushRef="#br0">0 0 24575,'0'0'0,"6"18"0,13 31 0,13 23 0,17 38 0,7 11 0,-2 2 0,-3-15 0,-9-15 0,-11-18 0,-3-19 0,-9-12 0,-6-11 0,-2-12 0,-4-1 0,-3-3 0,2-5 0,-1 1 0,-1-1 0,2 2 0,-1 1 0,-1 1 0,0-7 0,-2-6 0,-5-10 0,-3-6 0,-12-5 0,1-5 0,-3-5 0,0-6 0,-3 0 0,4-4 0,-3-1 0,1 4 0,4 0 0,0 8 0,2 0 0,-1 4 0,4-2 0,-1 2 0,3 1 0,3 2 0,3-3 0,-6-10 0,2 0 0,1 2 0,1 3 0,2 2 0,-1 4 0,0 2 0,1 2 0,1 0 0,1 1 0,1 0 0,4 0 0,8-1 0,3 1 0,4 0 0,1 3 0,1 0 0,-1 0 0,0 3 0,0 2 0,-4 0 0,-1 2 0,0 2 0,1 2 0,-3-2 0,1 0 0,0 1 0,5 2 0,4 0 0,5 8 0,7 4 0,3 4 0,9 10 0,0-2 0,3 4 0,2-1 0,-6-1 0,-7-2 0,-7-5 0,-8-2 0,-9 0 0,-6 0 0,-5 0 0,-2 1 0,-2 8 0,-1 0 0,-3 11 0,-3 3 0,-4 2 0,1 0 0,-1 0 0,-2-2 0,-5-4 0,-1-1 0,3-1 0,1-3 0,-4 0 0,0-2 0,4 4 0,-4-2 0,-3 2 0,-3 1 0,-8-7 0,2 5 0,-3-6 0,-6-5 0,2-7 0,4-4 0,4-5 0,9-2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8T03:35:52.529"/>
    </inkml:context>
    <inkml:brush xml:id="br0">
      <inkml:brushProperty name="width" value="0.035" units="cm"/>
      <inkml:brushProperty name="height" value="0.035" units="cm"/>
      <inkml:brushProperty name="color" value="#AE198D"/>
      <inkml:brushProperty name="inkEffects" value="galaxy"/>
      <inkml:brushProperty name="anchorX" value="-131438.15625"/>
      <inkml:brushProperty name="anchorY" value="-114886.25"/>
      <inkml:brushProperty name="scaleFactor" value="0.5"/>
    </inkml:brush>
  </inkml:definitions>
  <inkml:trace contextRef="#ctx0" brushRef="#br0">1 1 24575,'0'0'0</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1T04:05:27.419"/>
    </inkml:context>
    <inkml:brush xml:id="br0">
      <inkml:brushProperty name="width" value="0.025" units="cm"/>
      <inkml:brushProperty name="height" value="0.025" units="cm"/>
      <inkml:brushProperty name="color" value="#DA0C07"/>
      <inkml:brushProperty name="inkEffects" value="lava"/>
      <inkml:brushProperty name="anchorX" value="-285.08597"/>
      <inkml:brushProperty name="anchorY" value="-404.26205"/>
      <inkml:brushProperty name="scaleFactor" value="0.5"/>
    </inkml:brush>
    <inkml:brush xml:id="br1">
      <inkml:brushProperty name="width" value="0.025" units="cm"/>
      <inkml:brushProperty name="height" value="0.025" units="cm"/>
      <inkml:brushProperty name="color" value="#DA0C07"/>
      <inkml:brushProperty name="inkEffects" value="lava"/>
      <inkml:brushProperty name="anchorX" value="597.34192"/>
      <inkml:brushProperty name="anchorY" value="404.29541"/>
      <inkml:brushProperty name="scaleFactor" value="0.5"/>
    </inkml:brush>
    <inkml:brush xml:id="br2">
      <inkml:brushProperty name="width" value="0.025" units="cm"/>
      <inkml:brushProperty name="height" value="0.025" units="cm"/>
      <inkml:brushProperty name="color" value="#DA0C07"/>
      <inkml:brushProperty name="inkEffects" value="lava"/>
      <inkml:brushProperty name="anchorX" value="-249.3248"/>
      <inkml:brushProperty name="anchorY" value="-435.47894"/>
      <inkml:brushProperty name="scaleFactor" value="0.5"/>
    </inkml:brush>
    <inkml:brush xml:id="br3">
      <inkml:brushProperty name="width" value="0.025" units="cm"/>
      <inkml:brushProperty name="height" value="0.025" units="cm"/>
      <inkml:brushProperty name="color" value="#DA0C07"/>
      <inkml:brushProperty name="inkEffects" value="lava"/>
      <inkml:brushProperty name="anchorX" value="-1187.34033"/>
      <inkml:brushProperty name="anchorY" value="-1369.47119"/>
      <inkml:brushProperty name="scaleFactor" value="0.5"/>
    </inkml:brush>
    <inkml:brush xml:id="br4">
      <inkml:brushProperty name="width" value="0.025" units="cm"/>
      <inkml:brushProperty name="height" value="0.025" units="cm"/>
      <inkml:brushProperty name="color" value="#DA0C07"/>
      <inkml:brushProperty name="inkEffects" value="lava"/>
      <inkml:brushProperty name="anchorX" value="-2338.21973"/>
      <inkml:brushProperty name="anchorY" value="-2276.92188"/>
      <inkml:brushProperty name="scaleFactor" value="0.5"/>
    </inkml:brush>
    <inkml:brush xml:id="br5">
      <inkml:brushProperty name="width" value="0.025" units="cm"/>
      <inkml:brushProperty name="height" value="0.025" units="cm"/>
      <inkml:brushProperty name="color" value="#DA0C07"/>
      <inkml:brushProperty name="inkEffects" value="lava"/>
      <inkml:brushProperty name="anchorX" value="-3215.48315"/>
      <inkml:brushProperty name="anchorY" value="-3994.52612"/>
      <inkml:brushProperty name="scaleFactor" value="0.5"/>
    </inkml:brush>
    <inkml:brush xml:id="br6">
      <inkml:brushProperty name="width" value="0.025" units="cm"/>
      <inkml:brushProperty name="height" value="0.025" units="cm"/>
      <inkml:brushProperty name="color" value="#DA0C07"/>
      <inkml:brushProperty name="inkEffects" value="lava"/>
      <inkml:brushProperty name="anchorX" value="-4135.06445"/>
      <inkml:brushProperty name="anchorY" value="-5335.41113"/>
      <inkml:brushProperty name="scaleFactor" value="0.5"/>
    </inkml:brush>
    <inkml:brush xml:id="br7">
      <inkml:brushProperty name="width" value="0.025" units="cm"/>
      <inkml:brushProperty name="height" value="0.025" units="cm"/>
      <inkml:brushProperty name="color" value="#DA0C07"/>
      <inkml:brushProperty name="inkEffects" value="lava"/>
      <inkml:brushProperty name="anchorX" value="-5009.24121"/>
      <inkml:brushProperty name="anchorY" value="-6756.66699"/>
      <inkml:brushProperty name="scaleFactor" value="0.5"/>
    </inkml:brush>
    <inkml:brush xml:id="br8">
      <inkml:brushProperty name="width" value="0.025" units="cm"/>
      <inkml:brushProperty name="height" value="0.025" units="cm"/>
      <inkml:brushProperty name="color" value="#DA0C07"/>
      <inkml:brushProperty name="inkEffects" value="lava"/>
      <inkml:brushProperty name="anchorX" value="-1377.61743"/>
      <inkml:brushProperty name="anchorY" value="-1580.61206"/>
      <inkml:brushProperty name="scaleFactor" value="0.5"/>
    </inkml:brush>
    <inkml:brush xml:id="br9">
      <inkml:brushProperty name="width" value="0.025" units="cm"/>
      <inkml:brushProperty name="height" value="0.025" units="cm"/>
      <inkml:brushProperty name="color" value="#DA0C07"/>
      <inkml:brushProperty name="inkEffects" value="lava"/>
      <inkml:brushProperty name="anchorX" value="-2331.5708"/>
      <inkml:brushProperty name="anchorY" value="-2864.76636"/>
      <inkml:brushProperty name="scaleFactor" value="0.5"/>
    </inkml:brush>
    <inkml:brush xml:id="br10">
      <inkml:brushProperty name="width" value="0.025" units="cm"/>
      <inkml:brushProperty name="height" value="0.025" units="cm"/>
      <inkml:brushProperty name="color" value="#DA0C07"/>
      <inkml:brushProperty name="inkEffects" value="lava"/>
      <inkml:brushProperty name="anchorX" value="-4106.22021"/>
      <inkml:brushProperty name="anchorY" value="-6294.16699"/>
      <inkml:brushProperty name="scaleFactor" value="0.5"/>
    </inkml:brush>
    <inkml:brush xml:id="br11">
      <inkml:brushProperty name="width" value="0.025" units="cm"/>
      <inkml:brushProperty name="height" value="0.025" units="cm"/>
      <inkml:brushProperty name="color" value="#DA0C07"/>
      <inkml:brushProperty name="inkEffects" value="lava"/>
      <inkml:brushProperty name="anchorX" value="-5050.90527"/>
      <inkml:brushProperty name="anchorY" value="-7524.01123"/>
      <inkml:brushProperty name="scaleFactor" value="0.5"/>
    </inkml:brush>
    <inkml:brush xml:id="br12">
      <inkml:brushProperty name="width" value="0.025" units="cm"/>
      <inkml:brushProperty name="height" value="0.025" units="cm"/>
      <inkml:brushProperty name="color" value="#DA0C07"/>
      <inkml:brushProperty name="inkEffects" value="lava"/>
      <inkml:brushProperty name="anchorX" value="-6986.85742"/>
      <inkml:brushProperty name="anchorY" value="-9583.89648"/>
      <inkml:brushProperty name="scaleFactor" value="0.5"/>
    </inkml:brush>
    <inkml:brush xml:id="br13">
      <inkml:brushProperty name="width" value="0.025" units="cm"/>
      <inkml:brushProperty name="height" value="0.025" units="cm"/>
      <inkml:brushProperty name="color" value="#DA0C07"/>
      <inkml:brushProperty name="inkEffects" value="lava"/>
      <inkml:brushProperty name="anchorX" value="-5639.59277"/>
      <inkml:brushProperty name="anchorY" value="-10424.85547"/>
      <inkml:brushProperty name="scaleFactor" value="0.5"/>
    </inkml:brush>
    <inkml:brush xml:id="br14">
      <inkml:brushProperty name="width" value="0.025" units="cm"/>
      <inkml:brushProperty name="height" value="0.025" units="cm"/>
      <inkml:brushProperty name="color" value="#DA0C07"/>
      <inkml:brushProperty name="inkEffects" value="lava"/>
      <inkml:brushProperty name="anchorX" value="-7355.07373"/>
      <inkml:brushProperty name="anchorY" value="-10994.10352"/>
      <inkml:brushProperty name="scaleFactor" value="0.5"/>
    </inkml:brush>
    <inkml:brush xml:id="br15">
      <inkml:brushProperty name="width" value="0.025" units="cm"/>
      <inkml:brushProperty name="height" value="0.025" units="cm"/>
      <inkml:brushProperty name="color" value="#DA0C07"/>
      <inkml:brushProperty name="inkEffects" value="lava"/>
      <inkml:brushProperty name="anchorX" value="-9043.11328"/>
      <inkml:brushProperty name="anchorY" value="-12696.34961"/>
      <inkml:brushProperty name="scaleFactor" value="0.5"/>
    </inkml:brush>
    <inkml:brush xml:id="br16">
      <inkml:brushProperty name="width" value="0.025" units="cm"/>
      <inkml:brushProperty name="height" value="0.025" units="cm"/>
      <inkml:brushProperty name="color" value="#DA0C07"/>
      <inkml:brushProperty name="inkEffects" value="lava"/>
      <inkml:brushProperty name="anchorX" value="-7672.85889"/>
      <inkml:brushProperty name="anchorY" value="-12749.24414"/>
      <inkml:brushProperty name="scaleFactor" value="0.5"/>
    </inkml:brush>
  </inkml:definitions>
  <inkml:trace contextRef="#ctx0" brushRef="#br0">2241 1769 24575,'0'0'0,"0"3"0,0 11 0,0 4 0,0 3 0,0 5 0,0-1 0,0 3 0,0-2 0,0-1 0,0-2 0,-3 5 0,-1-2 0,0 3 0,-2 2 0,0-2 0,1-2 0,-2-3 0,1-3 0,1-2 0,-3-4 0,3-1 0,0 0 0,1 0 0,-1-2 0,0 0 0,1 1 0,1 1 0,1-6 0,1-6 0,0-6 0,1-6 0,0-4 0,1-3 0,-1-1 0,0-1 0,0 0 0,0-3 0,0 0 0,4 0 0,-1-2 0,4-4 0,0 2 0,-1 1 0,-2 2 0,-1 2 0,2 5 0,-1 1 0,0 1 0,-1-1 0,-1 0 0,-1-1 0,-1-4 0,0 0 0,0-1 0,0 0 0,0 1 0,0 4 0</inkml:trace>
  <inkml:trace contextRef="#ctx0" brushRef="#br1" timeOffset="818.95">2205 1785 24575,'0'0'0,"0"-3"0,0-1 0</inkml:trace>
  <inkml:trace contextRef="#ctx0" brushRef="#br2" timeOffset="2567.77">2205 1769 24575,'0'0'0,"6"0"0,6 0 0,-1 3 0,2 1 0,2-1 0,4 4 0,-2 2 0,4 3 0,-1 3 0,1-2 0,-1-3 0,-1-3 0,0-3 0,-4 2 0,-1-1 0,-3 2 0,0-1 0,4-1 0,2-1 0,1-2 0,1 0 0,-7-2 0,-8 0 0,-10 0 0,-7 0 0,-5 0 0,-1-1 0,2-2 0,0-1 0,1 1 0,-1 0 0,1 1 0,-1-3 0,0 0 0,0 1 0,-1 1 0,1 1 0,-1 1 0,4 0 0</inkml:trace>
  <inkml:trace contextRef="#ctx0" brushRef="#br3" timeOffset="4409.33">2170 2069 24575,'0'0'0,"3"0"0,5 0 0,-1 3 0,3 1 0,3-1 0,1 0 0,2-1 0,1 0 0,-3 2 0,0 0 0,1 0 0,0-1 0,1 2 0,0 0 0,1 0 0,0-2 0,1-1 0,3-1 0,1 0 0,-4 2 0,-4 1 0</inkml:trace>
  <inkml:trace contextRef="#ctx0" brushRef="#br4" timeOffset="7630.92">2435 1489 24575,'0'0'0,"-9"3"0,-10 1 0,-6 3 0,-6 3 0,1 0 0,1-2 0,3 1 0,3-2 0,5 6 0,6 2 0,1 5 0,0 1 0,-8 5 0,-1 3 0,-3 2 0,1 6 0,1-2 0,4-3 0,5-4 0,1-7 0,3-4 0,2-1 0,3 2 0,-2 1 0,1 0 0,0 0 0,-2-4 0,1 0 0,1 0 0,-3-4 0,1 1 0,1 4 0,1 5 0,-1-2 0,0 1 0,1-2 0,-3 0 0,2 0 0,0-1 0,1 1 0,2-1 0,1 1 0,0-1 0,5 1 0,0-1 0,0 1 0,2-4 0,4 0 0,2 4 0,2 0 0,3-2 0,0-1 0,1-3 0,7-4 0,1-2 0,2-3 0,0-2 0,5-1 0,1 0 0,-2-1 0,-3 0 0,-3 1 0,-3-1 0,-3 1 0,-1 0 0,-2 0 0,4-3 0,-1-1 0,1 1 0,-4-7 0,-2 1 0,1-4 0,-1 3 0,1 2 0,-4-1 0,2 1 0,-1 3 0,2 1 0,-4-2 0,2-2 0,-3-3 0,5-2 0,0-3 0,2-1 0,1 3 0,0-1 0,-3-3 0,0 3 0,-4-4 0,-3-1 0,-4-3 0,-1-4 0,2 4 0,-2 1 0,1 3 0,-2 0 0,0 1 0,-1 1 0,-1 0 0,0 0 0,0 0 0,0-1 0,-4 4 0,0 1 0,0-1 0,-2 2 0,0 0 0,-2 3 0,-3-1 0,-2-5 0,-6 1 0,2 0 0,0 2 0,3-1 0,0 3 0,4 0 0,-1 2 0,0 2 0,-3 2 0,3-2 0,-1 1 0,-1 1 0,2-2 0,-1 0 0,-1 2 0,-1 0 0,-2 2 0,0 1 0,-1-3 0,-1 0 0,4-3 0,-1 1 0,1 0 0,3-1 0,-1 0 0,-1 2 0,-1 1 0,3-2 0,1 1 0</inkml:trace>
  <inkml:trace contextRef="#ctx0" brushRef="#br5" timeOffset="16160.25">4181 1257 24575,'0'0'0,"0"15"0,4 20 0,7 15 0,0 19 0,2 0 0,-1-2 0,-3-12 0,1-13 0,-2-12 0,-3-14 0,-4-12 0,-6-13 0,-9-18 0,-3-12 0,-3-12 0,3-2 0,0 2 0,1 2 0,3 4 0,4 1 0,2 5 0,4 6 0,2 6 0,0 4 0,2 3 0,3 2 0,4 4 0,7 5 0,-1-1 0,2 4 0,1 1 0,0 2 0,4 5 0,0 5 0,4 4 0,-4 3 0,3 2 0,-2-2 0,6 4 0,-4 1 0,-1 3 0,1 1 0,-5 3 0,3-1 0,-1 3 0,-1 1 0,-4 3 0,-1-6 0,0-3 0,-4 2 0,-3-3 0,-2 3 0,-3-2 0,-2 0 0,-1-2 0,0-1 0,-1-1 0,-3-4 0,-3-5 0,-1 1 0,-2-1 0,-3 3 0,-1-3 0,-2-2 0,-1-2 0,-4-2 0,0-2 0,2 2 0,2-1 0,1 0 0,-1 0 0,1-2 0,-4 0 0,-1 0 0,0-1 0,1 0 0,0 0 0,1-1 0,4 1 0</inkml:trace>
  <inkml:trace contextRef="#ctx0" brushRef="#br6" timeOffset="18328.43">3880 3090 24575,'0'0'0,"0"15"0,7 30 0,4 27 0,0 25 0,2 0 0,-2-8 0,-2-17 0,-3-17 0,-3-14 0,-1-12 0,-1-15 0,-5-8 0,0-9 0,-4-6 0,1-6 0,1-2 0,-2-5 0,-3-4 0,2-1 0,2-5 0,-5-6 0,1-2 0,2-1 0,2 1 0,6 2 0,2 0 0,2 1 0,7-6 0,-1 0 0,4 4 0,1 2 0,-1 5 0,-4 4 0,2 8 0,0 6 0,2 7 0,1 6 0,2 4 0,1 4 0,4 5 0,4 2 0,3 6 0,4 1 0,2 8 0,1 0 0,-6-2 0,-4 2 0,-7-2 0,-6 1 0,-5-2 0,-4-2 0,2-5 0,-2 1 0,-1-1 0,0 3 0,-1 0 0,0 3 0,-5-4 0,1 2 0,-4-4 0,0-2 0,1 0 0,2-1 0,-3 0 0,-2-3 0,-10 0 0,-2 1 0,-2 0 0,0-2 0,1-2 0,1-4 0,1-3 0,2-1 0,0-1 0,0-1 0,1-1 0,-1 0 0,1 1 0,-1-1 0,1 1 0,-1 0 0,4-4 0,4 1 0</inkml:trace>
  <inkml:trace contextRef="#ctx0" brushRef="#br7" timeOffset="20624.14">1129 3515 24575,'0'0'0,"0"9"0,0 7 0,0 6 0,0 11 0,0 2 0,0 2 0,0-2 0,-3-9 0,-1-3 0,1-4 0,0-8 0,3-12 0,0 1 0,0 0 0,0 0 0,0 0 0,0 0 0,0 0 0,0-1 0,0 1 0,0 0 0,0 0 0,0 0 0,0 0 0,0 0 0,0 0 0,0 0 0,0 0 0,0 0 0,0 0 0,0 0 0,0 0 0,0 0 0,0 0 0,0 0 0,0 0 0,0 0 0,0 0 0,-1 0 0,1 0 0,0 0 0,0 0 0,0 0 0,0 0 0,0 0 0,0 0 0,0 0 0,0 0 0,0 0 0,0 0 0,0 0 0,0 0 0,0 0 0,0 0 0,0 0 0,0 0 0,0 0 0,-1 0 0,1 0 0,0 0 0,0 0 0,0 0 0,0 0 0,0 0 0,0 0 0,0 0 0,0 0 0,0 0 0,0 0 0,-1-9 0,0-6 0,1-7 0,0-1 0,-4-5 0,1 2 0,-1-3 0,1-1 0,1 1 0,1 3 0,0 2 0,1 3 0,-4 5 0,1 1 0,-1 1 0,2 0 0,0-1 0,1-1 0,3 0 0,5 2 0,7 4 0,4 3 0,1 2 0,8 4 0,5 0 0,2 1 0,2 1 0,0 0 0,-2 3 0,-5 0 0,0 0 0,-6 3 0,-4-1 0,-4 2 0,-3 3 0,-3 2 0,-3 2 0,1-2 0,2-3 0,3 1 0,-2 0 0,1 6 0,-1 1 0,-3 2 0,-2-1 0,-2 1 0,-1 3 0,2-4 0,-1 2 0,0 4 0,0-1 0,-5 6 0,-4 3 0,-4 6 0,-4-3 0,-5 0 0,2-3 0,-9-9 0,1-6 0,-3-4 0,-3-5 0,2-3 0,-1-4 0,-2-1 0,0-1 0,2-4 0,3 0 0,-5-1 0,7-2 0,2 1 0,6-2 0,2 0 0,1-2 0,3 2 0</inkml:trace>
  <inkml:trace contextRef="#ctx0" brushRef="#br8" timeOffset="11846.6">600 321 24575,'0'0'0,"0"6"0,4 20 0,0 14 0,-1 9 0,4-5 0,-1 0 0,-1-4 0,2-2 0,-1-6 0,-1-4 0,-1 0 0,1 0 0,0-2 0,3-5 0,-1-3 0,-2-8 0,0-8 0,-3-8 0,0-9 0,-1-7 0,-1-17 0,-1-5 0,-2-2 0,-1 4 0,0 6 0,0 6 0,2 5 0,-3 8 0,1-2 0,0 2 0,0-1 0,2-2 0,1-1 0,1 0 0,3 0 0,4 1 0,4 5 0,7 3 0,1 2 0,2-1 0,0 2 0,0 2 0,-1 2 0,-1 3 0,-4 4 0,-1 1 0,-3 5 0,0 2 0,0 0 0,-1 2 0,1-3 0,-2 2 0,-3 2 0,2-3 0,-2 2 0,-1 1 0,-2 1 0,-1 2 0,-1 0 0,0 1 0,-1 1 0,-1 0 0,1 0 0,0-1 0,0 5 0,-1-1 0,-2-3 0,-1 2 0,1 0 0,-4-3 0,2-2 0,-4-3 0,-2-4 0,-2 1 0,-2 0 0,-5 0 0,2 1 0,0 1 0,-3-1 0,4 2 0,0 1 0,0-3 0,1-1 0,3-3 0</inkml:trace>
  <inkml:trace contextRef="#ctx0" brushRef="#br9" timeOffset="14039.47">2929 163 24575,'0'0'0,"0"12"0,0 19 0,4 8 0,-1 12 0,1 2 0,2-1 0,0-7 0,-1-18 0,-1-15 0,-2-16 0,-4-14 0,-1-8 0,-4-7 0,-3-4 0,-3 3 0,1-4 0,-1 3 0,-2 8 0,4 0 0,2 4 0,-1 2 0,-1 2 0,2 0 0,2 2 0,2-1 0,2 1 0,2 0 0,0 0 0,5 3 0,3 4 0,4 3 0,4 3 0,1 2 0,1 2 0,1 0 0,1 4 0,-1 4 0,4 0 0,0 3 0,-1 1 0,3 2 0,0 2 0,-1 1 0,-2 1 0,-1-4 0,-1 1 0,-1-1 0,0 1 0,-4 1 0,-4 0 0,0 5 0,-2 0 0,-3 0 0,-2 0 0,-1 2 0,-5 0 0,-4-1 0,-4-1 0,-3-1 0,-3-5 0,-4-4 0,-1-4 0,4 1 0,-3-3 0,-3-1 0,0-2 0,1 0 0,1-2 0,1 0 0,6 0 0</inkml:trace>
  <inkml:trace contextRef="#ctx0" brushRef="#br10" timeOffset="23355.44">18 1998 24575,'0'0'0,"0"6"0,0 13 0,0 9 0,0 4 0,0 2 0,0-1 0,0-4 0,0-3 0,4-3 0,0 1 0,-1-2 0,0-1 0,3-4 0,-1-9 0,-4-11 0,-1-7 0,-2-6 0,-3-9 0,0-3 0,0 1 0,1-2 0,-2 5 0,1 2 0,0 3 0,2-2 0,1 0 0,1 0 0,0 2 0,1-1 0,0 2 0,1 0 0,-1 0 0,0 1 0,0-1 0,4 4 0,3 4 0,4 3 0,6 0 0,6 1 0,1 2 0,1 2 0,-2 1 0,-1 0 0,-2 1 0,0 0 0,-2 0 0,3 4 0,0 7 0,0 0 0,-1 3 0,0 4 0,-5 2 0,0 1 0,-4 0 0,-4-1 0,-2-1 0,-3 3 0,-1 0 0,-1 0 0,0-2 0,-1 0 0,0 3 0,1-2 0,0 1 0,-1-2 0,-2 4 0,-5-5 0,-2-1 0,-11-4 0,1-1 0,0 0 0,-4-3 0,4 1 0,4 2 0,-1-3 0,0-2 0,-1-3 0,0-2 0,0-1 0,4-5 0,3-1 0</inkml:trace>
  <inkml:trace contextRef="#ctx0" brushRef="#br11" timeOffset="26268.45">1078 764 24575,'0'0'0,"9"6"0,24 27 0,14 17 0,16 21 0,22 25 0,-2 2 0,1-1 0,-6-8 0,-11-11 0,-6-5 0,-12-11 0,-11-13 0,-12-7 0,0-9 0,1-3 0,1-5 0,2-2 0,-1 0 0,-2 2 0,0 7 0,2-5 0,-2 3 0,-2-1 0,-2-1 0,-3-6 0,-4-2 0,2-7 0,-3-4 0</inkml:trace>
  <inkml:trace contextRef="#ctx0" brushRef="#br12" timeOffset="27963.46">2875 642 24575,'0'0'0,"0"6"0,-3 30 0,-5 29 0,-6 34 0,-14 19 0,-2 12 0,-5 8 0,-1-10 0,6-16 0,4-17 0,3-20 0,7-16 0,2-15 0,1-9 0,2-1 0,1 3 0,-6 3 0,-1 4 0,2 1 0,0 2 0,0-2 0,-1 1 0,-4-5 0,3-2 0,-1-7 0,5-4 0,0-4 0,3-3 0,0-6 0,2-5 0</inkml:trace>
  <inkml:trace contextRef="#ctx0" brushRef="#br13" timeOffset="29831.1">2805 1964 24575,'0'0'0,"9"-6"0,14-6 0,20-9 0,16 0 0,21 0 0,10 0 0,-2 1 0,-2-7 0,-8 5 0,-7 0 0,-11 2 0,-12 5 0,-8 1 0,-8 3 0,-6 0 0,-5 3 0,-6 3 0</inkml:trace>
  <inkml:trace contextRef="#ctx0" brushRef="#br14" timeOffset="31262.92">2663 2438 24575,'0'0'0,"6"12"0,24 22 0,9 13 0,7 5 0,8 3 0,10 13 0,5-8 0,-11-7 0,-10-11 0,-10-8 0,-9-12 0,-2-1 0,-2 0 0,3 7 0,1 3 0,9 6 0,3 3 0,0 6 0,0 1 0,-4-4 0,-6-7 0,-8-9 0</inkml:trace>
  <inkml:trace contextRef="#ctx0" brushRef="#br15" timeOffset="33453.38">2187 2316 24575,'0'0'0,"-3"3"0,-8 8 0,-3 7 0,-4-1 0,3 6 0,3-1 0,3 0 0,0-4 0,-4-2 0,-3-4 0,3 4 0,-2 0 0,-4 8 0,0 0 0,-5 5 0,4 2 0,-3 2 0,1-2 0,4 1 0,-2 0 0,1 1 0,0-3 0,3 1 0,2-7 0,3 1 0,3 1 0,-1-5 0,3-2 0,-2-4 0,2-2 0,0 1 0,-1-1 0,-2-1 0,0 0 0,3 1 0,-3 1 0,2 1 0,2 1 0,-3 1 0,2 1 0,1 0 0,2 3 0,-3-3 0,2 0 0,0-4 0</inkml:trace>
  <inkml:trace contextRef="#ctx0" brushRef="#br16" timeOffset="35043.01">794 2297 24575,'0'0'0,"6"0"0,24 0 0,9 0 0,10 0 0,16 0 0,-4 0 0,-3 0 0,-10 0 0,-6 0 0,-8 0 0,-3 0 0,3 0 0,10 0 0,5 0 0,8 0 0,9-7 0,1 0 0,6 0 0,-3-3 0,-2 2 0,-8 2 0,-11 1 0,-7-1 0,-9 1 0,-2 0 0,-9-1 0,-3 1 0,1 0 0,-1 2 0,4 1 0,-1 1 0,0 0 0,-1 1 0,-1 0 0,-1 0 0,-1 1 0,-4-1 0</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2T04:05:25.182"/>
    </inkml:context>
    <inkml:brush xml:id="br0">
      <inkml:brushProperty name="width" value="0.025" units="cm"/>
      <inkml:brushProperty name="height" value="0.025" units="cm"/>
      <inkml:brushProperty name="color" value="#DA0C07"/>
      <inkml:brushProperty name="inkEffects" value="lava"/>
      <inkml:brushProperty name="anchorX" value="-66016.07813"/>
      <inkml:brushProperty name="anchorY" value="-56289.39453"/>
      <inkml:brushProperty name="scaleFactor" value="0.49901"/>
    </inkml:brush>
    <inkml:brush xml:id="br1">
      <inkml:brushProperty name="width" value="0.025" units="cm"/>
      <inkml:brushProperty name="height" value="0.025" units="cm"/>
      <inkml:brushProperty name="color" value="#DA0C07"/>
      <inkml:brushProperty name="inkEffects" value="lava"/>
      <inkml:brushProperty name="anchorX" value="-67278.39063"/>
      <inkml:brushProperty name="anchorY" value="-62579.37891"/>
      <inkml:brushProperty name="scaleFactor" value="0.49901"/>
    </inkml:brush>
    <inkml:brush xml:id="br2">
      <inkml:brushProperty name="width" value="0.025" units="cm"/>
      <inkml:brushProperty name="height" value="0.025" units="cm"/>
      <inkml:brushProperty name="color" value="#DA0C07"/>
      <inkml:brushProperty name="inkEffects" value="lava"/>
      <inkml:brushProperty name="anchorX" value="-68471.61719"/>
      <inkml:brushProperty name="anchorY" value="-69978.65625"/>
      <inkml:brushProperty name="scaleFactor" value="0.49901"/>
    </inkml:brush>
    <inkml:brush xml:id="br3">
      <inkml:brushProperty name="width" value="0.025" units="cm"/>
      <inkml:brushProperty name="height" value="0.025" units="cm"/>
      <inkml:brushProperty name="color" value="#DA0C07"/>
      <inkml:brushProperty name="inkEffects" value="lava"/>
      <inkml:brushProperty name="anchorX" value="-69954.57813"/>
      <inkml:brushProperty name="anchorY" value="-78072.1875"/>
      <inkml:brushProperty name="scaleFactor" value="0.49901"/>
    </inkml:brush>
  </inkml:definitions>
  <inkml:trace contextRef="#ctx0" brushRef="#br0">7118 429 24575,'0'0'0,"4"9"0,2 13 0,-1 8 0,-1 10 0,-1 5 0,-1 4 0,9 8 0,0 15 0,0 1 0,-3 9 0,-2 10 0,3 27 0,-2 13 0,-1 13 0,3 37 0,9 9-1481,4 11 1904,-2-5-635,2 5 212,-4-9 0,-5-26 0,5-15 0,2-20-191,-2-18 245,-4-21-81,-4-6 27,-4-8 0,2 1 0,-2 19 1469,-1 0-1889,-1 4 834,4 6-472,-2 10 87,0-6-29,-2 4 0,-1-14 0,4-8 0,-2-8 0,1 3 0,-2-8 0,3-7 0,0-13 0,-1-13 0,-1-9 0,-2-8 0,-1-5 0,4-7 0,-1-2 0,0-1 0,-1 2 0,-1 1 0,-1 7 0,-1 2 0,-1 1 0,0-1 0,0-1 0,0 5 0,0-2 0,-1 0 0,1 4 0,0-2 0,0-1 0,0-1 0,0-3 0,0 4 0,0 0 0,0-2 0,0-1 0,0-1 0,0-1 0,0 4 0,0-1 0,0 1 0,0-2 0,0-1 0,0-2 0,0 1 0,-5-7 0,0-5 0</inkml:trace>
  <inkml:trace contextRef="#ctx0" brushRef="#br1" timeOffset="2011.59">11141 102 24575,'0'0'0,"0"21"0,5 53 0,0 59 0,10 57 0,5 57 0,9 31-3979,-3 2 5116,-5-11-1706,-5-16 569,-10-22-499,-6-15 642,-3-35-215,-1-38 72,0-28 0,-3-27 0,-1-14 0,2-12 0,1 7 2843,2 1-3656,1 4 2856,1-4-2511,1 1 702,0 15-234,0 12 0,0 6 0,1-2 0,-1 11 0,0 14 0,0 0 0,0 2 0,5-5 0,0 5 0,0 9 0,-1 6 0,4-11 0,-1 2 0,0-18 0,2-3 0,-1-11 0,-1-9 0,3-8 0,-1 5 0,-2-4 0,3-2 0,3-3 0,4 3 0,-1-7 0,-4 4 0,2-3 0,-3 5 0,-2-5 0,1-7 0,-1-12 0,-3-11 0,4-9 0,-2-8 0,-2 0 0,-1-7 0</inkml:trace>
  <inkml:trace contextRef="#ctx0" brushRef="#br2" timeOffset="4864">2893 0 24575,'0'0'0,"-5"22"0,-1 48 0,1 47 0,-9 57 0,0 40 0,2 26-2880,-2 21 3703,2 7-1234,3-18 411,2-13 0,4 5 0,1-9 0,1-13 0,11 12 0,1-5 0,0-5 0,13 29 0,3-13 0,-2-6 0,5 6 0,0-18 0,10-12 0,-6-7 0,-2-14 0,8 3-478,-6 10 614,-3-1-204,3 12 68,-2 11 0,3-4 0,-1-28 0,-1-30 0,-7-34 0,-3-20 0,4-21 0,-5-17 0,-5-15 0,0-16 2077,-4-10-2671,-5-6 2172,-2-1-1944,2-1 549,-2 6-183,0 2 0,2-4 0,0-5 0</inkml:trace>
  <inkml:trace contextRef="#ctx0" brushRef="#br3" timeOffset="7471.48">1 2438 24575,'0'0'0,"17"0"0,47 5 0,58 0 0,39 0 0,48-5 0,38-3-3278,-7 0 4214,-8-5-1404,5-10 468,-9-14 0,-6 1-738,-2-2 949,-21 2-317,-14 1 106,-20 8-675,-10 5 868,-16-3-289,-9-1 96,-11-2 0,18 4 0,15 4 0,16 5 0,15 4 1062,-6-2-1366,7 2 456,-7 1-152,4 1 0,-6 2 0,-6 1 0,0-4 0,-16-1 0,-9 2 1144,-18 0-1471,-16 1 490,-5 2 590,-5 0-968,4-5 323,-5 1-108,4 0 1296,0-9-1666,5 1 992,0 1-747,5-3 187,-2 3-62,8 3 0,4 3 0,7 2 0,37-3 0,2 2 0,4 0-657,-3 1 845,5 2-282,6 1 94,7 0 0,14 1 0,1 0-1471,-8 0 1891,9 5-630,-10 0 210,-14 0 0,-1 10 0,-19-1 0,-6-2-345,4-2 444,18-4-148,2-2 49,12-2 0,6-1-1278,5-1 1643,-18-1-547,11 1 182,-11-1 0,-7 1 0,-7 0 0,2-1 0,-10 1 0,-18 0 211,-5-5-271,-7 0 90,-8 0-30,2-5 1376,-1-3-1769,11-14 589,-5 1-196,1-2 0,-7 5 0,-1 5 0,-7 7 350,-4-1-450,-20 4 1550,-3 2-1850,-8 2 1013,-9 2-731,-2 1 177,-6-4-59,-4 0 0,0-4 0,3 0 0,-1 1 0,7 2 0,8-3 0,-2 1 0,-4 2 0,-10 1 0,-11 2 0,-14-3 0,-13 0 0</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05:02:00.992"/>
    </inkml:context>
    <inkml:brush xml:id="br0">
      <inkml:brushProperty name="width" value="0.025" units="cm"/>
      <inkml:brushProperty name="height" value="0.025" units="cm"/>
      <inkml:brushProperty name="color" value="#DA0C07"/>
      <inkml:brushProperty name="inkEffects" value="lava"/>
      <inkml:brushProperty name="anchorX" value="-90659.72656"/>
      <inkml:brushProperty name="anchorY" value="-82872.44531"/>
      <inkml:brushProperty name="scaleFactor" value="0.49901"/>
    </inkml:brush>
    <inkml:brush xml:id="br1">
      <inkml:brushProperty name="width" value="0.025" units="cm"/>
      <inkml:brushProperty name="height" value="0.025" units="cm"/>
      <inkml:brushProperty name="color" value="#DA0C07"/>
      <inkml:brushProperty name="inkEffects" value="lava"/>
      <inkml:brushProperty name="anchorX" value="-91769.97656"/>
      <inkml:brushProperty name="anchorY" value="-84002.34375"/>
      <inkml:brushProperty name="scaleFactor" value="0.49901"/>
    </inkml:brush>
  </inkml:definitions>
  <inkml:trace contextRef="#ctx0" brushRef="#br0">0 29 24575,'0'0'0,"0"4"0,0 7 0,0 4 0,0 4 0,5 4 0,1 2 0,-1 0 0,-1 1 0,4 0 0,0 0 0,-2-10 0,-1-11 0,-2-15 0,4-14 0,-1-6 0,-1-4 0,-1 1 0,3 5 0,0 3 0,-1 2 0,4 5 0,3 6 0,4 4 0,4 3 0,-3 9 0,1 1 0,-4 6 0,-3 4 0,0 0 0,2 2 0,-1 2 0,1 2 0,-2 2 0,-2 1 0,-4 1 0,-2 0 0,-2 0 0,-6-4 0,-1-1 0,-6-4 0,1 0 0,1-4 0</inkml:trace>
  <inkml:trace contextRef="#ctx0" brushRef="#br1" timeOffset="2484.65">428 104 24575,'0'0'0,"0"9"0,5 3 0,0 3 0,6 8 0,-2 4 0,0 1 0,2-4 0,-2 0 0,4-7 0,-3 1 0,-1 0 0,-3 1 0,2-2 0,-1 0 0,4-3 0,4-4 0,3-4 0,3-2 0,2-2 0,-3-7 0,-5-5 0,1-6 0,-5-4 0,-3-3 0,-3-3 0,-2 1 0,-2-2 0,-1 1 0,0 0 0,-1 0 0,1 1 0,-1-1 0,1 1 0,0 0 0,-1 5 0</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05:01:57.969"/>
    </inkml:context>
    <inkml:brush xml:id="br0">
      <inkml:brushProperty name="width" value="0.025" units="cm"/>
      <inkml:brushProperty name="height" value="0.025" units="cm"/>
      <inkml:brushProperty name="color" value="#DA0C07"/>
      <inkml:brushProperty name="inkEffects" value="lava"/>
      <inkml:brushProperty name="anchorX" value="-89543.01563"/>
      <inkml:brushProperty name="anchorY" value="-81831.77344"/>
      <inkml:brushProperty name="scaleFactor" value="0.49901"/>
    </inkml:brush>
  </inkml:definitions>
  <inkml:trace contextRef="#ctx0" brushRef="#br0">1 102 24575,'0'0'0,"4"0"0,7 0 0,4 0 0,4 0 0,4 0 0,1 0 0,2 0 0,0 0 0,-4 5 0,-2 0 0,1 0 0,-4-6 0,-10-1 0,-10-1 0,-2-5 0,-3-5 0,2-4 0,-5 1 0,2-2 0,-4 3 0,-2 4 0,-4 3 0,-3 4 0,4 6 0,3 8 0,5 6 0,3 4 0,4 3 0,-3 3 0,1 0 0,-4-5 0,1 0 0,-5 0 0,8-4 0,6-5 0,8-4 0,6-3 0,6-3 0,2-1 0,-2 3 0,0 1 0,1 4 0,0 0 0,1 3 0,1-1 0,1-2 0,-5-2 0</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05:01:53.023"/>
    </inkml:context>
    <inkml:brush xml:id="br0">
      <inkml:brushProperty name="width" value="0.025" units="cm"/>
      <inkml:brushProperty name="height" value="0.025" units="cm"/>
      <inkml:brushProperty name="color" value="#DA0C07"/>
      <inkml:brushProperty name="inkEffects" value="lava"/>
      <inkml:brushProperty name="anchorX" value="-88218.91406"/>
      <inkml:brushProperty name="anchorY" value="-80685.39063"/>
      <inkml:brushProperty name="scaleFactor" value="0.49901"/>
    </inkml:brush>
  </inkml:definitions>
  <inkml:trace contextRef="#ctx0" brushRef="#br0">11 0 24575,'0'0'0,"0"5"0,0 6 0,0 4 0,0 5 0,0 3 0,0 1 0,0 2 0,-6 0 0,1 0 0,5-5 0,1-10 0,0-11 0,-1 0 0,0 0 0,0 0 0,0 0 0,0 0 0,0 0 0,1 0 0,-1 1 0,0-1 0,0 0 0,0 0 0,0 0 0,1 0 0,-1 0 0,0 0 0,0 0 0,0 0 0,1 0 0,-1 0 0,0 0 0,0 0 0,0 0 0,0 0 0,1 0 0,-1 0 0,0 0 0,0 0 0,0 0 0,1 0 0,-1 0 0,0 0 0,0-1 0,0 1 0,0 0 0,1 0 0,-1 0 0,12-10 0,6-7 0,3 1 0,-3-4 0,2 3 0,1 4 0,1 5 0,1 2 0,1 9 0,-4 6 0,0 2 0,-5 4 0,-4 3 0,-4 3 0,-4 2 0,-1 2 0,-2 0 0,0-9 0,-1-11 0,0-10 0,0-8 0,6-7 0,5-9 0,0-2 0,-1-1 0,3 5 0,9 2 0,2 7 0,4 5 0,0 6 0,1 3 0,-1 3 0,-5 6 0,-1 1 0,-6 5 0,-4 4 0,-4 4 0,-3 4 0,-8 1 0,-1 1 0,-1 1 0,-4-5 0,1-1 0,1 1 0,2 0 0,3-3 0</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05:01:48.461"/>
    </inkml:context>
    <inkml:brush xml:id="br0">
      <inkml:brushProperty name="width" value="0.025" units="cm"/>
      <inkml:brushProperty name="height" value="0.025" units="cm"/>
      <inkml:brushProperty name="color" value="#DA0C07"/>
      <inkml:brushProperty name="inkEffects" value="lava"/>
      <inkml:brushProperty name="anchorX" value="-89361.94531"/>
      <inkml:brushProperty name="anchorY" value="-81581.57031"/>
      <inkml:brushProperty name="scaleFactor" value="0.49901"/>
    </inkml:brush>
  </inkml:definitions>
  <inkml:trace contextRef="#ctx0" brushRef="#br0">299 52 24575,'0'0'0,"-5"0"0,-5-5 0,-6 0 0,-3 0 0,-4 1 0,-2-4 0,0 1 0,-1 0 0,-1 3 0,1 0 0,1 3 0,-1 0 0,1 0 0,5 2 0</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05:00:51.473"/>
    </inkml:context>
    <inkml:brush xml:id="br0">
      <inkml:brushProperty name="width" value="0.025" units="cm"/>
      <inkml:brushProperty name="height" value="0.025" units="cm"/>
      <inkml:brushProperty name="color" value="#DA0C07"/>
      <inkml:brushProperty name="inkEffects" value="lava"/>
      <inkml:brushProperty name="anchorX" value="-86826.97656"/>
      <inkml:brushProperty name="anchorY" value="-79046.60156"/>
      <inkml:brushProperty name="scaleFactor" value="0.49901"/>
    </inkml:brush>
  </inkml:definitions>
  <inkml:trace contextRef="#ctx0" brushRef="#br0">0 0 24575,'0'0'0</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05:00:49.461"/>
    </inkml:context>
    <inkml:brush xml:id="br0">
      <inkml:brushProperty name="width" value="0.025" units="cm"/>
      <inkml:brushProperty name="height" value="0.025" units="cm"/>
      <inkml:brushProperty name="color" value="#DA0C07"/>
      <inkml:brushProperty name="inkEffects" value="lava"/>
      <inkml:brushProperty name="anchorX" value="-85981.98438"/>
      <inkml:brushProperty name="anchorY" value="-78201.60938"/>
      <inkml:brushProperty name="scaleFactor" value="0.49901"/>
    </inkml:brush>
  </inkml:definitions>
  <inkml:trace contextRef="#ctx0" brushRef="#br0">0 0 24575,'0'0'0</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05:01:02.786"/>
    </inkml:context>
    <inkml:brush xml:id="br0">
      <inkml:brushProperty name="width" value="0.025" units="cm"/>
      <inkml:brushProperty name="height" value="0.025" units="cm"/>
      <inkml:brushProperty name="color" value="#DA0C07"/>
      <inkml:brushProperty name="inkEffects" value="lava"/>
      <inkml:brushProperty name="anchorX" value="-88516.96094"/>
      <inkml:brushProperty name="anchorY" value="-80736.58594"/>
      <inkml:brushProperty name="scaleFactor" value="0.49901"/>
    </inkml:brush>
  </inkml:definitions>
  <inkml:trace contextRef="#ctx0" brushRef="#br0">1 1 24575,'0'0'0</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3T05:01:01.582"/>
    </inkml:context>
    <inkml:brush xml:id="br0">
      <inkml:brushProperty name="width" value="0.025" units="cm"/>
      <inkml:brushProperty name="height" value="0.025" units="cm"/>
      <inkml:brushProperty name="color" value="#DA0C07"/>
      <inkml:brushProperty name="inkEffects" value="lava"/>
      <inkml:brushProperty name="anchorX" value="-87671.96875"/>
      <inkml:brushProperty name="anchorY" value="-79891.59375"/>
      <inkml:brushProperty name="scaleFactor" value="0.49901"/>
    </inkml:brush>
  </inkml:definitions>
  <inkml:trace contextRef="#ctx0" brushRef="#br0">1 0 24575,'0'0'0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8T03:35:44.612"/>
    </inkml:context>
    <inkml:brush xml:id="br0">
      <inkml:brushProperty name="width" value="0.035" units="cm"/>
      <inkml:brushProperty name="height" value="0.035" units="cm"/>
      <inkml:brushProperty name="color" value="#AE198D"/>
      <inkml:brushProperty name="inkEffects" value="galaxy"/>
      <inkml:brushProperty name="anchorX" value="-129395.92188"/>
      <inkml:brushProperty name="anchorY" value="-112723.96875"/>
      <inkml:brushProperty name="scaleFactor" value="0.5"/>
    </inkml:brush>
  </inkml:definitions>
  <inkml:trace contextRef="#ctx0" brushRef="#br0">1 1 24575,'0'0'0,"0"6"0,3 9 0,1 6 0,3 7 0,-1 3 0,0 1 0,2 0 0,2 1 0,-1-3 0,2 1 0,-2-3 0,-2-3 0,1-3 0,-1-2 0,2-1 0,-2-1 0,2-4 0,-1-4 0</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03:50:54.475"/>
    </inkml:context>
    <inkml:brush xml:id="br0">
      <inkml:brushProperty name="width" value="0.025" units="cm"/>
      <inkml:brushProperty name="height" value="0.025" units="cm"/>
      <inkml:brushProperty name="color" value="#DA0C07"/>
      <inkml:brushProperty name="inkEffects" value="lava"/>
      <inkml:brushProperty name="anchorX" value="0"/>
      <inkml:brushProperty name="anchorY" value="0"/>
      <inkml:brushProperty name="scaleFactor" value="0.50127"/>
    </inkml:brush>
  </inkml:definitions>
  <inkml:trace contextRef="#ctx0" brushRef="#br0">0 0 24575,'0'0'0,"0"3"0,0 4 0,0 3 0,0 3 0,0 1 0,0 2 0,0 0 0,0 1 0,0 3 0,0 0 0,0 0 0,0-1 0,0 5 0,0 4 0,0-2 0,0 3 0,0 0 0,0-2 0,0-3 0,0-2 0,0-2 0,0-3 0,0 0 0,0-1 0,0 3 0,0 0 0,0 0 0,0-1 0,0-3 0</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03:50:56.860"/>
    </inkml:context>
    <inkml:brush xml:id="br0">
      <inkml:brushProperty name="width" value="0.025" units="cm"/>
      <inkml:brushProperty name="height" value="0.025" units="cm"/>
      <inkml:brushProperty name="color" value="#DA0C07"/>
      <inkml:brushProperty name="inkEffects" value="lava"/>
      <inkml:brushProperty name="anchorX" value="-848.81018"/>
      <inkml:brushProperty name="anchorY" value="-1392.2605"/>
      <inkml:brushProperty name="scaleFactor" value="0.50127"/>
    </inkml:brush>
  </inkml:definitions>
  <inkml:trace contextRef="#ctx0" brushRef="#br0">1 0 24575,'0'0'0,"0"6"0,0 4 0,0 3 0,0 9 0,0 4 0,0 1 0,0-1 0,0 1 0,0-3 0,0-1 0,0 0 0,0-1 0,0-1 0,0-2 0,0-1 0,0-1 0,0-1 0,0 0 0,0 0 0,0-1 0,0 1 0,0 3 0,0 4 0,0-1 0,0 0 0,0-1 0,0-2 0,0 0 0,0-2 0,0-1 0,0 0 0,0-3 0</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03:51:10.588"/>
    </inkml:context>
    <inkml:brush xml:id="br0">
      <inkml:brushProperty name="width" value="0.025" units="cm"/>
      <inkml:brushProperty name="height" value="0.025" units="cm"/>
      <inkml:brushProperty name="color" value="#DA0C07"/>
      <inkml:brushProperty name="inkEffects" value="lava"/>
      <inkml:brushProperty name="anchorX" value="-4319.5293"/>
      <inkml:brushProperty name="anchorY" value="-7015.7959"/>
      <inkml:brushProperty name="scaleFactor" value="0.50127"/>
    </inkml:brush>
  </inkml:definitions>
  <inkml:trace contextRef="#ctx0" brushRef="#br0">0 563 24575,'0'0'0,"9"0"0,28 0 0,18 0 0,25 0 0,26-4 0,18-2 0,16-1 0,-5-2 0,-6 1 0,-9 1 0,-8-4 0,-11 2 0,-14 0 0,-3 0 0,-5 2 0,3 2 0,-8 1 0,11 2 0,3 1 0,-3 0 0,-6 2 0,-2-4 0,1 0 0,1 0 0,5 0 0,-4-2 0,4 0 0,-3 1 0,-5 1 0,0 1 0,-6-2 0,3 0 0,5 1 0,2-3 0,-2 1 0,4 1 0,7-6 0,3 1 0,-3 2 0,4-3 0,-5 0 0,1 1 0,11 2 0,8-5 0,-5 3 0,0 0 0,6 0 0,-10 2 0,5 2 0,-3-2 0,6 1 0,5 2 0,3-5 0,-3 0 0,1-5 0,-4 2 0,-7 2 0,0 2 0,-2 3 0,-8 2 0,-2-1 0,7 0 0,0 1 0,-1-6 0,6-2 0,-3 0 0,-7 2 0,-4 2 0,0 3 0,0-2 0,-2 2 0,-4 0 0,-8 2 0,8 0 0,4 1 0,0-2 0,4 0 0,2 0 0,6-6 0,-6 0 0,10 2 0,-2 1 0,0 1 0,-1 3 0,-1 1 0,-1 0 0,0 1 0,16 4 0,0 3 0,6 0 0,7-1 0,-3-1 0,-5-1 0,-10 1 0,1 5 0,-13 1 0,3 1 0,-6 2 0,-9-3 0,0 8 0,-3-3 0,-8-3 0,-6 0 0,-7 0 0,-3-3 0,-2 1 0,-7-2 0,-7-3 0,-6 1 0,-2 2 0,-3 1 0,-3 0 0,-3 1 0,-1-2 0,-1 1 0,-2-3 0,-1 3 0,-1-3 0,-5 2 0,0 1 0,3-1 0,0 1 0,4 2 0,1-3 0,2 2 0,-3 1 0,-1-2 0,4-3 0,0-1 0,3 0 0,-2-1 0,-1-1 0,1-2 0,2 0 0,7-1 0,10-1 0,10-3 0,7-1 0,14-9 0,3-3 0,9-3 0,-4 0 0,1 0 0,-9 1 0,-7 0 0,0-3 0,-9 1 0,0 1 0,2 0 0,5 1 0,11-5 0,1-1 0,4-8 0,-3 0 0,4 3 0,-7 2 0,-9 4 0,-10 6 0,-9 2 0,-8 2 0,-7 3 0,-9-1 0,-6 4 0,-3 1 0,-4 3 0</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03:50:59.338"/>
    </inkml:context>
    <inkml:brush xml:id="br0">
      <inkml:brushProperty name="width" value="0.025" units="cm"/>
      <inkml:brushProperty name="height" value="0.025" units="cm"/>
      <inkml:brushProperty name="color" value="#DA0C07"/>
      <inkml:brushProperty name="inkEffects" value="lava"/>
      <inkml:brushProperty name="anchorX" value="-1697.62036"/>
      <inkml:brushProperty name="anchorY" value="-2850.57227"/>
      <inkml:brushProperty name="scaleFactor" value="0.50127"/>
    </inkml:brush>
    <inkml:brush xml:id="br1">
      <inkml:brushProperty name="width" value="0.025" units="cm"/>
      <inkml:brushProperty name="height" value="0.025" units="cm"/>
      <inkml:brushProperty name="color" value="#DA0C07"/>
      <inkml:brushProperty name="inkEffects" value="lava"/>
      <inkml:brushProperty name="anchorX" value="-2604.82935"/>
      <inkml:brushProperty name="anchorY" value="-4247.83447"/>
      <inkml:brushProperty name="scaleFactor" value="0.50127"/>
    </inkml:brush>
  </inkml:definitions>
  <inkml:trace contextRef="#ctx0" brushRef="#br0">1 0 24575,'0'0'0,"0"3"0,0 7 0,0 3 0,0 10 0,0 0 0,0 2 0,3-2 0,0-2 0,1-1 0,-1-2 0,-1-1 0,-1-1 0,0 3 0,-1 3 0,0 4 0,0-1 0,3 2 0,0-2 0,0 1 0,0-1 0,-1-3 0,2 2 0,0-3 0,0 3 0,2-5 0,-1-1 0,-1-4 0</inkml:trace>
  <inkml:trace contextRef="#ctx0" brushRef="#br1" timeOffset="2318.16">48 837 24575,'0'0'0,"0"5"0,0 6 0,0 6 0,0 1 0,0 5 0,0 0 0,0 0 0,0 1 0,0-1 0,0 1 0,0-1 0,0 2 0,0-2 0,0 2 0,0-1 0,0-2 0,0-2 0,0-2 0,0-1 0,0 0 0,0-1 0,0-1 0,0 1 0,0 3 0,0 0 0,0 1 0,0-2 0,0-3 0</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03:51:04.746"/>
    </inkml:context>
    <inkml:brush xml:id="br0">
      <inkml:brushProperty name="width" value="0.025" units="cm"/>
      <inkml:brushProperty name="height" value="0.025" units="cm"/>
      <inkml:brushProperty name="color" value="#DA0C07"/>
      <inkml:brushProperty name="inkEffects" value="lava"/>
      <inkml:brushProperty name="anchorX" value="-3453.6394"/>
      <inkml:brushProperty name="anchorY" value="-5639.89355"/>
      <inkml:brushProperty name="scaleFactor" value="0.50127"/>
    </inkml:brush>
  </inkml:definitions>
  <inkml:trace contextRef="#ctx0" brushRef="#br0">1 0 24575,'0'0'0,"0"3"0,0 4 0,0 6 0,0 3 0,0 8 0,0 1 0,0 0 0,0 2 0,0-3 0,0 6 0,0-3 0,0-2 0,0-2 0,0-3 0,0-1 0,0 1 0,0 0 0,0-1 0,3-1 0,0 0 0,1-2 0,-2 1 0,0 2 0,0 1 0,-2-1 0,1-1 0,-1-3 0</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4T06:15:45.834"/>
    </inkml:context>
    <inkml:brush xml:id="br0">
      <inkml:brushProperty name="width" value="0.025" units="cm"/>
      <inkml:brushProperty name="height" value="0.025" units="cm"/>
      <inkml:brushProperty name="color" value="#DA0C07"/>
      <inkml:brushProperty name="inkEffects" value="lava"/>
      <inkml:brushProperty name="anchorX" value="-17327.80078"/>
      <inkml:brushProperty name="anchorY" value="-7261.58252"/>
      <inkml:brushProperty name="scaleFactor" value="0.49846"/>
    </inkml:brush>
  </inkml:definitions>
  <inkml:trace contextRef="#ctx0" brushRef="#br0">1 207 24575,'0'0'0,"3"3"0,2 6 0,3-1 0,-1 3 0,-1 2 0,3-1 0,-2 2 0,3 0 0,2 3 0,-1 0 0,-2 2 0,-3 0 0,2 0 0,-2 1 0,3-4 0,-2 0 0,3-4 0,2-4 0,3-10 0,2-7 0,1-2 0,1-4 0,5-1 0,3-2 0,2-1 0,2 3 0,2 0 0,3 0 0,-3 3 0,-3 0 0,1-1 0,-2-2 0,-3 3 0,1-1 0,3 3 0,-2-1 0,3-1 0,2-2 0,-2-1 0,-2-3 0,-3 4 0,2 0 0,-3-4 0,0-2 0,-3 3 0,4 5 0,-2 4 0,-4-1 0,-5-1 0,-1 2 0,-4 2 0</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8T03:58:57.243"/>
    </inkml:context>
    <inkml:brush xml:id="br0">
      <inkml:brushProperty name="width" value="0.025" units="cm"/>
      <inkml:brushProperty name="height" value="0.025" units="cm"/>
      <inkml:brushProperty name="color" value="#DA0C07"/>
      <inkml:brushProperty name="inkEffects" value="lava"/>
      <inkml:brushProperty name="anchorX" value="1004.04407"/>
      <inkml:brushProperty name="anchorY" value="476.75171"/>
      <inkml:brushProperty name="scaleFactor" value="0.5"/>
    </inkml:brush>
    <inkml:brush xml:id="br1">
      <inkml:brushProperty name="width" value="0.025" units="cm"/>
      <inkml:brushProperty name="height" value="0.025" units="cm"/>
      <inkml:brushProperty name="color" value="#DA0C07"/>
      <inkml:brushProperty name="inkEffects" value="lava"/>
      <inkml:brushProperty name="anchorX" value="-484.45956"/>
      <inkml:brushProperty name="anchorY" value="-1328.08167"/>
      <inkml:brushProperty name="scaleFactor" value="0.5"/>
    </inkml:brush>
    <inkml:brush xml:id="br2">
      <inkml:brushProperty name="width" value="0.025" units="cm"/>
      <inkml:brushProperty name="height" value="0.025" units="cm"/>
      <inkml:brushProperty name="color" value="#DA0C07"/>
      <inkml:brushProperty name="inkEffects" value="lava"/>
      <inkml:brushProperty name="anchorX" value="-1665.38403"/>
      <inkml:brushProperty name="anchorY" value="-2192.90625"/>
      <inkml:brushProperty name="scaleFactor" value="0.5"/>
    </inkml:brush>
  </inkml:definitions>
  <inkml:trace contextRef="#ctx0" brushRef="#br0">53 231 24575,'0'0'0,"3"0"0,5 7 0,-1 7 0,3 4 0,2 6 0,3-3 0,-3 7 0,5-1 0,0 2 0,2 9 0,0 2 0,0-2 0,-4-5 0,0-8 0,-4-4 0,-4-3 0,2-6 0,-3 0 0,2 0 0,-2 1 0,3-2 0,-2 1 0,3-3 0,-2 2 0,1 1 0,-1 1 0,2 2 0,2 1 0,1 5 0,2 0 0,-2 4 0,1-1 0,0 0 0,1-2 0,-3-1 0,1-1 0,-3-2 0,1 0 0,1 0 0,-2-1 0,1-3 0,-2-1 0,1 1 0,2 4 0,2-2 0,-3 0 0,2 0 0,4 1 0,1-4 0,2 1 0,-1-4 0,-3 1 0,-4-3 0</inkml:trace>
  <inkml:trace contextRef="#ctx0" brushRef="#br1" timeOffset="2751.43">1 210 24575,'0'0'0,"0"3"0,0 5 0,0 3 0,0 2 0,0 7 0,0 1 0,0 4 0,0 0 0,0-1 0,0 2 0,0-2 0,0 0 0,0-3 0,0-1 0,0-1 0,4-1 0,-1 0 0,1-1 0,-1 1 0,-1-8 0,0-11 0,-1-10 0,-1-6 0,-4-11 0,1-1 0,-1-4 0,0-1 0,2 3 0,1-1 0,0 3 0,0 0 0,1-1 0,1-2 0,-1 0 0,0 2 0,0 2 0,0 4 0,0 2 0,0 3 0,0 0 0,0 2 0,0 0 0,0 0 0,4 6 0,-1 8 0,8 11 0,3 6 0,2 4 0,6 5 0,0-2 0,1-1 0,-5-1 0,-1-4 0,-1-1 0,0-3 0,-4 0 0,1 0 0,7-1 0,2-3 0,-3 2 0,-1-3 0,0 0 0,-1-3 0,-4-1 0</inkml:trace>
  <inkml:trace contextRef="#ctx0" brushRef="#br2" timeOffset="8122.58">882 1236 24575,'0'0'0,"0"-3"0,0-8 0,0-3 0,0-4 0,4 3 0,3-1 0,0 0 0,0 0 0,1 3 0,3 0 0,-2-1 0,-1-4 0,-3-1 0,2 3 0,-1-1 0,2-2 0,-2-4 0,3-1 0,2 1 0,-1 1 0,2 4 0,-3 2 0,2 1 0,-3 0 0,2-1 0,-2-3 0,2-1 0,-2-1 0,-2 1 0,-1-4 0,4 5 0,3 4 0,-1-2 0,-2 0 0,2 3 0,-3 0 0,-2 0 0,2-1 0,-2-1 0,-1 0 0,1 2 0,0 1 0,2-2 0,-1 1 0,-1-2 0,-2 0 0,2-1 0,-1-1 0,3 0 0,-2 1 0,0-1 0,2 0 0,-2 0 0,2 1 0,0-1 0,1 4 0,-1 0 0,2 3 0,-2 0 0,-2-1 0,-2-1 0,-1-2 0,2 3 0,-1-1 0,3 2 0,-1 0 0,-1-1 0,-1-1 0,-1-6 0,-1-1 0,-2 0 0,-3 6 0,-1 12 0,-10 8 0,-7 10 0,-3 4 0,-1 6 0,-3 0 0,-5 3 0,5-1 0,-5-2 0,2-3 0,7-2 0,3-5 0,9-12 0,9-4 0,9-4 0,5-1 0,1-3 0,5 1 0,2-2 0,1 1 0,-3-2 0,-1-2 0,-1 2 0,1 2 0,0 2 0,1-1 0,0 1 0,-3-2 0,-1-2 0,1-2 0,1 1 0,-3-2 0,1 3 0,0 3 0,1 1 0,-2 0 0,1 1 0,1-3 0,0 2 0,-2 4 0,-3 5 0,-2 5 0,-4 5 0,-1 2 0,-1 2 0,-1 1 0,-1 1 0,1 0 0,-1-1 0,1 4 0,-1 0 0,1-1 0,0 0 0,0-1 0,0-1 0,0-1 0,0 0 0,0 0 0,0-1 0,0-3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8T03:35:38.926"/>
    </inkml:context>
    <inkml:brush xml:id="br0">
      <inkml:brushProperty name="width" value="0.035" units="cm"/>
      <inkml:brushProperty name="height" value="0.035" units="cm"/>
      <inkml:brushProperty name="color" value="#AE198D"/>
      <inkml:brushProperty name="inkEffects" value="galaxy"/>
      <inkml:brushProperty name="anchorX" value="-85562.22656"/>
      <inkml:brushProperty name="anchorY" value="-73895.875"/>
      <inkml:brushProperty name="scaleFactor" value="0.5"/>
    </inkml:brush>
  </inkml:definitions>
  <inkml:trace contextRef="#ctx0" brushRef="#br0">1 1 24575,'212'1058'0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7T05:04:56.275"/>
    </inkml:context>
    <inkml:brush xml:id="br0">
      <inkml:brushProperty name="width" value="0.035" units="cm"/>
      <inkml:brushProperty name="height" value="0.035" units="cm"/>
    </inkml:brush>
  </inkml:definitions>
  <inkml:trace contextRef="#ctx0" brushRef="#br0">1 1 24575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7T05:02:47.116"/>
    </inkml:context>
    <inkml:brush xml:id="br0">
      <inkml:brushProperty name="width" value="0.035" units="cm"/>
      <inkml:brushProperty name="height" value="0.035" units="cm"/>
    </inkml:brush>
  </inkml:definitions>
  <inkml:trace contextRef="#ctx0" brushRef="#br0">2287 1382 24575,'-293'111'0,"144"-51"0,-255 98 0,268-94 0,-148 52 0,55-47 0,40-14 0,-128 70 0,263-102 0,48-21-44,-47 21-617,-98 28 1,130-47-6166</inkml:trace>
  <inkml:trace contextRef="#ctx0" brushRef="#br0" timeOffset="1634.36">2622 1313 24575,'-7'182'0,"0"-44"0,5 259 0,30-2 0,-25-370 0,7 48 0,1 102 0,-28 286-1365,15-435-5461</inkml:trace>
  <inkml:trace contextRef="#ctx0" brushRef="#br0" timeOffset="3049.48">3116 1576 24575,'229'131'0,"-177"-99"0,461 315 0,-474-319 0,463 381 0,-490-399 0,46 36 0,-34-29 0,22 22 0,-10-8 0,59 41 0,-79-60-1365,-3-1-5461</inkml:trace>
  <inkml:trace contextRef="#ctx0" brushRef="#br0" timeOffset="4699.22">4404 1435 24575,'379'170'-1462,"-229"-100"-4162,540 269 5789,-644-316-1000,-8-5 4362,58 18 1,-35-21-2861,141 33-650,292 107 0,-61 10-17,-390-153 17,-31-9-294,-1 1 1,1 0 0,0 0-1,13 8 1,-17-7-6550</inkml:trace>
  <inkml:trace contextRef="#ctx0" brushRef="#br0" timeOffset="28520.95">2358 3552 24575,'0'0'-8191</inkml:trace>
  <inkml:trace contextRef="#ctx0" brushRef="#br0" timeOffset="30110.12">2358 3552 24575,'-1'34'0,"2"-1"0,1 1 0,2 0 0,1-1 0,2 1 0,12 36 0,77 156 0,-95-224 0,1 0 0,-1 1 0,1-1 0,-1 0 0,1 0 0,0 0 0,0-1 0,0 1 0,0 0 0,0-1 0,0 1 0,0-1 0,0 1 0,1-1 0,-1 0 0,0 0 0,1 0 0,-1-1 0,1 1 0,0 0 0,-1-1 0,1 0 0,-1 1 0,1-1 0,0 0 0,-1-1 0,1 1 0,-1 0 0,5-2 0,8-1 0,-1-1 0,-1-1 0,1 0 0,14-8 0,-20 10 0,18-10 0,0 0 0,-1-2 0,27-20 0,-40 24-224,-1 0 0,0-1 1,11-14-1,-19 21-246,9-10-6356</inkml:trace>
  <inkml:trace contextRef="#ctx0" brushRef="#br0" timeOffset="32629.96">2992 3322 24575,'-2'0'0,"0"1"0,1-1 0,-1 1 0,0-1 0,0 1 0,1 0 0,-1 0 0,0 0 0,1 0 0,-1 0 0,1 0 0,-1 0 0,-1 3 0,-17 19 0,12-11 0,1 0 0,0 1 0,-6 15 0,3-5 0,8-17 0,0 0 0,0 0 0,1 0 0,0 0 0,0 0 0,0 0 0,1 0 0,0 0 0,0 1 0,0-1 0,2 8 0,3 11 0,12 34 0,-10-36 0,8 28 0,-4-20 0,-3 0 0,10 56 0,-18-79 0,2 1 0,-1-1 0,1 1 0,1-1 0,0 0 0,0 0 0,0 0 0,1 0 0,0 0 0,6 7 0,-8-13 0,0 1 0,0-1 0,0 0 0,0 0 0,0 0 0,0 0 0,1 0 0,-1 0 0,1 0 0,0-1 0,-1 0 0,1 1 0,0-1 0,0 0 0,0 0 0,0-1 0,-1 1 0,1 0 0,0-1 0,1 0 0,-1 0 0,0 0 0,0 0 0,0 0 0,0-1 0,0 1 0,0-1 0,-1 0 0,1 0 0,0 0 0,5-2 0,8-6 0,0-1 0,-1-1 0,0 0 0,-1-1 0,14-13 0,23-20 0,-28 22-1365,-15 12-5461</inkml:trace>
  <inkml:trace contextRef="#ctx0" brushRef="#br0" timeOffset="34598.71">2975 3640 24575,'3'-1'0,"-1"0"0,1-1 0,0 1 0,-1 0 0,1-1 0,-1 0 0,0 1 0,4-4 0,5-4 0,10-1 0,0 1 0,1 1 0,0 1 0,1 0 0,45-6 0,15-4 0,-79 16-75,19-5-355,-1 0 0,22-11 0,-34 11-6396</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7T05:46:34.351"/>
    </inkml:context>
    <inkml:brush xml:id="br0">
      <inkml:brushProperty name="width" value="0.035" units="cm"/>
      <inkml:brushProperty name="height" value="0.035" units="cm"/>
    </inkml:brush>
  </inkml:definitions>
  <inkml:trace contextRef="#ctx0" brushRef="#br0">342 2534 24575,'-3'-58'0,"-9"-58"0,2 37 0,-7-82 0,-43-453 0,36 330 0,16 191 0,-37-162 0,27 167 0,3-1 0,-4-166 0,20-143 0,-1 392 0,0 3 0,1 1 0,-1 0 0,0 0 0,0 0 0,0-1 0,0 1 0,-1 0 0,1 0 0,-1 0 0,1-1 0,-1 1 0,0 0 0,1 0 0,-1 0 0,-2-2 0,2 4 0,1 1 0,-1-1 0,0 1 0,1-1 0,-1 1 0,1 0 0,-1-1 0,0 1 0,1 0 0,-1-1 0,1 1 0,0 0 0,-1 0 0,1-1 0,0 1 0,-1 0 0,1 0 0,0 0 0,0 1 0,-1-1 0,-9 31 0,1-1 0,-7 53 0,3-13 0,-26 161 0,34-184 0,3 0 0,7 93 0,0-124 0,-5-17 0,0 0 0,0 1 0,1-1 0,-1 0 0,0 0 0,0 0 0,0 0 0,1 0 0,-1 0 0,0 1 0,0-1 0,0 0 0,1 0 0,-1 0 0,0 0 0,0 0 0,1 0 0,-1 0 0,0 0 0,0 0 0,1 0 0,-1 0 0,0 0 0,0 0 0,0 0 0,1 0 0,-1 0 0,0-1 0,0 1 0,1 0 0,-1 0 0,0 0 0,0 0 0,0 0 0,0 0 0,1-1 0,0-1 0,1 1 0,-1-1 0,1 0 0,-1 0 0,0 0 0,0 0 0,0 0 0,0-1 0,0 1 0,0 0 0,0-3 0,4-21 0,-2-1 0,1-33 0,1-7 0,-5 65 0,4-41 0,2 0 0,2 0 0,17-54 0,-23 90 0,0 1 0,1 0 0,-1 0 0,1 1 0,0-1 0,1 1 0,-1-1 0,1 1 0,6-6 0,-7 9 0,0-1 0,0 1 0,0 0 0,1 1 0,-1-1 0,1 0 0,-1 1 0,1 0 0,0 0 0,-1 0 0,1 0 0,0 1 0,0-1 0,0 1 0,0 0 0,-1 0 0,6 1 0,9 2 0,1 1 0,-1 1 0,0 1 0,0 1 0,0 0 0,32 19 0,-21-11 0,162 80 0,-186-93 0,-1 0 0,-1-1 0,0 1 0,1 0 0,-1 0 0,0 0 0,0 1 0,0-1 0,-1 1 0,1-1 0,2 4 0,-4 1-1365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7T05:46:37.720"/>
    </inkml:context>
    <inkml:brush xml:id="br0">
      <inkml:brushProperty name="width" value="0.035" units="cm"/>
      <inkml:brushProperty name="height" value="0.035" units="cm"/>
    </inkml:brush>
  </inkml:definitions>
  <inkml:trace contextRef="#ctx0" brushRef="#br0">1 31 24575,'4'6'0,"0"0"0,0 1 0,0-2 0,1 1 0,6 6 0,6 7 0,124 157 0,110 122 0,-232-280 0,0 0 0,2 0 0,0-2 0,38 22 0,-41-28 0,0-2 0,1 0 0,0-1 0,0-1 0,0-1 0,36 5 0,24-4 0,85-3 0,-47-3 0,-80 3 0,-1 2 0,1 2 0,-1 1 0,56 21 0,-10-3 0,99 26 0,458 121 0,-248-113 0,1-34 0,-132-11 0,1128 40 0,-1274-55 0,6 2 0,131-17 0,-215 9 0,0-2 0,-1-1 0,0-2 0,48-21 0,127-74 0,-183 91 0,37-23 0,96-77 0,-71 48 0,-60 44 0,-1-1 0,-1-1 0,30-36 0,60-93 0,-63 56 0,-47 85 0,0 0 0,-1-1 0,7-21 0,13-25 0,-17 41 0,-1 0 0,6-21 0,-14 40 0,0 1 0,-1-1 0,1 0 0,0 0 0,0 0 0,0 0 0,-1 0 0,1 0 0,0 0 0,0 0 0,0 0 0,-1 0 0,1 0 0,0 0 0,0 0 0,0 0 0,-1 0 0,1 0 0,0 0 0,0 0 0,0 0 0,-1 0 0,1 0 0,0 0 0,0 0 0,0 0 0,-1 0 0,1-1 0,0 1 0,0 0 0,0 0 0,0 0 0,0 0 0,-1 0 0,1-1 0,0 1 0,0 0 0,0 0 0,0 0 0,0 0 0,0-1 0,0 1 0,-1 0 0,1 0 0,0 0 0,0-1 0,0 1 0,0 0 0,0 0 0,0 0 0,0-1 0,0 1 0,0 0 0,0 0 0,0 0 0,0-1 0,0 1 0,0 0 0,1 0 0,-1 0 0,0-1 0,0 1 0,0 0 0,0 0 0,0 0 0,0 0 0,0-1 0,1 1 0,-1 0 0,-18 10 0,13-7 0,-223 117 0,217-113 0,1 1 0,-1 0 0,2 1 0,-1 0 0,1 0 0,-10 15 0,-44 64 0,40-53 0,257-300 0,-155 182 0,59-55 0,-136 136 0,-1 1 0,1 0 0,-1-1 0,1 1 0,-1 0 0,1 0 0,0 0 0,0 0 0,-1 1 0,1-1 0,0 0 0,0 1 0,0-1 0,0 1 0,0 0 0,0 0 0,0-1 0,0 1 0,0 0 0,-1 1 0,1-1 0,0 0 0,0 1 0,0-1 0,3 2 0,1 1 0,-1 0 0,0 1 0,0-1 0,0 1 0,0 0 0,8 10 0,6 9 0,-1 1 0,-1 1 0,-1 1 0,19 41 0,-7-13 0,11 28 54,-27-54-527,2 0 0,21 34 0,-25-48-6353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7T06:08:49.370"/>
    </inkml:context>
    <inkml:brush xml:id="br0">
      <inkml:brushProperty name="width" value="0.035" units="cm"/>
      <inkml:brushProperty name="height" value="0.035" units="cm"/>
      <inkml:brushProperty name="color" value="#DA0C07"/>
      <inkml:brushProperty name="inkEffects" value="lava"/>
      <inkml:brushProperty name="anchorX" value="-63910.40234"/>
      <inkml:brushProperty name="anchorY" value="-58651.15625"/>
      <inkml:brushProperty name="scaleFactor" value="0.5"/>
    </inkml:brush>
  </inkml:definitions>
  <inkml:trace contextRef="#ctx0" brushRef="#br0">1 284 24575,'0'0'0,"0"6"0,0 9 0,3 4 0,1 4 0,3-1 0,0-2 0,2 3 0,3 0 0,-2-2 0,2 3 0,5-1 0,4 3 0,2 2 0,0-4 0,0-9 0,-2-6 0,-19-9 0,-1 0 0,1 0 0,-1 0 0,1 0 0,0 0 0,-1-1 0,1 1 0,-1 0 0,1-1 0,2 0 0,19-9 0,2-6 0,7-2 0,7-9 0,1-7 0,1-4 0,3-2 0,10 1 0,2-4 0,5 1 0,-3-2 0,-4 4 0,-6 3 0,-8 4 0,-8 5 0,-2 1 0,-2 6 0,-5 2 0,0 2 0,-1 1 0,-6 4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7T06:40:27.213"/>
    </inkml:context>
    <inkml:brush xml:id="br0">
      <inkml:brushProperty name="width" value="0.035" units="cm"/>
      <inkml:brushProperty name="height" value="0.035" units="cm"/>
      <inkml:brushProperty name="color" value="#E71224"/>
    </inkml:brush>
  </inkml:definitions>
  <inkml:trace contextRef="#ctx0" brushRef="#br0">0 146 24575,'15'-3'0,"17"-7"0,24-8 0,23-6 0,5 0 0,-6 1 0,-11 5 0,-13 6 0,-13 4 0,-11 4 0,-7 2 0,-4 2 0,-4 1 0,1 0 0,1 0 0,0 0-8191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7T05:57:55.170"/>
    </inkml:context>
    <inkml:brush xml:id="br0">
      <inkml:brushProperty name="width" value="0.035" units="cm"/>
      <inkml:brushProperty name="height" value="0.035" units="cm"/>
    </inkml:brush>
  </inkml:definitions>
  <inkml:trace contextRef="#ctx0" brushRef="#br0">54 1 24575,'-19'363'0,"7"-203"0,-11 957 0,41-785 0,-1-29 0,-14 290 0,-4-386 0,3-173 0,2-1 0,1 1 0,1-1 0,14 41 0,9 44 0,-24-81 4,-2 0 0,-2 0-1,-4 39 1,1 1-1384,2-58-5446</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7T05:57:53.332"/>
    </inkml:context>
    <inkml:brush xml:id="br0">
      <inkml:brushProperty name="width" value="0.035" units="cm"/>
      <inkml:brushProperty name="height" value="0.035" units="cm"/>
    </inkml:brush>
  </inkml:definitions>
  <inkml:trace contextRef="#ctx0" brushRef="#br0">2 1 24575,'1'27'0,"7"45"0,0-18 0,54 919-1156,-65-668 1734,-52 372 0,33-369-578,22 1 0,1-168 0,11 3 0,-5-83 0,0-4 0,-2-20 0,1 44 0,-7 7-1365,1-73-5461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7T05:52:07.023"/>
    </inkml:context>
    <inkml:brush xml:id="br0">
      <inkml:brushProperty name="width" value="0.035" units="cm"/>
      <inkml:brushProperty name="height" value="0.035" units="cm"/>
      <inkml:brushProperty name="color" value="#E71224"/>
    </inkml:brush>
  </inkml:definitions>
  <inkml:trace contextRef="#ctx0" brushRef="#br0">1 1 24575,'33'29'0,"2"-1"0,1-1 0,41 22 0,-19-15 0,-32-20 0,41 29 0,83 71 0,-147-111-227,1-1-1,-1 1 1,0 0-1,0 0 1,5 7-1,-1 1-6598</inkml:trace>
  <inkml:trace contextRef="#ctx0" brushRef="#br0" timeOffset="2422.66">424 72 24575,'-2'0'0,"1"1"0,-1 0 0,1 0 0,-1-1 0,1 1 0,0 0 0,-1 0 0,1 0 0,0 1 0,0-1 0,0 0 0,0 0 0,-2 3 0,-1 1 0,-32 36 0,25-27 0,-1 0 0,-1-1 0,-23 20 0,-2-2 0,24-20 0,0 1 0,-18 9 0,13-8-195,0 1 0,1 0 0,0 2 0,1 0 0,1 1 0,-21 28 0,29-34-6631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7T05:57:05.247"/>
    </inkml:context>
    <inkml:brush xml:id="br0">
      <inkml:brushProperty name="width" value="0.035" units="cm"/>
      <inkml:brushProperty name="height" value="0.035" units="cm"/>
      <inkml:brushProperty name="color" value="#FF4E00"/>
      <inkml:brushProperty name="inkEffects" value="rainbow"/>
      <inkml:brushProperty name="anchorX" value="-38951.59375"/>
      <inkml:brushProperty name="anchorY" value="-40576.66797"/>
      <inkml:brushProperty name="scaleFactor" value="0.5"/>
    </inkml:brush>
  </inkml:definitions>
  <inkml:trace contextRef="#ctx0" brushRef="#br0">1 1 24575,'0'0'0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7T05:52:35.672"/>
    </inkml:context>
    <inkml:brush xml:id="br0">
      <inkml:brushProperty name="width" value="0.035" units="cm"/>
      <inkml:brushProperty name="height" value="0.035" units="cm"/>
      <inkml:brushProperty name="color" value="#FF4E00"/>
      <inkml:brushProperty name="inkEffects" value="rainbow"/>
      <inkml:brushProperty name="anchorX" value="-2289.10693"/>
      <inkml:brushProperty name="anchorY" value="-2180.10156"/>
      <inkml:brushProperty name="scaleFactor" value="0.5"/>
    </inkml:brush>
    <inkml:brush xml:id="br1">
      <inkml:brushProperty name="width" value="0.035" units="cm"/>
      <inkml:brushProperty name="height" value="0.035" units="cm"/>
      <inkml:brushProperty name="color" value="#FF4E00"/>
      <inkml:brushProperty name="inkEffects" value="rainbow"/>
      <inkml:brushProperty name="anchorX" value="-4056.23218"/>
      <inkml:brushProperty name="anchorY" value="-2482.66479"/>
      <inkml:brushProperty name="scaleFactor" value="0.5"/>
    </inkml:brush>
  </inkml:definitions>
  <inkml:trace contextRef="#ctx0" brushRef="#br0">1 545 24575,'0'0'0,"3"6"0,5 6 0,-1 2 0,3-1 0,-1-6 0,1-2 0,6-11 0,5-9 0,13-7 0,14-14 0,20-11 0,13-10 0,15-7 0,4-12 0,-3 5 0,-8 5 0,-14 12 0,-16 16 0,-15 9 0,-15 15 0,-13 8 0</inkml:trace>
  <inkml:trace contextRef="#ctx0" brushRef="#br1" timeOffset="1777.66">319 1159 24575,'0'0'0,"0"-3"0,3-5 0,8 1 0,3-3 0,10-6 0,6-2 0,14-5 0,14-11 0,4 0 0,6-3 0,6-3 0,-2-1 0,-11 1 0,-4 4 0,-7 9 0,-13 4 0,-8 4 0,-10 6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7T05:54:40.354"/>
    </inkml:context>
    <inkml:brush xml:id="br0">
      <inkml:brushProperty name="width" value="0.035" units="cm"/>
      <inkml:brushProperty name="height" value="0.035" units="cm"/>
      <inkml:brushProperty name="color" value="#FF4E00"/>
      <inkml:brushProperty name="inkEffects" value="rainbow"/>
      <inkml:brushProperty name="anchorX" value="-6558.76855"/>
      <inkml:brushProperty name="anchorY" value="-5319.79199"/>
      <inkml:brushProperty name="scaleFactor" value="0.5"/>
    </inkml:brush>
  </inkml:definitions>
  <inkml:trace contextRef="#ctx0" brushRef="#br0">1 814 24575,'0'0'0,"12"0"0,11 0 0,10-4 0,4-3 0,2-3 0,9-1 0,6 2 0,2 0 0,2 1 0,7-2 0,2-1 0,14 2 0,1 1 0,-3-1 0,-2-5 0,-6 1 0,-2 2 0,-8 0 0,-1 2 0,-10 2 0,-9 3 0,-5 1 0,-2 2 0,-6 1 0,0 0 0,-3 0 0,-2 1 0,2-1 0,-2 0 0,6 1 0,3-1 0,1 0 0,3-4 0,0 1 0,0-1 0,0 1 0,0 1 0,0 0 0,0 1 0,-4 1 0,-4 0 0,-4 0 0,-2 0 0,-3 0 0,-1 1 0,3-1 0,3 0 0,3 0 0,1 0 0,4 0 0,0 0 0,0 0 0,1 0 0,1 0 0,4 0 0,11-7 0,4 0 0,0-1 0,11-1 0,0 1 0,11-2 0,12 2 0,1-2 0,3-1 0,8-10 0,-5 3 0,4-2 0,-2 0 0,4-3 0,3 5 0,2 0 0,-2 0 0,7 5 0,4-4 0,0 0 0,7 3 0,-1 3 0,1 0 0,-3 3 0,-6 2 0,-11-1 0,-13 2 0,-8 0 0,-11 3 0,-7 0 0,-5 1 0,-3 1 0,2 0 0,-9 0 0,4 0 0,0 0 0,4 1 0,-3-1 0,-2 0 0,-2 0 0,4 0 0,1 0 0,-6 0 0,4 0 0,-4 0 0,-3 0 0,-6 0 0,-2 0 0,-3 0 0,7 0 0,4 0 0,0 0 0,-4 0 0,-5 0 0,-6 3 0,-5 1 0,-7 3 0,-9-1 0,-9 0 0,-6-2 0,-6-1 0,-4-1 0,-1-1 0,-2-1 0,1 0 0,0-4 0,0-3 0,1-4 0,-4-7 0,-3-1 0,-7-2 0,-3-14 0,-2-1 0,-11 2 0,3 3 0,4 4 0,6 8 0,6 5 0,5 3 0,3 3 0,10 3 0,8 2 0,8 2 0,10 5 0,4 0 0,2 3 0,8 8 0,3 5 0,3 3 0,-2 0 0,0 0 0,-3-1 0,0 2 0,-3-2 0,-3 0 0,-2-4 0,-2-6 0,-5 0 0,-4 0 0,-5 0 0,-6 2 0,-6 1 0,-1 2 0,-4 10 0,-2-2 0,2 4 0,1 1 0,-7-1 0,2-3 0,2-2 0,3-2 0,0-6 0,3-2 0,-2 0 0,-1-3 0,0 0 0,-1 2 0,-1 0 0,2-1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8T03:38:18.335"/>
    </inkml:context>
    <inkml:brush xml:id="br0">
      <inkml:brushProperty name="width" value="0.035" units="cm"/>
      <inkml:brushProperty name="height" value="0.035" units="cm"/>
      <inkml:brushProperty name="color" value="#AE198D"/>
      <inkml:brushProperty name="inkEffects" value="galaxy"/>
      <inkml:brushProperty name="anchorX" value="-155863.90625"/>
      <inkml:brushProperty name="anchorY" value="-135765.375"/>
      <inkml:brushProperty name="scaleFactor" value="0.5"/>
    </inkml:brush>
  </inkml:definitions>
  <inkml:trace contextRef="#ctx0" brushRef="#br0">0 1 24575,'0'0'0,"3"0"0,5 0 0,3 0 0,3 3 0,5 1 0,2 0 0,0-1 0,1-1 0,-2 3 0,0-1 0,-1 4 0,-1-2 0,-4 4 0,0-3 0,0 0 0,4 1 0,1-2 0,-2 3 0,-1-2 0,-4 3 0,0-3 0,-3 3 0,1-2 0,-2 1 0,2-1 0,1 2 0,2 2 0,1-2 0,-1 1 0,-3 2 0,0-2 0,2-3 0,-3 1 0,2-2 0,-2 2 0,1-1 0,1 1 0,3 2 0,1 2 0,1 2 0,-2 1 0,0-2 0,0-4 0,-2 1 0,0 1 0,-3 1 0,2-3 0,-3 3 0,2 0 0,-3 1 0,-1 2 0,2 0 0,-2 5 0,2 0 0,-1 1 0,3-2 0,1-3 0,-2-2 0,-1 4 0,1-4 0,2 0 0,-2 1 0,-2 0 0,-2 0 0,-1 1 0,-3 1 0,3-1 0,0 1 0,0-1 0,-2 4 0,0 1 0,-1-1 0,0-4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7T05:54:24.844"/>
    </inkml:context>
    <inkml:brush xml:id="br0">
      <inkml:brushProperty name="width" value="0.035" units="cm"/>
      <inkml:brushProperty name="height" value="0.035" units="cm"/>
      <inkml:brushProperty name="color" value="#FF4E00"/>
      <inkml:brushProperty name="inkEffects" value="rainbow"/>
      <inkml:brushProperty name="anchorX" value="-2842.10718"/>
      <inkml:brushProperty name="anchorY" value="-2422.1626"/>
      <inkml:brushProperty name="scaleFactor" value="0.5"/>
    </inkml:brush>
  </inkml:definitions>
  <inkml:trace contextRef="#ctx0" brushRef="#br0">0 0 24256,'1482'848'0,"-1577"-991"0,190 286 0,-266-153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7T05:54:22.517"/>
    </inkml:context>
    <inkml:brush xml:id="br0">
      <inkml:brushProperty name="width" value="0.035" units="cm"/>
      <inkml:brushProperty name="height" value="0.035" units="cm"/>
      <inkml:brushProperty name="color" value="#FF4E00"/>
      <inkml:brushProperty name="inkEffects" value="rainbow"/>
      <inkml:brushProperty name="anchorX" value="-5615.49609"/>
      <inkml:brushProperty name="anchorY" value="-2900.58398"/>
      <inkml:brushProperty name="scaleFactor" value="0.5"/>
    </inkml:brush>
  </inkml:definitions>
  <inkml:trace contextRef="#ctx0" brushRef="#br0">506 1 24575,'0'0'0,"-3"9"0,-12 24 0,-7 24 0,-6 34 0,-11 34 0,0 7 0,-5 5 0,4-10 0,9-17 0,5-14 0,5-19 0,6-16 0,-1-8 0,-4-5 0,3-9 0,0-3 0,4-3 0,3-4 0,-3 0 0,-1 1 0,2 1 0,2 1 0,0 4 0,2 2 0,-1-3 0,1-3 0,2-9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7T05:56:05.556"/>
    </inkml:context>
    <inkml:brush xml:id="br0">
      <inkml:brushProperty name="width" value="0.035" units="cm"/>
      <inkml:brushProperty name="height" value="0.035" units="cm"/>
      <inkml:brushProperty name="color" value="#FF4E00"/>
      <inkml:brushProperty name="inkEffects" value="rainbow"/>
      <inkml:brushProperty name="anchorX" value="-19219.04492"/>
      <inkml:brushProperty name="anchorY" value="-9355.22168"/>
      <inkml:brushProperty name="scaleFactor" value="0.5"/>
    </inkml:brush>
    <inkml:brush xml:id="br1">
      <inkml:brushProperty name="width" value="0.035" units="cm"/>
      <inkml:brushProperty name="height" value="0.035" units="cm"/>
      <inkml:brushProperty name="color" value="#FF4E00"/>
      <inkml:brushProperty name="inkEffects" value="rainbow"/>
      <inkml:brushProperty name="anchorX" value="-18335.64453"/>
      <inkml:brushProperty name="anchorY" value="-10852.2998"/>
      <inkml:brushProperty name="scaleFactor" value="0.5"/>
    </inkml:brush>
    <inkml:brush xml:id="br2">
      <inkml:brushProperty name="width" value="0.035" units="cm"/>
      <inkml:brushProperty name="height" value="0.035" units="cm"/>
      <inkml:brushProperty name="color" value="#FF4E00"/>
      <inkml:brushProperty name="inkEffects" value="rainbow"/>
      <inkml:brushProperty name="anchorX" value="-22825.50781"/>
      <inkml:brushProperty name="anchorY" value="-11812.23047"/>
      <inkml:brushProperty name="scaleFactor" value="0.5"/>
    </inkml:brush>
  </inkml:definitions>
  <inkml:trace contextRef="#ctx0" brushRef="#br0">2012 1 24575,'0'0'0,"0"12"0,10 29 0,1 20 0,0 26 0,-3 4 0,-1 4 0,-3-2 0,-2-2 0,-1-5 0,-1-9 0,0 4 0,-1 7 0,1 12 0,0 4 0,-1 2 0,1 9 0,-3-6 0,-1-9 0,-3-15 0,0-19 0,2-7 0,0-9 0,-5-4 0,2-4 0,0-2 0,1-3 0,3-1 0,2 2 0,-3 1 0,1-1 0,0 3 0,2-4 0,0 3 0,1-5 0,0-4 0,1-4 0,0-7 0</inkml:trace>
  <inkml:trace contextRef="#ctx0" brushRef="#br1" timeOffset="2048.65">371 546 24575,'0'0'0,"27"3"0,52 1 0,36 7 0,17 3 0,-5-1 0,-10 1 0,-13 1 0,-16-2 0,-9-4 0,-11-2 0,-7-4 0,2-1 0,11-5 0,6-1 0,9 0 0,21-6 0,6 0 0,6-3 0,-11 3 0,-2 1 0,-15 4 0,-8 1 0,-12 2 0,-8 2 0,-3 0 0,-1 0 0,-3 1 0,-1-1 0,-2 0 0,6 1 0,2-1 0,7 0 0,2 3 0,5 1 0,0-1 0,-8 4 0,-1 5 0,-6 1 0,-10-2 0,-8-3 0,-5-2 0,-7-3 0,-6-1 0,0-2 0,3 0 0,-1 0 0,-2-1 0,1 1 0,-3-1 0,3 1 0,-3 0 0,-1 0 0,-3 0 0,0 0 0,-3 0 0,-3 3 0,-5 1 0</inkml:trace>
  <inkml:trace contextRef="#ctx0" brushRef="#br2" timeOffset="3788.65">1 1357 24575,'0'0'0,"12"0"0,25 3 0,17 8 0,8 3 0,8 0 0,-1-2 0,-6 0 0,-3-3 0,-4-2 0,-5-3 0,4-1 0,4-2 0,1-1 0,7 0 0,-2-1 0,16 1 0,-1-4 0,-4 0 0,2 0 0,-5-6 0,-10 0 0,0 2 0,2 1 0,2 2 0,1 3 0,2 0 0,8 2 0,7 0 0,1 4 0,-6 0 0,-2 0 0,-4 3 0,-5 2 0,-6 0 0,-7-2 0,-7-1 0,-3-3 0,0-1 0,1-1 0,9 0 0,1-2 0,12 1 0,10 0 0,7-1 0,7-6 0,3 0 0,3-1 0,2 2 0,-4 2 0,-7 1 0,-9 2 0,-6 0 0,-11 1 0,-13 4 0,-8 0 0,-6 0 0,-7-1 0,-4-1 0,-5-1 0,-2 0 0,-1-1 0,-2 1 0,-3-2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7T05:54:43.659"/>
    </inkml:context>
    <inkml:brush xml:id="br0">
      <inkml:brushProperty name="width" value="0.035" units="cm"/>
      <inkml:brushProperty name="height" value="0.035" units="cm"/>
      <inkml:brushProperty name="color" value="#FF4E00"/>
      <inkml:brushProperty name="inkEffects" value="rainbow"/>
      <inkml:brushProperty name="anchorX" value="-13191.27148"/>
      <inkml:brushProperty name="anchorY" value="-5989.38867"/>
      <inkml:brushProperty name="scaleFactor" value="0.5"/>
    </inkml:brush>
  </inkml:definitions>
  <inkml:trace contextRef="#ctx0" brushRef="#br0">1 1 24575,'0'0'0,"6"9"0,9 14 0,13 9 0,7 9 0,1-3 0,-6-1 0,-8-4 0,-7-5 0,-6-1 0,-2-6 0,1-5 0,2-3 0,-1 0 0,2 0 0,1 1 0,6 1 0,-3 1 0,2 5 0,0 0 0,-1-3 0,5-1 0,0-1 0,-3 4 0,-1-4 0,-1 1 0,-4 3 0,-3 0 0,1-3 0,0-1 0,2 0 0,2 0 0,-2 0 0,1 4 0,1 0 0,1 1 0,1-4 0,0-1 0,2 0 0,-1-1 0,-2 1 0,-1 0 0,-3 1 0,0-3 0,-3 4 0,-2-1 0,2 1 0,-2-3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7T05:55:16.051"/>
    </inkml:context>
    <inkml:brush xml:id="br0">
      <inkml:brushProperty name="width" value="0.035" units="cm"/>
      <inkml:brushProperty name="height" value="0.035" units="cm"/>
      <inkml:brushProperty name="color" value="#FF4E00"/>
      <inkml:brushProperty name="inkEffects" value="rainbow"/>
      <inkml:brushProperty name="anchorX" value="-14733.71484"/>
      <inkml:brushProperty name="anchorY" value="-7748.61719"/>
      <inkml:brushProperty name="scaleFactor" value="0.5"/>
    </inkml:brush>
  </inkml:definitions>
  <inkml:trace contextRef="#ctx0" brushRef="#br0">1 1 24575,'0'0'0,"0"9"0,7 21 0,4 16 0,0 10 0,9 15 0,1-1 0,-1-5 0,-2-8 0,0-7 0,-4-6 0,0-9 0,0-2 0,0-6 0,1 0 0,-3-2 0,1-2 0,1-6 0,8-5 0,4-4 0,5-4 0,13-6 0,10-6 0,21 0 0,24-13 0,15-7 0,20-2 0,-2-6 0,5 6 0,-2 2 0,2 4 0,0 0 0,-3 1 0,9 2 0,11-3 0,9-6 0,-3 1 0,3-2-1106,-11 5 1422,0 3-474,-16-5 158,-16 6 0,-24 5 0,-17 5 0,-14 4 0,-13 4 0,-11 3 0,-7 1 1106,-6 1-1422,-5 0 474,-3 0-158,-21 0 0,-1-1 0,-24-7 0,-22-3 0,-11-4 0,-2-3 0,6 3 0,6-1 0,16 3 0,19 4 0,14 8 0,0 0 0,0 0 0,-1-1 0,1 1 0,0 0 0,0 0 0,0 0 0,0 0 0,0 0 0,0 0 0,0-1 0,0 1 0,0 0 0,0 0 0,0 0 0,0 0 0,0 0 0,0-1 0,0 1 0,0 0 0,0 0 0,0 0 0,0 0 0,0 0 0,0-1 0,0 1 0,0 0 0,0 0 0,0 0 0,1 0 0,-1 0 0,0 0 0,0-1 0,0 1 0,0 0 0,0 0 0,0 0 0,0 0 0,0 0 0,1 0 0,-1 0 0,0 0 0,0 0 0,0 0 0,0 0 0,0 0 0,0-1 0,1 1 0,-1 0 0,0 0 0,0 0 0,0 0 0,0 0 0,0 0 0,1 0 0,12-3 0,11 6 0,9 3 0,9 2 0,12 3 0,22 8 0,10 3 0,6 5 0,11 4 0,-4 1 0,-4-4 0,-11-3 0,-10-4 0,-11-5 0,-14-5 0,-16-1 0,-15-3 0,-11 1 0,-13 1 0,-12 4 0,-15 4 0,-6 10 0,-3 4 0,-15 0 0,4 6 0,-1 7 0,0 2 0,11-5 0,8-4 0,10-7 0,6-5 0,8-7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7T05:56:54.376"/>
    </inkml:context>
    <inkml:brush xml:id="br0">
      <inkml:brushProperty name="width" value="0.035" units="cm"/>
      <inkml:brushProperty name="height" value="0.035" units="cm"/>
      <inkml:brushProperty name="color" value="#FF4E00"/>
      <inkml:brushProperty name="inkEffects" value="rainbow"/>
      <inkml:brushProperty name="anchorX" value="-37698.53906"/>
      <inkml:brushProperty name="anchorY" value="-35478.375"/>
      <inkml:brushProperty name="scaleFactor" value="0.5"/>
    </inkml:brush>
    <inkml:brush xml:id="br1">
      <inkml:brushProperty name="width" value="0.035" units="cm"/>
      <inkml:brushProperty name="height" value="0.035" units="cm"/>
      <inkml:brushProperty name="color" value="#FF4E00"/>
      <inkml:brushProperty name="inkEffects" value="rainbow"/>
      <inkml:brushProperty name="anchorX" value="-39946.92578"/>
      <inkml:brushProperty name="anchorY" value="-36304.41797"/>
      <inkml:brushProperty name="scaleFactor" value="0.5"/>
    </inkml:brush>
    <inkml:brush xml:id="br2">
      <inkml:brushProperty name="width" value="0.035" units="cm"/>
      <inkml:brushProperty name="height" value="0.035" units="cm"/>
      <inkml:brushProperty name="color" value="#FF4E00"/>
      <inkml:brushProperty name="inkEffects" value="rainbow"/>
      <inkml:brushProperty name="anchorX" value="-39798.26172"/>
      <inkml:brushProperty name="anchorY" value="-41423.33594"/>
      <inkml:brushProperty name="scaleFactor" value="0.5"/>
    </inkml:brush>
    <inkml:brush xml:id="br3">
      <inkml:brushProperty name="width" value="0.035" units="cm"/>
      <inkml:brushProperty name="height" value="0.035" units="cm"/>
      <inkml:brushProperty name="color" value="#FF4E00"/>
      <inkml:brushProperty name="inkEffects" value="rainbow"/>
      <inkml:brushProperty name="anchorX" value="-38833.91406"/>
      <inkml:brushProperty name="anchorY" value="-41438.69531"/>
      <inkml:brushProperty name="scaleFactor" value="0.5"/>
    </inkml:brush>
    <inkml:brush xml:id="br4">
      <inkml:brushProperty name="width" value="0.035" units="cm"/>
      <inkml:brushProperty name="height" value="0.035" units="cm"/>
      <inkml:brushProperty name="color" value="#FF4E00"/>
      <inkml:brushProperty name="inkEffects" value="rainbow"/>
      <inkml:brushProperty name="anchorX" value="-40091.63281"/>
      <inkml:brushProperty name="anchorY" value="-42024.47656"/>
      <inkml:brushProperty name="scaleFactor" value="0.5"/>
    </inkml:brush>
  </inkml:definitions>
  <inkml:trace contextRef="#ctx0" brushRef="#br0">90 1059 24575,'0'0'0,"9"-9"0,7-11 0,9-12 0,6-9 0,0-4 0,2 0 0,-6 4 0,-7 3 0,-6 5 0,-10 9 0,-7 8 0,-7 2 0,-4 6 0,-3 3 0,-2 2 0,0 2 0,0 2 0,-4 3 0,1 7 0,3 8 0,-1 2 0,0 6 0,0 6 0,1 3 0,0 2 0,4-3 0,5 3 0,2-4 0,5-4 0,4 3 0,6-3 0,5 5 0,2-4 0,3-5 0,1-4 0,4-3 0,0-2 0,0-4 0,-1-4 0,0-3 0,-2-3 0,3-5 0,3-2 0,4-4 0,2-6 0,6-3 0,-2-6 0,-3-1 0,-1-3 0,-3 1 0,1-3 0,-4 7 0,-1 1 0,-2-2 0,-3 2 0,0 0 0,-1 2 0,-4-4 0,-1 4 0,-2 1 0,-4 1 0,-3 1 0,-1-1 0,-2-3 0,-1-5 0,-4 4 0,-4 4 0,-4 5 0,-2 5 0,-2 7 0,-2 5 0,0 6 0,-4 7 0,-3 3 0,3 0 0,-2 5 0,1-2 0,4 4 0,6-3 0,4 0 0,4-3 0,3-1 0,5-2 0,1-1 0,4-4 0,3-3 0,7-5 0,1-6 0,5-6 0,-3-4 0,3-8 0,-2-2 0,-3-5 0,-3 3 0,-3 1 0,-5 2 0,-3 0 0,-2 1 0,1 8 0,3 7 0,3 11 0,0 9 0,5 5 0,5 9 0,6 3 0,-4-1 0,-3-2 0,-2-4 0,-2-3 0,-3-10 0,0-6 0,0-8 0,2-6 0,0-10 0,3-6 0,-1-10 0,2-4 0,-4-3 0,-3 4 0,-4 3 0,0 1 0,-1 4 0,-2 3 0,-2 2 0,0 2 0,-5 2 0,-4 1 0,-4-1 0,-3 1 0,2 11 0,1 7 0,4 17 0,6 9 0,2 4 0,2 3 0,0 2 0,3-7 0,-1-3 0,0-4 0,-2-3 0,3-4 0,0-2 0,-2-7 0,3-6 0,-2-7 0,0-5 0,2 0 0,2 2 0,7 6 0,-2 9 0,2 7 0,1 4 0,-4 2 0,-3 2 0,1-1 0,-4 1 0,-1-8 0,-3-8 0,-4-3 0,-2-7 0,-4-5 0,0-3 0,1-2 0,-6 2 0,1-4 0,2-1 0,-1 3 0,1 1 0,3-1 0,2 1 0,2-1 0,1-1 0,0 0 0,1-4 0,1 0 0,-1 0 0,8 0 0,-1 1 0,4 1 0,2 0 0,2 5 0,-2 0 0,1 3 0,4 4 0,0 2 0,-2 7 0,0 4 0,3 1 0,1 7 0,0 3 0,-4 1 0,0 5 0,-1 0 0,-3 0 0,4-2 0,-4 0 0,2-1 0,-3-2 0,1-3 0,4 2 0,1 1 0,6 3 0,-1 1 0,1 0 0,-1-1 0,-5-1 0,-4-4 0</inkml:trace>
  <inkml:trace contextRef="#ctx0" brushRef="#br1" timeOffset="1700.97">1678 1 24575,'0'0'0,"0"15"0,0 41 0,7 40 0,0 41 0,1 47 0,-6 31-2862,-5 29 3680,-8 2-1227,-2-1 409,-2 7 0,-12-8 0,-1-17 0,3-2 0,-6 1 0,0-10 0,4 3 0,3-5 0,7 10 0,5-12 0,5-2 0,3 6 0,10-7 0,5-11 0,8-22-31,-1-32 40,-3-37-14,-3-32 5,-4-27 0,0-21 0,-3-15 0</inkml:trace>
  <inkml:trace contextRef="#ctx0" brushRef="#br2" timeOffset="14371.47">1907 425 24575,'0'0'0,"0"12"0,7 22 0,4 9 0,0 12 0,-1 8 0,4 1 0,1 4 0,3-3 0,0-2 0,0-6 0,-3-7 0,0 1 0,-4 0 0,-3-3 0,-3-7 0,-2-3 0,-2-6 0,-1-5 0,-1-5 0,-6-2 0,-5-2 0,-3 3 0,-2-1 0,-5-3 0,-4-4 0,0-5 0,1-3 0,-5-10 0,-3-5 0,-1-8 0,2-7 0,3-8 0,0-7 0,7-3 0,5-6 0,7-4 0,0 2 0,4 3 0,2 4 0,1-1 0,2-1 0,1 3 0,0-3 0,1-1 0,-1 2 0,1 1 0,-1 0 0,0-2 0,4-2 0,0 6 0,3-2 0,3 10 0,-1 5 0,-1 2 0,1 3 0,-1 2 0,-2 3 0,1 0 0,3 5 0,5 4 0,-1 0 0,5 2 0,1 3 0,-3-1 0,0 1 0,-1 1 0,3 1 0,1 1 0,1 1 0,2 1 0,-3 3 0,2 4 0,-1 1 0,-3 6 0,1 2 0,1 5 0,2 5 0,-3 11 0,3-4 0,10 2 0,-1-4 0,-3-1 0,-4-6 0,-2 1 0,0 1 0,-4 1 0,-1 0 0,0-2 0,-1-2 0,0 5 0,1-1 0,-1-1 0,-2-3 0,-4-1 0,-3-2 0,-3-1 0,-2-1 0,-5-4 0,-5-1 0,0 4 0,-2-2 0,-3 3 0,-2 2 0,3-1 0,-2 4 0,0-4 0,-1-3 0,-1 1 0,-8-3 0,3 0 0,0 0 0,-3 4 0,-2 2 0,1 0 0,0 0 0,2-4 0,2 0 0,-2-5 0,1-3 0,-6 1 0,-3 0 0,-3 3 0,-2-2 0,0-2 0,0 1 0,3-2 0,4-1 0,7-2 0</inkml:trace>
  <inkml:trace contextRef="#ctx0" brushRef="#br3" timeOffset="16793.98">2154 971 24575,'0'0'0,"6"-9"0,6-14 0,2-10 0,10-11 0,2-8 0,-1-10 0,0 1 0,-5 4 0,-6 9 0,-5 9 0,-4 8 0,-3 7 0,-2 3 0,-1 4 0,-3 8 0,-5 7 0,-2 4 0,-4 6 0,-1 3 0,-2 4 0,0-2 0,0-3 0,3 5 0,0 0 0,4 3 0,4-1 0,-2 8 0,3 4 0,1 4 0,2 2 0,5 1 0,1-3 0,4-1 0,3 5 0,7-1 0,6-2 0,1-1 0,-3-3 0,-2-7 0,0-7 0,-2-6 0,0-5 0,0-3 0,0-2 0,0-1 0,1-8 0,-1-3 0,-3-7 0,3-2 0,1-8 0,0-4 0,-2-2 0,-2 2 0,1 0 0,-3 3 0,0 3 0,-3 7 0</inkml:trace>
  <inkml:trace contextRef="#ctx0" brushRef="#br4" timeOffset="18715.64">2596 211 24575,'0'0'0,"0"6"0,0 6 0,0 2 0,0 3 0,4 1 0,6-3 0,5 0 0,2-3 0,2-4 0,-3 1 0,0-3 0,3-1 0,0 1 0,1 0 0,0-2 0,-1-1 0,-1 3 0,4-1 0,0 2 0,-5 3 0,-3 3 0,-5 2 0,-4 5 0,-2 1 0,-3 0 0,0 0 0,-1 0 0,0 2 0,-7-5 0,-3 4 0,-4-1 0,-2-4 0,3-1 0,-5-1 0,4 1 0,3-1 0,0-2 0,3 1 0,-1-4 0,-1-3 0,2 5 0,-2-2 0,-5-2 0,-1-2 0,-2 2 0,-1-3 0,1 0 0,0-2 0,0-1 0,1-1 0,3-1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7T05:56:25.596"/>
    </inkml:context>
    <inkml:brush xml:id="br0">
      <inkml:brushProperty name="width" value="0.035" units="cm"/>
      <inkml:brushProperty name="height" value="0.035" units="cm"/>
      <inkml:brushProperty name="color" value="#FF4E00"/>
      <inkml:brushProperty name="inkEffects" value="rainbow"/>
      <inkml:brushProperty name="anchorX" value="-27570.25781"/>
      <inkml:brushProperty name="anchorY" value="-12729.55078"/>
      <inkml:brushProperty name="scaleFactor" value="0.5"/>
    </inkml:brush>
    <inkml:brush xml:id="br1">
      <inkml:brushProperty name="width" value="0.035" units="cm"/>
      <inkml:brushProperty name="height" value="0.035" units="cm"/>
      <inkml:brushProperty name="color" value="#FF4E00"/>
      <inkml:brushProperty name="inkEffects" value="rainbow"/>
      <inkml:brushProperty name="anchorX" value="-28629.22266"/>
      <inkml:brushProperty name="anchorY" value="-14070.2168"/>
      <inkml:brushProperty name="scaleFactor" value="0.5"/>
    </inkml:brush>
    <inkml:brush xml:id="br2">
      <inkml:brushProperty name="width" value="0.035" units="cm"/>
      <inkml:brushProperty name="height" value="0.035" units="cm"/>
      <inkml:brushProperty name="color" value="#FF4E00"/>
      <inkml:brushProperty name="inkEffects" value="rainbow"/>
      <inkml:brushProperty name="anchorX" value="-29854.35547"/>
      <inkml:brushProperty name="anchorY" value="-14867.03418"/>
      <inkml:brushProperty name="scaleFactor" value="0.5"/>
    </inkml:brush>
    <inkml:brush xml:id="br3">
      <inkml:brushProperty name="width" value="0.035" units="cm"/>
      <inkml:brushProperty name="height" value="0.035" units="cm"/>
      <inkml:brushProperty name="color" value="#FF4E00"/>
      <inkml:brushProperty name="inkEffects" value="rainbow"/>
      <inkml:brushProperty name="anchorX" value="-31500.80859"/>
      <inkml:brushProperty name="anchorY" value="-15824.4707"/>
      <inkml:brushProperty name="scaleFactor" value="0.5"/>
    </inkml:brush>
    <inkml:brush xml:id="br4">
      <inkml:brushProperty name="width" value="0.035" units="cm"/>
      <inkml:brushProperty name="height" value="0.035" units="cm"/>
      <inkml:brushProperty name="color" value="#FF4E00"/>
      <inkml:brushProperty name="inkEffects" value="rainbow"/>
      <inkml:brushProperty name="anchorX" value="-30600.82813"/>
      <inkml:brushProperty name="anchorY" value="-15572.09961"/>
      <inkml:brushProperty name="scaleFactor" value="0.5"/>
    </inkml:brush>
    <inkml:brush xml:id="br5">
      <inkml:brushProperty name="width" value="0.035" units="cm"/>
      <inkml:brushProperty name="height" value="0.035" units="cm"/>
      <inkml:brushProperty name="color" value="#FF4E00"/>
      <inkml:brushProperty name="inkEffects" value="rainbow"/>
      <inkml:brushProperty name="anchorX" value="-31520.0918"/>
      <inkml:brushProperty name="anchorY" value="-20878.99609"/>
      <inkml:brushProperty name="scaleFactor" value="0.5"/>
    </inkml:brush>
    <inkml:brush xml:id="br6">
      <inkml:brushProperty name="width" value="0.035" units="cm"/>
      <inkml:brushProperty name="height" value="0.035" units="cm"/>
      <inkml:brushProperty name="color" value="#FF4E00"/>
      <inkml:brushProperty name="inkEffects" value="rainbow"/>
      <inkml:brushProperty name="anchorX" value="-32531.45117"/>
      <inkml:brushProperty name="anchorY" value="-22237.04492"/>
      <inkml:brushProperty name="scaleFactor" value="0.5"/>
    </inkml:brush>
    <inkml:brush xml:id="br7">
      <inkml:brushProperty name="width" value="0.035" units="cm"/>
      <inkml:brushProperty name="height" value="0.035" units="cm"/>
      <inkml:brushProperty name="color" value="#FF4E00"/>
      <inkml:brushProperty name="inkEffects" value="rainbow"/>
      <inkml:brushProperty name="anchorX" value="-33915.07813"/>
      <inkml:brushProperty name="anchorY" value="-23083.71094"/>
      <inkml:brushProperty name="scaleFactor" value="0.5"/>
    </inkml:brush>
    <inkml:brush xml:id="br8">
      <inkml:brushProperty name="width" value="0.035" units="cm"/>
      <inkml:brushProperty name="height" value="0.035" units="cm"/>
      <inkml:brushProperty name="color" value="#FF4E00"/>
      <inkml:brushProperty name="inkEffects" value="rainbow"/>
      <inkml:brushProperty name="anchorX" value="-35030.75781"/>
      <inkml:brushProperty name="anchorY" value="-24300.67188"/>
      <inkml:brushProperty name="scaleFactor" value="0.5"/>
    </inkml:brush>
    <inkml:brush xml:id="br9">
      <inkml:brushProperty name="width" value="0.035" units="cm"/>
      <inkml:brushProperty name="height" value="0.035" units="cm"/>
      <inkml:brushProperty name="color" value="#FF4E00"/>
      <inkml:brushProperty name="inkEffects" value="rainbow"/>
      <inkml:brushProperty name="anchorX" value="-34183.30859"/>
      <inkml:brushProperty name="anchorY" value="-27913.89063"/>
      <inkml:brushProperty name="scaleFactor" value="0.5"/>
    </inkml:brush>
    <inkml:brush xml:id="br10">
      <inkml:brushProperty name="width" value="0.035" units="cm"/>
      <inkml:brushProperty name="height" value="0.035" units="cm"/>
      <inkml:brushProperty name="color" value="#FF4E00"/>
      <inkml:brushProperty name="inkEffects" value="rainbow"/>
      <inkml:brushProperty name="anchorX" value="-35539.99219"/>
      <inkml:brushProperty name="anchorY" value="-29276.83203"/>
      <inkml:brushProperty name="scaleFactor" value="0.5"/>
    </inkml:brush>
    <inkml:brush xml:id="br11">
      <inkml:brushProperty name="width" value="0.035" units="cm"/>
      <inkml:brushProperty name="height" value="0.035" units="cm"/>
      <inkml:brushProperty name="color" value="#FF4E00"/>
      <inkml:brushProperty name="inkEffects" value="rainbow"/>
      <inkml:brushProperty name="anchorX" value="-36417.43359"/>
      <inkml:brushProperty name="anchorY" value="-33939.30469"/>
      <inkml:brushProperty name="scaleFactor" value="0.5"/>
    </inkml:brush>
  </inkml:definitions>
  <inkml:trace contextRef="#ctx0" brushRef="#br0">135 318 24575,'0'0'0,"-3"6"0,-8 19 0,-7 11 0,0 13 0,-1 6 0,0 4 0,4-4 0,4-3 0,0-10 0,3-7 0,6-10 0,6-10 0,5-6 0,4-5 0,7-4 0,5-1 0,11 2 0,0 1 0,2 0 0,0 4 0,-3-1 0,-6-1 0,-3 0 0,-4-2 0,-6 0 0</inkml:trace>
  <inkml:trace contextRef="#ctx0" brushRef="#br1" timeOffset="1045.24">558 846 24575,'0'0'0,"6"0"0,9 0 0,3 0 0,2 0 0,1 0 0,7-4 0,0 0 0,-2 1 0,2 0 0,-2-3 0,2 1 0,2 1 0,-3-3 0,2 1 0,-2 2 0,-6 0 0</inkml:trace>
  <inkml:trace contextRef="#ctx0" brushRef="#br2" timeOffset="4377.95">841 352 24575,'0'0'0,"6"0"0,16 3 0,14 5 0,24 2 0,17 8 0,11 1 0,2-2 0,-8 1 0,-5-5 0,-14-3 0,-14-4 0,-8-2 0,-10-3 0,-6-1 0,-8-4 0,-3 0 0,-2-1 0,-2 2 0</inkml:trace>
  <inkml:trace contextRef="#ctx0" brushRef="#br3" timeOffset="6488.24">1335 407 24575,'0'0'0,"0"3"0,-4 8 0,1 4 0,-1 2 0,1 2 0,1 0 0,0 1 0,2 2 0,-1 4 0,1 10 0,0 0 0,1-3 0,-1-3 0,0-3 0,0-5 0,0-2 0,0-1 0,0-2 0,0 0 0,-3 3 0,-1 1 0,1 0 0,-4-1 0,1 0 0,1 2 0,2 0 0,0 0 0,2-5 0</inkml:trace>
  <inkml:trace contextRef="#ctx0" brushRef="#br4" timeOffset="8705.13">2092 1 24575,'0'0'0,"0"15"0,0 34 0,0 54 0,0 34 0,0 41 0,0 16-1904,0 14 2448,0 0-816,0-19 272,0 0 0,0-7 0,-7-6 0,0 18 0,-4 1 0,1-8 0,3 10 0,-6 1 0,2-2 0,2-12 0,6-11 0,5-5 0,7-12 0,0-7 0,6-8-30,3-21 38,4-13-12,-2-25 4,-4-21 0,-5-18 0,0-16 1411,-3-10-1814,-3-5 1128,-2-1-875,-1 1 225,-2-7-75,0-5 0,0-3 0</inkml:trace>
  <inkml:trace contextRef="#ctx0" brushRef="#br5" timeOffset="10512.2">2817 389 24575,'0'0'0,"-3"6"0,-5 16 0,-3 10 0,-2 6 0,0 7 0,-1 11 0,0 0 0,2-3 0,3-7 0,0-12 0,1-8 0,3-5 0,5-8 0,9-4 0,8-5 0,3 1 0,3-1 0,3-1 0,4 2 0,1 3 0,-1 0 0,-3-1 0,-2-2 0,1-2 0,-6-1 0</inkml:trace>
  <inkml:trace contextRef="#ctx0" brushRef="#br6" timeOffset="11947.09">3221 758 24575,'0'0'0,"9"0"0,14 0 0,6 0 0,5 0 0,3 0 0,1 0 0,7 0 0,0 0 0,-1 0 0,-1 0 0,-6 0 0,-3 0 0,-1 0 0,0 0 0,-3 0 0,-7 0 0</inkml:trace>
  <inkml:trace contextRef="#ctx0" brushRef="#br7" timeOffset="13822.69">4298 389 24575,'0'0'0,"-3"3"0,-4 1 0,-4-1 0,-3 4 0,-5 2 0,-6 6 0,0 0 0,0 1 0,5 1 0,2 0 0,1 0 0,5 1 0,0-4 0,3 0 0,2 0 0,3 1 0,2 1 0,1 4 0,1 4 0,0 0 0,1 0 0,-1-1 0,1-1 0,2-3 0,1 0 0,3-4 0,4-5 0,1-3 0,3-3 0,13-3 0,4-1 0,7 0 0,6-1 0,4-3 0,0-4 0,-3 0 0,-3 1 0,-10-1 0,-5 0 0,-6 3 0,-3 1 0,-6 1 0</inkml:trace>
  <inkml:trace contextRef="#ctx0" brushRef="#br8" timeOffset="16737.66">4879 407 24575,'0'0'0,"0"24"0,0 44 0,0 32 0,0 25 0,0 29 0,0 13 0,0-5-853,0 4 1097,0-5-366,0-13 122,0-15 0,-3-18 211,-1-14-271,1-15 90,0-13-30,1-13 0,0-7 0,2 3 642,-1-5-826,1 4 276,0 7-92,1 11 0,-1 18 0,0 5 0,0 0 0,3 2 0,1 3 0,-1-6 0,4-19 0,-1-11 0,-1-16 0,-2-11 0,0-11 0,-2-5 0,0-5 0,-1 6 0,-3 2 0,-1 5 0,-4-1 0,1-2 0,2-3 0,0-1 0,2-3 0,2-1 0,-4 2 0,1 0 0,1 0 0,-3 10 0,0 2 0,1 4 0,1 1 0,2-3 0,1-5 0,0 0 0,1-4 0,0-2 0,0 4 0,1-1 0,-1-2 0,3 9 0,1 2 0,0 2 0,3 1 0,2-1 0,0-1 0,-2 0 0,2-1 0,-2-4 0,-1 0 0,-2-4 0,-2 1 0,-1 4 0,-4 1 0,-1 2 0,0 0 0,1 1 0,0 3 0,2-4 0,0-3 0,0-6 0,1-6 0</inkml:trace>
  <inkml:trace contextRef="#ctx0" brushRef="#br9" timeOffset="20298.12">5462 389 24575,'0'0'0,"-3"0"0,-4 7 0,-1 3 0,-2 12 0,-2 1 0,1 3 0,3-2 0,-2-1 0,2-1 0,3 1 0,-2 0 0,1 5 0,1 0 0,2 2 0,1-2 0,1-1 0,1-4 0,0-2 0,-3 2 0,-1 2 0,1 4 0,0 2 0,1-2 0,0-1 0,2-4 0,3-5 0,4-6 0,7-6 0,4-3 0,1-6 0,2-2 0,-1 0 0,0 0 0,3-3 0,-1 1 0,-4-6 0,-1 1 0,0-2 0,-2 2 0,5-1 0,0 3 0,4 2 0,3-2 0,7 3 0,-1 1 0,1 2 0,-3 1 0,1 1 0,-5 0 0,2 5 0,-3 0 0,-2 0 0,-2 3 0,-6-1 0</inkml:trace>
  <inkml:trace contextRef="#ctx0" brushRef="#br10" timeOffset="22531.95">6432 442 24575,'0'0'0,"0"15"0,0 34 0,-3 30 0,-4 32 0,-11 31 0,0 20 0,2 6-1104,4 7 1419,3-5-473,4 1 158,6-10 0,9-7 0,1-13 0,0-18 0,-2-21 272,-3-21-350,-2-12 117,-2-6-39,-4-5 0,-9 0 0,-3-1 833,-1 5-1071,0 14 357,2 4-119,3 4 0,4 7 0,2 11 0,3 2 0,0-4 0,1-3 0,5-11 0,-1-13 0,0-13 0,0-10 0,-2-11 0,3-9 0,-1-7 0,0 0 0,3 1 0,2 6 0,3 6 0,2-4 0,-1 4 0,4 1 0,-3 0 0,-2-4 0,0-8 0,-4-3 0,-1-7 0</inkml:trace>
  <inkml:trace contextRef="#ctx0" brushRef="#br11" timeOffset="25315.68">6943 548 24575,'0'0'0,"0"12"0,0 22 0,-3 6 0,-1 4 0,0-2 0,1-2 0,1-2 0,0-5 0,2-5 0,-4-7 0,0-4 0,1-1 0,0-2 0,-2 5 0,-4 7 0,1 11 0,1 4 0,2-1 0,2 6 0,1-1 0,1-5 0,1-12 0,0-13 0,0-20 0,4-23 0,0-14 0,0-3 0,3-2 0,-1 6 0,-1 6 0,-1 6 0,-2 5 0,0 0 0,-2 2 0,0-2 0,4 5 0,-1 0 0,0 2 0,3 0 0,0 0 0,-1-3 0,-2-1 0,4 4 0,-2 1 0,-1-1 0,-1 1 0,-1 0 0,0-1 0,-2 1 0,0-2 0,0 1 0,3 3 0,4 7 0,4 3 0,-1 8 0,5 7 0,3 6 0,0 5 0,1 2 0,-3 4 0,-1-5 0,0-2 0,-3-1 0,0-5 0,-3-2 0,-2-9 0,-2-8 0,-3-10 0,-1-8 0,-1-6 0,0-4 0,0 0 0,-1-1 0,4 3 0,0 3 0,1 4 0,-2 2 0,0 1 0,0 2 0,6 1 0,-1 0 0,1 0 0,-2 0 0,5 7 0,-1 7 0,-2 14 0,2 9 0,-2 9 0,-2 18 0,2 8 0,1 4 0,0 8 0,1 4 0,-1-2 0,-2-6 0,4-8 0,0-10 0,-3-10 0,-1-7 0,-3-6 0,-1-4 0,-2-1 0,3-1 0,-1 0 0,0 0 0,-1 0 0,4 1 0,-2 4 0,1-4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7T06:13:33.651"/>
    </inkml:context>
    <inkml:brush xml:id="br0">
      <inkml:brushProperty name="width" value="0.035" units="cm"/>
      <inkml:brushProperty name="height" value="0.035" units="cm"/>
      <inkml:brushProperty name="color" value="#DA0C07"/>
      <inkml:brushProperty name="inkEffects" value="lava"/>
      <inkml:brushProperty name="anchorX" value="-74541.54688"/>
      <inkml:brushProperty name="anchorY" value="-62935.16406"/>
      <inkml:brushProperty name="scaleFactor" value="0.5"/>
    </inkml:brush>
  </inkml:definitions>
  <inkml:trace contextRef="#ctx0" brushRef="#br0">1 1 24575,'0'0'0,"3"0"0,5 3 0,2 5 0,1 2 0,-3 4 0,2 2 0,-1 1 0,0-2 0,2 0 0,-1 0 0,1-4 0,2-2 0,-3 1 0,2-4 0,-2 3 0,0-2 0,2-1 0,-2 1 0,-2 2 0,-2 6 0,-3 3 0,-5 5 0,-4 4 0,-5 4 0,0 2 0,-5 2 0,-2 1 0,3 0 0,2-4 0,1 1 0,4-4 0,-2-4 0,2-6 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7T06:13:14.412"/>
    </inkml:context>
    <inkml:brush xml:id="br0">
      <inkml:brushProperty name="width" value="0.035" units="cm"/>
      <inkml:brushProperty name="height" value="0.035" units="cm"/>
      <inkml:brushProperty name="color" value="#DA0C07"/>
      <inkml:brushProperty name="inkEffects" value="lava"/>
      <inkml:brushProperty name="anchorX" value="-66996.92188"/>
      <inkml:brushProperty name="anchorY" value="-60929.10938"/>
      <inkml:brushProperty name="scaleFactor" value="0.5"/>
    </inkml:brush>
  </inkml:definitions>
  <inkml:trace contextRef="#ctx0" brushRef="#br0">1 460 24575,'0'0'0,"6"0"0,6 0 0,6 0 0,2 0 0,5-7 0,0-1 0,3 1 0,-1-3 0,1 2 0,-1 2 0,4-2 0,-1 2 0,-2-3 0,-3 2 0,-3 1 0,-2-2 0,-1 2 0,6 1 0,-1-1 0,4 0 0,6-3 0,2-1 0,5 0 0,4-1 0,0-5 0,-5 2 0,5-2 0,1 3 0,0 4 0,-2-1 0,4 3 0,6-2 0,2-1 0,7-3 0,4 2 0,0-1 0,1-5 0,-3 2 0,-6 3 0,-11 0 0,-2-1 0,-5 2 0,-3 0 0,-6 2 0,0 2 0,-8-1 0,-4 2 0,2 1 0,2 2 0,-4-3 0,-1 2 0,-1 0 0,-1 1 0,3 1 0,1 1 0,0 1 0,-5-4 0,0 1 0,-1-1 0,1 1 0,0 1 0,0 1 0,1 0 0,0 1 0,0 0 0,1 0 0,0 0 0,-4 0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7T06:13:10.730"/>
    </inkml:context>
    <inkml:brush xml:id="br0">
      <inkml:brushProperty name="width" value="0.035" units="cm"/>
      <inkml:brushProperty name="height" value="0.035" units="cm"/>
      <inkml:brushProperty name="color" value="#DA0C07"/>
      <inkml:brushProperty name="inkEffects" value="lava"/>
      <inkml:brushProperty name="anchorX" value="-65758.55469"/>
      <inkml:brushProperty name="anchorY" value="-59214.93359"/>
      <inkml:brushProperty name="scaleFactor" value="0.5"/>
    </inkml:brush>
  </inkml:definitions>
  <inkml:trace contextRef="#ctx0" brushRef="#br0">1 1 24575,'0'0'0,"3"0"0,5 0 0,3 0 0,2 0 0,3 0 0,2 0 0,-4 3 0,1 1 0,-1 0 0,2 2 0,-4 4 0,1-2 0,-3 3 0,1-2 0,-3 2 0,-2 1 0,2 2 0,-2 1 0,2 2 0,-1 0 0,-1 1 0,-2 0 0,2-4 0,6 0 0,-1 1 0,3-1 0,-3 5 0,2 1 0,0 1 0,1-4 0,2-4 0,0-2 0,2-2 0,-1-4 0,-2 2 0,-1-1 0,0-2 0,1-1 0,1-1 0,0-1 0,1-1 0,0 0 0,1 0 0,-1-1 0,1 1 0,-4 4 0,-6-1 0,-9 4 0,-2 3 0,-2 3 0,-3-2 0,1 2 0,-3 1 0,1 1 0,-1 2 0,2-1 0,-3 2 0,3-1 0,2 1 0,2 0 0,1 0 0,2 0 0,0 0 0,1-1 0,4 1 0,0 0 0,0-1 0,3 1 0,-1-1 0,-1 1 0,-1 0 0,-5-1 0,-5 5 0,-4-5 0,-4-3 0,2 0 0,-2-4 0,0-4 0,-2-2 0,-1-1 0,1-3 0,2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8T03:38:13.397"/>
    </inkml:context>
    <inkml:brush xml:id="br0">
      <inkml:brushProperty name="width" value="0.035" units="cm"/>
      <inkml:brushProperty name="height" value="0.035" units="cm"/>
      <inkml:brushProperty name="color" value="#AE198D"/>
      <inkml:brushProperty name="inkEffects" value="galaxy"/>
      <inkml:brushProperty name="anchorX" value="-154279.84375"/>
      <inkml:brushProperty name="anchorY" value="-134829.57813"/>
      <inkml:brushProperty name="scaleFactor" value="0.5"/>
    </inkml:brush>
  </inkml:definitions>
  <inkml:trace contextRef="#ctx0" brushRef="#br0">243 477 24575,'0'0'0,"-3"0"0,-5 0 0,1 3 0,-3 1 0,-2 3 0,-3-1 0,3 3 0,2 3 0,0-2 0,2 2 0,-1-3 0,-2-1 0,-2-3 0,2 1 0,2 3 0,2 2 0,4 3 0,1 1 0,4 2 0,5 1 0,1 3 0,-1 1 0,2-4 0,-1-1 0,1-4 0,3-4 0,1-3 0,2-3 0,2-2 0,0-1 0,-3-4 0,0-1 0,-3-6 0,1-3 0,0 0 0,-2 0 0,-2-2 0,0 4 0,-1-1 0,-2-1 0,2 3 0,-1 0 0,-2-2 0,0-1 0,-2-2 0,-1 0 0,-4-1 0,-4 3 0,-1 0 0,-2 3 0,1 0 0,-2 2 0,2-1 0,2-1 0,2 5 0,6 2 0,4 6 0,6 5 0,3 1 0,2-1 0,-2 2 0,1 2 0,0-1 0,1 2 0,0-3 0,1 2 0,0-3 0,1-1 0,3-3 0,4-1 0,-4-5 0,0-5 0,-6-4 0,-4-3 0,-4-3 0,-10 3 0,-3 0 0,-1-1 0,0-1 0,2 0 0,-6-1 0,2 0 0,-3 3 0,2 0 0,2 0 0,3-1 0,-2 3 0,-2-1 0,1 0 0,2-1 0,-3 2 0,-1 3 0,1-1 0,2-1 0,-2 2 0,-1 2 0,1-5 0,1-2 0,0-2 0,-3 2 0,2 0 0,-2 2 0,-1 4 0,-2-1 0,-1-1 0,2-2 0,-1 2 0,3-2 0,0 2 0,-1 3 0,-2 2 0,-1 2 0,3-2 0,-1 1 0,-1 1 0,-1 0 0,3-2 0,-1 1 0,-1-4 0,0 1 0,1-2 0,1 1 0,-2 2 0,0 1 0,-5 2 0,6 5 0,3 5 0,7 0 0,4 4 0,5 1 0,0 3 0,1 1 0,1-2 0,0 0 0,-2 0 0,1-2 0,3-4 0,-1 2 0,1-3 0,3 2 0,1-2 0,1-2 0,-2 6 0,1-1 0,0 2 0,1-2 0,1-2 0,1-3 0,0-1 0,-3 1 0,0 2 0,0 0 0,1 0 0,0-3 0,-2 3 0,1-2 0,-4 3 0,1-1 0,-3 2 0,2 2 0,1-1 0,2 1 0,2-1 0,2-3 0,0-2 0,4-2 0,-4 2 0,5-1 0,-1 0 0,-4 2 0,-1-1 0,0 3 0,-3 3 0,-1-2 0,1 3 0,1 0 0,4-1 0,2-2 0,0 0 0,8 2 0,-5 2 0,7-2 0,-5 1 0,-2-3 0,-2-1 0,-6 0 0,0-1 0,-2-2 0,1 2 0,1-2 0,1 0 0,1-2 0,0-1 0,0-1 0,-3 0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7T06:13:35.788"/>
    </inkml:context>
    <inkml:brush xml:id="br0">
      <inkml:brushProperty name="width" value="0.035" units="cm"/>
      <inkml:brushProperty name="height" value="0.035" units="cm"/>
      <inkml:brushProperty name="color" value="#DA0C07"/>
      <inkml:brushProperty name="inkEffects" value="lava"/>
      <inkml:brushProperty name="anchorX" value="-75452.45313"/>
      <inkml:brushProperty name="anchorY" value="-64361.05859"/>
      <inkml:brushProperty name="scaleFactor" value="0.5"/>
    </inkml:brush>
  </inkml:definitions>
  <inkml:trace contextRef="#ctx0" brushRef="#br0">1 1 24575,'0'0'0,"3"0"0,4 3 0,4 4 0,3 4 0,2-1 0,1 3 0,1-3 0,-3 1 0,0-2 0,-4 2 0,0-3 0,1-2 0,2 2 0,1 1 0,1 0 0,0 1 0,2-1 0,-4 1 0,0-1 0,-3 1 0,-3 1 0,-10 3 0,-10 11 0,-5 3 0,-7 0 0,-1 2 0,0-2 0,2-3 0,1-2 0,1-5 0,6-2 0,0-5 0,4 0 0,1-3 0,2-3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7T06:13:17.760"/>
    </inkml:context>
    <inkml:brush xml:id="br0">
      <inkml:brushProperty name="width" value="0.035" units="cm"/>
      <inkml:brushProperty name="height" value="0.035" units="cm"/>
      <inkml:brushProperty name="color" value="#DA0C07"/>
      <inkml:brushProperty name="inkEffects" value="lava"/>
      <inkml:brushProperty name="anchorX" value="-69939.46875"/>
      <inkml:brushProperty name="anchorY" value="-61316.49219"/>
      <inkml:brushProperty name="scaleFactor" value="0.5"/>
    </inkml:brush>
    <inkml:brush xml:id="br1">
      <inkml:brushProperty name="width" value="0.035" units="cm"/>
      <inkml:brushProperty name="height" value="0.035" units="cm"/>
      <inkml:brushProperty name="color" value="#DA0C07"/>
      <inkml:brushProperty name="inkEffects" value="lava"/>
      <inkml:brushProperty name="anchorX" value="-69024.625"/>
      <inkml:brushProperty name="anchorY" value="-61246.66406"/>
      <inkml:brushProperty name="scaleFactor" value="0.5"/>
    </inkml:brush>
  </inkml:definitions>
  <inkml:trace contextRef="#ctx0" brushRef="#br0">69 1 24575,'0'0'0,"3"0"0,5 0 0,-1 3 0,3 4 0,2 4 0,-1 3 0,-2 2 0,1-2 0,-3 0 0,2 1 0,-1 0 0,-3 1 0,-1 1 0,-1 0 0,2 1 0,-1-1 0,-1 1 0,0 3 0,-1 1 0,-1-1 0,0 0 0,-1-1 0,0-1 0,0-1 0,-1 0 0,1 0 0,0-1 0,3-3 0,1 0 0,-1 0 0,0 0 0,3-2 0,2 1 0,4-3 0,2 4 0,2-2 0,5-2 0,0-3 0,1-2 0,-1-3 0,-1-1 0,0-4 0,-1-1 0,-1-1 0,-1 2 0,-6 0 0,-8 1 0,-7 5 0,-2 4 0,-5 4 0,-2 3 0,1 1 0,-1 3 0,2 0 0,-1-3 0,3 0 0,2 0 0,3 0 0,1 0 0,2 2 0,1 0 0,0 0 0,0 1 0,-6 3 0,-1 0 0,-3-3 0,0-1 0,-1-4 0,-2-4 0,2 0 0,-1-3 0,3 3 0,-2-3 0,-1 0 0,-1-3 0,-6 0 0,-1-2 0,-1-1 0,1 0 0,0 0 0,1 0 0,3-4 0,5-4 0,-3-3 0,-1-6 0,3-3 0,-1 3 0,2 0 0,4 0 0,2 4 0</inkml:trace>
  <inkml:trace contextRef="#ctx0" brushRef="#br1" timeOffset="2908.98">440 546 24575,'0'0'0,"6"-3"0,9-5 0,6 1 0,3-3 0,4-3 0,-4-1 0,5 2 0,-1 2 0,5 0 0,5-2 0,-2-1 0,4 2 0,3-1 0,0 2 0,-1 3 0,-2-1 0,9-2 0,3-2 0,6-2 0,-3-2 0,4-1 0,-4 0 0,-9 2 0,-4 4 0,-4 4 0,-3-4 0,-5-2 0,0 2 0,0 1 0,2 0 0,-4 2 0,-2-1 0,1 2 0,12-3 0,2 3 0,-2-3 0,-3 2 0,-6 2 0,-5 2 0,-6-2 0,-4 1 0,0 1 0,-1 1 0,0 1 0,1 1 0,1-3 0,1 0 0,0-3 0,1 1 0,0-3 0,-1 1 0,1-2 0,0 2 0,-3-2 0,-1 2 0,0 1 0,0-1 0,2 2 0,0 1 0,1 2 0,0 1 0,1 1 0,3 0 0,0 2 0,1-1 0,-5-4 0,-1 1 0,0 0 0,-5 0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7T06:13:39.961"/>
    </inkml:context>
    <inkml:brush xml:id="br0">
      <inkml:brushProperty name="width" value="0.035" units="cm"/>
      <inkml:brushProperty name="height" value="0.035" units="cm"/>
      <inkml:brushProperty name="color" value="#DA0C07"/>
      <inkml:brushProperty name="inkEffects" value="lava"/>
      <inkml:brushProperty name="anchorX" value="-76344.74219"/>
      <inkml:brushProperty name="anchorY" value="-65662.42969"/>
      <inkml:brushProperty name="scaleFactor" value="0.5"/>
    </inkml:brush>
  </inkml:definitions>
  <inkml:trace contextRef="#ctx0" brushRef="#br0">1 1 24575,'0'0'0,"3"0"0,5 0 0,-1 3 0,3 1 0,-1 3 0,1-1 0,-1 4 0,2 1 0,0 3 0,3 1 0,1-2 0,-2 1 0,1-3 0,-4 0 0,-2 2 0,1-3 0,-3 1 0,3-2 0,-3 1 0,3-1 0,-1 1 0,1-3 0,-1 7 0,-2 0 0,-2 3 0,-1 5 0,-2 0 0,-4 0 0,0 10 0,-1 3 0,-3-5 0,-2 1 0,0 7 0,-2-6 0,2-2 0,1-5 0,3-3 0,-1-6 0,0-2 0,2-3 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7T06:13:24.649"/>
    </inkml:context>
    <inkml:brush xml:id="br0">
      <inkml:brushProperty name="width" value="0.035" units="cm"/>
      <inkml:brushProperty name="height" value="0.035" units="cm"/>
      <inkml:brushProperty name="color" value="#DA0C07"/>
      <inkml:brushProperty name="inkEffects" value="lava"/>
      <inkml:brushProperty name="anchorX" value="-71759.82813"/>
      <inkml:brushProperty name="anchorY" value="-61550.21875"/>
      <inkml:brushProperty name="scaleFactor" value="0.5"/>
    </inkml:brush>
  </inkml:definitions>
  <inkml:trace contextRef="#ctx0" brushRef="#br0">1 1 24575,'0'0'0,"0"3"0,4 1 0,3-1 0,0 4 0,3-2 0,2 0 0,-1-1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7T06:13:28.316"/>
    </inkml:context>
    <inkml:brush xml:id="br0">
      <inkml:brushProperty name="width" value="0.035" units="cm"/>
      <inkml:brushProperty name="height" value="0.035" units="cm"/>
      <inkml:brushProperty name="color" value="#DA0C07"/>
      <inkml:brushProperty name="inkEffects" value="lava"/>
      <inkml:brushProperty name="anchorX" value="-72657.69531"/>
      <inkml:brushProperty name="anchorY" value="-62428.26172"/>
      <inkml:brushProperty name="scaleFactor" value="0.5"/>
    </inkml:brush>
    <inkml:brush xml:id="br1">
      <inkml:brushProperty name="width" value="0.035" units="cm"/>
      <inkml:brushProperty name="height" value="0.035" units="cm"/>
      <inkml:brushProperty name="color" value="#DA0C07"/>
      <inkml:brushProperty name="inkEffects" value="lava"/>
      <inkml:brushProperty name="anchorX" value="-71774.46875"/>
      <inkml:brushProperty name="anchorY" value="-62300.625"/>
      <inkml:brushProperty name="scaleFactor" value="0.5"/>
    </inkml:brush>
  </inkml:definitions>
  <inkml:trace contextRef="#ctx0" brushRef="#br0">37 46 24575,'0'0'0,"3"0"0,4 0 0,4 0 0,3 0 0,2 0 0,1 0 0,-2-4 0,-1 0 0,-3-3 0,1 1 0,-3-3 0,1 1 0,1 1 0,2 6 0,2 2 0,-3 4 0,-2 5 0,-3 6 0,-3 3 0,-2 5 0,-5 4 0,-4 0 0,-1 2 0,1-3 0,2-1 0,1-3 0,-2-2 0,1-1 0,0 1 0,2 0 0,2 0 0,-1-1 0,2 0 0,4-5 0,3-4 0,4-4 0,3-3 0,-1-6 0,0-1 0,-1-5 0,-1 1 0,2 0 0,-3-2 0,2 2 0,-3 5 0,-2 5 0,-6 2 0,-2 4 0,-1 3 0,-5 2 0,1 2 0,1 2 0,1 0 0,1 3 0,1 1 0,1 0 0,1 2 0,0 0 0,0-1 0,0-2 0,1-1 0,2-1 0,5 0 0,-1-2 0,3-2 0,-1-2 0,-2 1 0,-2 0 0,2-2 0,-2 1 0,0 0 0,-2 1 0,-1 2 0,-5-3 0,-4 4 0,-3-3 0,-1 0 0,-1-2 0,-2-4 0,-1-2 0,-2-3 0,0-2 0,0 0 0,-1-2 0,0 1 0,0-8 0,0 0 0,0 1 0,4-3 0,0-1 0,0-3 0,-1 2 0,0-1 0,-1 3 0,-1-1 0,3-1 0,0 1 0,0 0 0,2 2 0</inkml:trace>
  <inkml:trace contextRef="#ctx0" brushRef="#br1" timeOffset="2545.55">301 450 24575,'0'0'0,"3"0"0,5 0 0,10 0 0,6 0 0,3-4 0,0 0 0,1 1 0,-1 0 0,-2-3 0,-2 1 0,1 0 0,-1 2 0,2 1 0,-1 1 0,-1 0 0,-1 1 0,-2 0 0,-1 0 0,-1 0 0,0 0 0,-1 1 0,1-1 0,-1 0 0,0 0 0,1 0 0,3 0 0,0 0 0,4 0 0,-1 0 0,0 0 0,-2 0 0,-2 0 0,-1 0 0,0 0 0,-1 0 0,-1 0 0,1 0 0,6 0 0,1 0 0,-1 0 0,-4-4 0,2 1 0,-2-1 0,4 2 0,-5-4 0,3 1 0,-1 0 0,3 2 0,-1 1 0,7 1 0,2 0 0,-1 1 0,-2 0 0,-3 0 0,-4 0 0,2-3 0,-1-1 0,-2 1 0,-1 0 0,0-3 0,2 1 0,2-3 0,1 2 0,-1 0 0,-1-2 0,1 1 0,3 2 0,-1-2 0,-2 1 0,-1 2 0,2-3 0,-2 1 0,6 1 0,-1-2 0,-1 1 0,-3 2 0,-5-3 0,-2 1 0,-2 1 0,0 2 0,0 0 0,1 2 0,1 1 0,0 0 0,0 0 0,0 0 0,1 0 0,0 0 0,-4 1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7T06:25:49.736"/>
    </inkml:context>
    <inkml:brush xml:id="br0">
      <inkml:brushProperty name="width" value="0.035" units="cm"/>
      <inkml:brushProperty name="height" value="0.035" units="cm"/>
    </inkml:brush>
  </inkml:definitions>
  <inkml:trace contextRef="#ctx0" brushRef="#br0">1 1 24575,'3'2'0,"1"1"0,-1-1 0,1 1 0,-1 0 0,0 0 0,0 0 0,-1 1 0,5 5 0,3 4 0,21 24 0,-2 2 0,-1 0 0,40 78 0,-60-103 0,-1 0 0,2 0 0,0-1 0,0 0 0,2-1 0,13 14 0,76 60 0,-32-30 0,87 68 0,-89-81 0,96 48 0,-17-11 0,-74-36 0,144 78 0,-191-112 0,0-1 0,0-1 0,1-2 0,0 0 0,0-2 0,31 2 0,157-6 0,-104-2 0,448 2 0,-577-1 0,0-1 0,1 0 0,-1-2 0,1 0 0,-27-10 0,-94-43 0,31 10 0,-5 3 0,112 42 0,7 1 0,12 1 0,-2 1 0,-1 1 0,1 1 0,-1 1 0,0 0 0,18 7 0,68 36 0,-76-35 0,263 110 0,-159-71 0,-128-51 0,8 3 0,0 0 0,-1 1 0,1 0 0,13 9 0,-20-12 0,0 0 0,0 0 0,0 0 0,0 0 0,0 0 0,-1 0 0,1 0 0,0 0 0,0 0 0,0 0 0,-1 0 0,1 1 0,-1-1 0,1 0 0,-1 0 0,0 1 0,1-1 0,-1 0 0,0 1 0,0-1 0,0 0 0,0 1 0,0-1 0,0 0 0,0 1 0,0-1 0,0 0 0,-1 1 0,1-1 0,-1 0 0,1 0 0,-1 1 0,1-1 0,-1 0 0,0 0 0,1 0 0,-1 0 0,0 0 0,-1 2 0,-37 38 0,-1-1 0,-2-2 0,-63 43 0,87-67 0,-19 11-1365,22-17-5461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7T06:25:46.465"/>
    </inkml:context>
    <inkml:brush xml:id="br0">
      <inkml:brushProperty name="width" value="0.035" units="cm"/>
      <inkml:brushProperty name="height" value="0.035" units="cm"/>
    </inkml:brush>
  </inkml:definitions>
  <inkml:trace contextRef="#ctx0" brushRef="#br0">1 1149 24575,'3'-1'0,"0"0"0,0-1 0,-1 1 0,1 0 0,0-1 0,-1 0 0,1 0 0,-1 0 0,1 0 0,1-2 0,2-1 0,14-12 0,-6 5 0,1 0 0,0 1 0,0 1 0,21-11 0,127-61 0,-101 55 0,2 3 0,113-28 0,-148 44 0,46-21 0,-22 8 0,202-90 0,-158 66 0,45-28 0,-7 4 0,381-140 0,283-12 0,-683 197 0,1 5 0,184-7 0,-148 25 0,230 28 0,82 50 0,-383-56 0,-1 3 0,148 67 0,-197-77 0,18 10 0,-46-22 0,-1 0 0,1 1 0,-1-1 0,0 1 0,0 0 0,0 0 0,0 0 0,0 1 0,-1-1 0,4 5 0,-8-6 0,-4-5 0,-7-5 0,-1-7 0,1-1 0,1-1 0,-19-30 0,8 11 0,9 14 0,1 0 0,1 0 0,1-1 0,-13-38 0,24 61 0,0-1 0,0 1 0,-1-1 0,1 1 0,0-1 0,0 1 0,0 0 0,0-1 0,0 1 0,0-1 0,0 1 0,0-1 0,0 1 0,0-1 0,0 1 0,0-1 0,0 1 0,0 0 0,0-1 0,0 1 0,0-1 0,0 1 0,1-1 0,-1 1 0,0 0 0,1-1 0,9 3 0,14 17 0,46 65 0,3 2 0,-11-24 0,-32-35 0,-2 2 0,37 49 0,-63-76 0,-1 0 0,1 1 0,-1-1 0,0 0 0,0 1 0,0-1 0,0 0 0,0 1 0,0-1 0,-1 1 0,1-1 0,-1 1 0,0 0 0,0-1 0,0 1 0,0-1 0,0 1 0,0 0 0,-1-1 0,1 1 0,-2 3 0,0-3 0,1-1 0,-1 1 0,0-1 0,1 1 0,-1-1 0,0 0 0,0 1 0,0-1 0,-1 0 0,1-1 0,0 1 0,-1 0 0,0-1 0,1 1 0,-1-1 0,0 0 0,1 0 0,-5 1 0,-38 9 0,1-2 0,-50 3 0,-6 1 0,-7 8-1365,91-17-5461</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7T06:25:37.639"/>
    </inkml:context>
    <inkml:brush xml:id="br0">
      <inkml:brushProperty name="width" value="0.035" units="cm"/>
      <inkml:brushProperty name="height" value="0.035" units="cm"/>
    </inkml:brush>
  </inkml:definitions>
  <inkml:trace contextRef="#ctx0" brushRef="#br0">1 953 24575,'1'18'0,"1"0"0,0 0 0,8 27 0,1 1 0,74 465 0,-68-361 0,-2 225 0,-16-348 0,1 27 0,5-63 0,0 1 0,0-2 0,4-9 0,10-26 0,-5 9 0,2 0 0,1 1 0,2 1 0,38-53 0,-50 78 0,9-11 0,0 1 0,1 1 0,30-24 0,-42 38 0,0 0 0,0 0 0,0 1 0,1 0 0,0 0 0,-1 0 0,1 1 0,0 0 0,0 0 0,1 1 0,-1-1 0,0 1 0,0 1 0,1-1 0,-1 1 0,1 0 0,-1 0 0,0 1 0,8 2 0,2 2 0,0 0 0,0 2 0,0 0 0,-1 1 0,0 0 0,13 11 0,81 67 0,-107-84 0,43 38 0,-21-18 0,50 36 0,-64-52 0,-1 0 0,1-1 0,0-1 0,0 1 0,1-1 0,0-1 0,-1 0 0,1-1 0,17 2 0,-14-2 0,1-1 0,-1-1 0,1-1 0,-1 0 0,21-4 0,-31 5 0,-1-1 0,0 0 0,1 0 0,-1-1 0,0 1 0,0-1 0,0 1 0,0-1 0,0 0 0,0 0 0,-1 0 0,1-1 0,-1 1 0,1-1 0,-1 1 0,0-1 0,0 0 0,0 0 0,0 0 0,-1 0 0,1 0 0,-1 0 0,0 0 0,0 0 0,0-1 0,0 1 0,0-1 0,0-5 0,1-45 0,-2-1 0,-2 1 0,-14-79 0,13 119 0,0 0 0,-1 0 0,0 1 0,-1-1 0,-1 1 0,0 0 0,-1 1 0,0-1 0,0 1 0,-2 1 0,1 0 0,-20-20 0,8 12 0,-1 0 0,0 2 0,-1 0 0,-26-14 0,47 30 0,0 0 0,0 1 0,-1-1 0,1 0 0,0 1 0,-1-1 0,1 1 0,0-1 0,-1 1 0,1-1 0,-1 1 0,1 0 0,-1 0 0,1 0 0,-1 0 0,1 0 0,0 0 0,-1 0 0,1 0 0,-3 1 0,3 0 0,1-1 0,0 0 0,-1 1 0,1-1 0,0 1 0,-1-1 0,1 0 0,0 1 0,-1-1 0,1 1 0,0-1 0,0 1 0,0-1 0,-1 1 0,1-1 0,0 1 0,0-1 0,0 1 0,0-1 0,0 1 0,0-1 0,0 1 0,6 21 0,4-5 0,0 0 0,1-1 0,1 0 0,18 19 0,64 54 0,-67-67 0,1 0 0,1-2 0,42 21 0,-56-33 0,1-1 0,0-1 0,0 0 0,0-1 0,0-1 0,1 0 0,0-2 0,0 0 0,20 0 0,-32-2 0,1 0 0,0-1 0,-1 0 0,1 0 0,-1 0 0,1-1 0,-1 0 0,0 0 0,1 0 0,-1-1 0,0 0 0,0 0 0,6-5 0,-5 2 0,0 1 0,-1-1 0,0 0 0,0 0 0,0-1 0,-1 1 0,0-1 0,6-14 0,-4 6 0,-1 0 0,-1-1 0,-1 1 0,0-1 0,-1 0 0,0 0 0,-1 0 0,-1 0 0,-3-20 0,2 27 0,-1 1 0,-1 0 0,1-1 0,-1 1 0,0 0 0,-1 0 0,0 1 0,0-1 0,-1 1 0,0 0 0,0 0 0,-1 1 0,0-1 0,0 1 0,0 0 0,-10-6 0,-10-6 0,-1 0 0,-56-26 0,79 42 0,-47-22 0,-87-30 0,136 53 0,0 1 0,0-1 0,1 0 0,-1 1 0,0-1 0,0 1 0,0 0 0,0-1 0,0 1 0,0 0 0,0 0 0,0 0 0,0 0 0,0 1 0,0-1 0,1 1 0,-1-1 0,0 1 0,0-1 0,0 1 0,0 0 0,1 0 0,-1 0 0,0 0 0,1 0 0,-1 0 0,1 1 0,-1-1 0,1 0 0,0 1 0,-1-1 0,1 1 0,0 0 0,0-1 0,0 1 0,0 0 0,0 0 0,1-1 0,-1 1 0,1 0 0,-1 0 0,0 2 0,-20 68 0,2 1 0,-16 139 0,34-208 0,1 0 0,0-1 0,0 1 0,0-1 0,0 1 0,1 0 0,-1-1 0,1 1 0,0-1 0,0 1 0,2 3 0,-2-5 0,1 0 0,-1 0 0,1 0 0,-1 0 0,1 0 0,0 0 0,0-1 0,0 1 0,0-1 0,0 1 0,0-1 0,0 0 0,0 0 0,1 0 0,-1 0 0,5 1 0,12 4 0,2-1 0,-1-1 0,1 0 0,-1-2 0,1-1 0,0 0 0,35-4 0,-51 2 0,1-1 0,-1 1 0,1-1 0,-1 0 0,0-1 0,0 1 0,0-1 0,0 0 0,0 0 0,-1-1 0,7-5 0,-4 2 0,0-1 0,-1 1 0,0-2 0,0 1 0,8-17 0,-3-1 0,0 0 0,-2-1 0,9-46 0,-3-3 0,-3-2 0,-4 1 0,-1-80 0,-6 129 0,7-53 0,-8 81 0,0-1 0,0 1 0,0 0 0,0 0 0,0-1 0,0 1 0,0 0 0,0 0 0,0-1 0,0 1 0,0 0 0,0-1 0,1 1 0,-1 0 0,0 0 0,0-1 0,0 1 0,0 0 0,0 0 0,0 0 0,1-1 0,-1 1 0,0 0 0,0 0 0,0 0 0,1-1 0,-1 1 0,0 0 0,0 0 0,1 0 0,-1 0 0,0 0 0,0-1 0,1 1 0,-1 0 0,0 0 0,0 0 0,1 0 0,-1 0 0,1 0 0,9 10 0,12 31 0,-15-29 0,13 24 0,2-2 0,2 0 0,33 37 0,-42-55 0,2 0 0,0 0 0,0-2 0,2 0 0,0-1 0,0-1 0,27 13 0,-16-12 0,1-2 0,0 0 0,0-3 0,0 0 0,45 4 0,-51-10 0,0-1 0,1-1 0,-1-1 0,0-1 0,0-1 0,-1-1 0,36-11 0,-51 12 0,-1-1 0,1 1 0,-1-1 0,0-1 0,-1 0 0,1 0 0,-1 0 0,0-1 0,0 0 0,-1 0 0,1-1 0,-1 0 0,-1 0 0,0 0 0,0-1 0,0 1 0,-1-1 0,0 0 0,0-1 0,-1 1 0,0-1 0,0 1 0,-1-1 0,-1 0 0,1 0 0,-1 0 0,-1 0 0,0 0 0,0 0 0,-1 0 0,0 0 0,0 0 0,-1 0 0,0 0 0,-1 1 0,0-1 0,0 1 0,-1-1 0,0 1 0,0 0 0,-1 1 0,0-1 0,-12-13 0,4 9 0,0 0 0,-1 0 0,0 2 0,-1-1 0,0 2 0,-1 0 0,0 1 0,0 1 0,-1 0 0,0 1 0,-33-7 0,4 5 0,-1 1 0,0 3 0,-62 3 0,107 0 0,-1 1 0,1 0 0,-1 1 0,0-1 0,1 0 0,-1 1 0,1-1 0,-1 1 0,1 0 0,0 0 0,-1 0 0,1 0 0,0 0 0,-1 0 0,1 1 0,0-1 0,-3 4 0,1 0 0,1-1 0,1 1 0,-1 0 0,1-1 0,0 1 0,0 0 0,-2 9 0,-27 114 0,23-101 0,3-14 0,0 0 0,1 0 0,1 1 0,0-1 0,1 1 0,1 0 0,0 0 0,1 14 0,0-26 0,0 0 0,0 0 0,1-1 0,-1 1 0,1 0 0,-1-1 0,1 1 0,0-1 0,0 1 0,0-1 0,-1 1 0,1-1 0,1 1 0,-1-1 0,0 0 0,0 1 0,0-1 0,1 0 0,-1 0 0,1 0 0,-1 0 0,1 0 0,-1-1 0,1 1 0,-1 0 0,1-1 0,0 1 0,-1-1 0,1 1 0,0-1 0,-1 0 0,1 0 0,0 0 0,0 0 0,-1 0 0,1 0 0,0 0 0,1-1 0,4 0 0,0-1 0,0 1 0,0-1 0,0-1 0,-1 0 0,1 0 0,-1 0 0,7-4 0,-4 0 0,1-1 0,-1 0 0,-1 0 0,0-1 0,0 0 0,0 0 0,-1-1 0,-1 0 0,1 0 0,-2-1 0,1 0 0,5-19 0,2-10 0,-3 0 0,8-54 0,-17 87 0,7-41 0,-3 0 0,-2-1 0,-4-74 0,-2 89 0,-2-1 0,-1 2 0,-2-1 0,0 1 0,-26-60 0,17 55 0,-5-14 0,-2 1 0,-2 1 0,-35-49 0,56 92 0,-1-1 0,0 1 0,0 0 0,-1 0 0,0 0 0,-1 1 0,-13-9 0,21 15 0,-1 0 0,1-1 0,0 1 0,0 0 0,0 0 0,-1 0 0,1-1 0,0 1 0,0 0 0,-1 0 0,1 0 0,0 0 0,0 0 0,-1 0 0,1 0 0,0-1 0,-1 1 0,1 0 0,0 0 0,0 0 0,-1 0 0,1 0 0,0 0 0,-1 0 0,1 0 0,0 1 0,0-1 0,-1 0 0,1 0 0,0 0 0,0 0 0,-1 0 0,1 0 0,0 0 0,0 1 0,-1-1 0,1 0 0,3 12 0,13 16 0,37 47 7,121 132 0,88 46-808,-122-133 749,4-6 0,213 127-1,-321-222-350,1 0 1,70 23-1,-90-36-5636</inkml:trace>
  <inkml:trace contextRef="#ctx0" brushRef="#br0" timeOffset="1588.41">2629 1 24575,'1'120'0,"-3"134"0,-6-141 0,-1 51 0,9-153 0,1 10 0,-2 0 0,0 0 0,-8 39 0,9-58 0,-1-1 0,1 0 0,-1 1 0,1-1 0,0 1 0,0-1 0,0 0 0,0 1 0,0-1 0,0 1 0,0-1 0,0 1 0,1-1 0,-1 1 0,1-1 0,-1 0 0,1 1 0,-1-1 0,1 0 0,0 0 0,-1 1 0,1-1 0,0 0 0,0 0 0,0 0 0,0 0 0,0 0 0,0 0 0,0 0 0,1 0 0,-1 0 0,0-1 0,0 1 0,1 0 0,-1-1 0,0 1 0,1-1 0,-1 1 0,1-1 0,-1 0 0,0 0 0,3 1 0,7 0 0,0-1 0,1 0 0,-1 0 0,17-3 0,-17 2 0,95-5 0,0 4 0,1 5 0,133 20 0,-180-16 0,39 6 0,-83-7-1365,-5 1-5461</inkml:trace>
  <inkml:trace contextRef="#ctx0" brushRef="#br0" timeOffset="4782.18">3617 229 24575,'19'20'0,"-1"1"0,-1 1 0,25 42 0,-3-5 0,28 36 0,4-3 0,113 114 0,-177-199 0,0 0 0,0-1 0,1 0 0,0 0 0,13 7 0,-18-12 0,0 0 0,0 0 0,0 0 0,0 0 0,0-1 0,0 1 0,0-1 0,1 1 0,-1-1 0,0 0 0,0-1 0,0 1 0,0 0 0,0-1 0,1 0 0,-1 0 0,0 0 0,0 0 0,5-3 0,2-1 0,0-1 0,0-1 0,-1 0 0,0 0 0,-1 0 0,1-1 0,-1-1 0,-1 1 0,1-1 0,-2-1 0,1 1 0,-1-1 0,-1 0 0,0-1 0,0 1 0,-1-1 0,0 0 0,-1 0 0,0 0 0,2-21 0,-5 27 0,0 0 0,-1 0 0,1-1 0,-1 1 0,0 0 0,0 0 0,-1 0 0,1 0 0,-1 0 0,0 0 0,0 0 0,-6-7 0,-3-4 0,0 1 0,-18-17 0,-11-16 0,24 30 0,8 13 0,8 6 0,-1-1 0,1 0 0,0 0 0,0 0 0,-1 0 0,1 0 0,0 1 0,0-1 0,0 0 0,0 0 0,-1 0 0,1 0 0,0 1 0,0-1 0,0 0 0,0 0 0,0 1 0,-1-1 0,1 0 0,0 0 0,0 1 0,0-1 0,0 0 0,0 0 0,0 1 0,0-1 0,0 0 0,0 0 0,0 1 0,0-1 0,0 0 0,0 0 0,0 1 0,0-1 0,0 0 0,2 5 0,-1-1 0,1 0 0,-1 1 0,1-1 0,1 0 0,-1 0 0,0-1 0,1 1 0,0 0 0,5 5 0,0 0 0,-1 1 0,48 60 0,82 83 0,-126-142 0,1-1 0,20 13 0,-27-20 0,0 0 0,0 0 0,1-1 0,-1 1 0,1-1 0,0 0 0,0-1 0,-1 1 0,8 0 0,-11-2 0,-1 0 0,1-1 0,-1 1 0,1 0 0,0 0 0,-1-1 0,1 1 0,-1-1 0,1 1 0,-1-1 0,0 0 0,1 1 0,-1-1 0,0 0 0,1 0 0,-1 0 0,0 0 0,0 0 0,0 0 0,0-1 0,0 1 0,0 0 0,0 0 0,0-1 0,0 1 0,0-2 0,2-5 0,1 0 0,-2 0 0,4-15 0,-3 12 0,53-217 0,-54 221 0,0 0 0,-1 0 0,0 0 0,0-1 0,-1 1 0,0 0 0,0 0 0,-1 0 0,1 0 0,-2-1 0,1 1 0,-1 0 0,0 1 0,0-1 0,-1 0 0,0 1 0,0-1 0,-1 1 0,0 0 0,0 0 0,0 0 0,-10-9 0,-2-4 0,-1 2 0,-1 0 0,-23-18 0,30 27 0,-1 1 0,0 0 0,0 0 0,-1 1 0,0 1 0,0 0 0,-16-4 0,-31-7 0,52 16 0,9 5 0,14 13 0,-13-15 0,192 188 0,46 48 0,-192-187 0,282 273 0,13-13 0,-253-226 0,-77-68 0,-12-10 0,-13-9 0,-1-4 0,0-2 0,1 0 0,0 0 0,0-1 0,0-1 0,-15-14 0,13 11 0,-75-73 0,60 56 0,0 2 0,-38-28 0,38 35 0,1-1 0,1-1 0,0-2 0,2 0 0,-28-36 0,-84-129 0,-67-84 0,12 53 0,176 202 0,1 0 0,1-1 0,1-1 0,-16-31 0,27 46 0,0 1 0,0-1 0,1 1 0,0-1 0,0 1 0,0-1 0,1 0 0,0-6 0,0 9 0,0 1 0,0-1 0,0 1 0,1-1 0,-1 1 0,0-1 0,1 1 0,0 0 0,-1-1 0,1 1 0,0-1 0,-1 1 0,1 0 0,0 0 0,0 0 0,0-1 0,0 1 0,0 0 0,1 0 0,-1 0 0,0 1 0,0-1 0,1 0 0,-1 0 0,0 1 0,1-1 0,-1 1 0,1-1 0,1 0 0,22-3 0,1 2 0,0 0 0,0 2 0,0 1 0,28 4 0,-53-5 0,3 0 0,0 1 0,0-1 0,0 1 0,0 0 0,-1 1 0,1-1 0,0 1 0,0-1 0,-1 1 0,1 0 0,5 5 0,-1 0 0,-1 0 0,0 1 0,7 10 0,3 2 0,-11-12 0,0 0 0,-1 0 0,0 1 0,0-1 0,-1 1 0,0 0 0,3 10 0,14 68 0,-15-59 0,-6-25 0,1 0-1,-1 0 1,0 0 0,0 1-1,0-1 1,0 0 0,0 0-1,-1 0 1,1 0-1,-1 0 1,0 0 0,0 0-1,0 0 1,0 0 0,-1 0-1,-2 4 1,-2 1 16,-1 1 1,0-1-1,-13 12 0,12-13-372,0 1 0,0 0 0,-7 11 0,9-8-6470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7T09:18:26.328"/>
    </inkml:context>
    <inkml:brush xml:id="br0">
      <inkml:brushProperty name="width" value="0.035" units="cm"/>
      <inkml:brushProperty name="height" value="0.035" units="cm"/>
    </inkml:brush>
  </inkml:definitions>
  <inkml:trace contextRef="#ctx0" brushRef="#br0">705 1 24575,'-14'0'0,"1"2"0,0 0 0,-15 3 0,-11 3 0,-206 21 0,70-10 0,170-19 0,-7 1 0,1 1 0,0 0 0,0 1 0,-15 5 0,24-7 0,0 0 0,-1 0 0,1 0 0,0 0 0,0 0 0,0 1 0,0-1 0,0 1 0,0 0 0,0-1 0,1 1 0,-1 0 0,0 0 0,1 0 0,0 0 0,-1 1 0,1-1 0,0 0 0,0 0 0,1 1 0,-1-1 0,0 0 0,1 1 0,-1-1 0,1 5 0,-30 318 0,15-234 0,9-59 0,1 0 0,1 1 0,1 61 0,78 555 0,-69-599 0,-2 1 0,-4 75 0,1 32 0,22 35 0,-13-116 0,11 184 0,-20-237 0,2 0 0,1 0 0,0-1 0,13 36 0,7 41 0,-24-98 0,1 0 0,0 0 0,-1 0 0,1 0 0,0-1 0,0 1 0,0 0 0,0 0 0,0-1 0,0 1 0,1-1 0,-1 1 0,0-1 0,1 1 0,-1-1 0,1 0 0,0 0 0,-1 1 0,1-1 0,0-1 0,0 1 0,-1 0 0,1 0 0,0-1 0,0 1 0,0-1 0,0 1 0,4-1 0,7 2 0,-1-2 0,1 0 0,20-2 0,-10 0 0,-19 2 0,40-2 0,0 2 0,0 1 0,53 10 0,-57-6-13,0-2-1,82-3 1,-50-1-1312,-54 1-5501</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7T09:18:38.373"/>
    </inkml:context>
    <inkml:brush xml:id="br0">
      <inkml:brushProperty name="width" value="0.035" units="cm"/>
      <inkml:brushProperty name="height" value="0.035" units="cm"/>
    </inkml:brush>
  </inkml:definitions>
  <inkml:trace contextRef="#ctx0" brushRef="#br0">40 1 24575,'0'6'0,"1"0"0,-1-1 0,2 1 0,-1 0 0,0 0 0,1-1 0,0 1 0,1-1 0,-1 1 0,6 7 0,3 4 0,24 27 0,-12-16 0,-11-15 0,-2 1 0,0 1 0,0 0 0,-1 0 0,13 32 0,-22-45 0,1-1 0,-1 1 0,0-1 0,1 1 0,-1-1 0,0 1 0,0 0 0,0-1 0,0 1 0,0 0 0,0-1 0,-1 1 0,1-1 0,-1 1 0,1-1 0,-1 1 0,1-1 0,-1 1 0,0-1 0,0 1 0,1-1 0,-1 0 0,0 1 0,0-1 0,-1 0 0,1 0 0,-1 2 0,-4 1 0,-1 0 0,0 0 0,1 0 0,-14 5 0,13-6 0,1-1 0,0 2 0,0-1 0,-7 6 0,-12 12-71,8-5-576,-37 25 0,43-34-6179</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7T05:03:34.685"/>
    </inkml:context>
    <inkml:brush xml:id="br0">
      <inkml:brushProperty name="width" value="0.035" units="cm"/>
      <inkml:brushProperty name="height" value="0.035" units="cm"/>
    </inkml:brush>
  </inkml:definitions>
  <inkml:trace contextRef="#ctx0" brushRef="#br0">0 50 24575,'25'-1'0,"39"-8"0,-38 5 0,36-1 0,15 7 0,58-4 0,-129 1 13,1 0 0,-1-1 0,0 0 0,0 0 0,11-6 0,7-2-1456,-11 6-5383</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7T09:18:29.782"/>
    </inkml:context>
    <inkml:brush xml:id="br0">
      <inkml:brushProperty name="width" value="0.035" units="cm"/>
      <inkml:brushProperty name="height" value="0.035" units="cm"/>
    </inkml:brush>
  </inkml:definitions>
  <inkml:trace contextRef="#ctx0" brushRef="#br0">13 1 23770,'0'582'0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7T09:18:35.127"/>
    </inkml:context>
    <inkml:brush xml:id="br0">
      <inkml:brushProperty name="width" value="0.035" units="cm"/>
      <inkml:brushProperty name="height" value="0.035" units="cm"/>
    </inkml:brush>
  </inkml:definitions>
  <inkml:trace contextRef="#ctx0" brushRef="#br0">1 1 24575,'3'0'0,"0"0"0,0 1 0,0 0 0,0-1 0,0 1 0,0 0 0,0 1 0,0-1 0,0 0 0,-1 1 0,1 0 0,0-1 0,3 5 0,32 33 0,-15-14 0,-14-17 0,-3-3 0,-1-1 0,0 1 0,-1 0 0,1 0 0,-1 0 0,0 1 0,-1-1 0,5 9 0,-8-13 0,0 0 0,1 0 0,-1 0 0,0-1 0,0 1 0,1 0 0,-1 0 0,1-1 0,-1 1 0,1 0 0,-1-1 0,1 1 0,-1-1 0,1 1 0,-1 0 0,1-1 0,0 1 0,-1-1 0,1 0 0,0 1 0,-1-1 0,1 1 0,0-1 0,0 0 0,-1 0 0,1 1 0,0-1 0,0 0 0,0 0 0,-1 0 0,1 0 0,0 0 0,0 0 0,1 0 0,1-2 0,1 1 0,-1-1 0,0 1 0,0-1 0,0 0 0,5-5 0,18-8 0,40-1 43,-51 13-278,0 0 0,0-1 1,-1 0-1,1-1 1,13-7-1,-18 6-6591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7T09:27:14.316"/>
    </inkml:context>
    <inkml:brush xml:id="br0">
      <inkml:brushProperty name="width" value="0.035" units="cm"/>
      <inkml:brushProperty name="height" value="0.035" units="cm"/>
      <inkml:brushProperty name="color" value="#EEB3A6"/>
      <inkml:brushProperty name="inkEffects" value="rosegold"/>
      <inkml:brushProperty name="anchorX" value="-59313.53125"/>
      <inkml:brushProperty name="anchorY" value="-53898.09375"/>
      <inkml:brushProperty name="scaleFactor" value="0.5"/>
    </inkml:brush>
  </inkml:definitions>
  <inkml:trace contextRef="#ctx0" brushRef="#br0">0 1 24575,'1042'810'0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7T09:27:11.473"/>
    </inkml:context>
    <inkml:brush xml:id="br0">
      <inkml:brushProperty name="width" value="0.035" units="cm"/>
      <inkml:brushProperty name="height" value="0.035" units="cm"/>
      <inkml:brushProperty name="color" value="#EEB3A6"/>
      <inkml:brushProperty name="inkEffects" value="rosegold"/>
      <inkml:brushProperty name="anchorX" value="-90605.20313"/>
      <inkml:brushProperty name="anchorY" value="-80703.34375"/>
      <inkml:brushProperty name="scaleFactor" value="0.5"/>
    </inkml:brush>
  </inkml:definitions>
  <inkml:trace contextRef="#ctx0" brushRef="#br0">789 1 24575,'0'0'0,"-9"6"0,-14 16 0,-6 3 0,-5 6 0,1 0 0,5-3 0,5-5 0,2-7 0,3-3 0,1 0 0,0-1 0,1 2 0,-1 5 0,0 0 0,4 2 0,-1-4 0,0-1 0,-1-1 0,0 1 0,-1 0 0,2 0 0,4 1 0,3 1 0,0-4 0,-2-1 0,-3 2 0,2-1 0,-1 2 0,-2 7 0,-2 2 0,-1-4 0,3-2 0,3 0 0,-4-2 0,3 1 0,-2-1 0,-1 0 0,-1 0 0,-1 0 0,0 1 0,2-1 0,3 4 0,1-3 0,-2 0 0,0-5 0,1 1 0,-1-1 0,2 1 0,0-2 0,1 0 0,2 1 0,0-2 0,1 0 0,1 2 0,2 1 0,1 2 0,-3-4 0,1 2 0,1-4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7T09:27:20.486"/>
    </inkml:context>
    <inkml:brush xml:id="br0">
      <inkml:brushProperty name="width" value="0.035" units="cm"/>
      <inkml:brushProperty name="height" value="0.035" units="cm"/>
      <inkml:brushProperty name="color" value="#EEB3A6"/>
      <inkml:brushProperty name="inkEffects" value="rosegold"/>
      <inkml:brushProperty name="anchorX" value="-90826.875"/>
      <inkml:brushProperty name="anchorY" value="-82476.86719"/>
      <inkml:brushProperty name="scaleFactor" value="0.5"/>
    </inkml:brush>
  </inkml:definitions>
  <inkml:trace contextRef="#ctx0" brushRef="#br0">1 443 24575,'0'0'0,"0"-3"0,0-5 0,0-3 0,4 1 0,3-2 0,0-2 0,3 3 0,-1-2 0,2 3 0,1-1 0,-2-1 0,-2-1 0,2-2 0,1-2 0,1 0 0,3 3 0,1 4 0,-3-1 0,1 3 0,-3-1 0,-4-2 0,2 2 0,4 2 0,0-5 0,0 1 0,2-1 0,1 1 0,-3 0 0,1-1 0,0 1 0,1 3 0,1 2 0,0-1 0,1 2 0,1-3 0,-1 2 0,1 0 0,3 3 0,-3-3 0,3 1 0,0 1 0,0-3 0,-2 1 0,1 1 0,-2-2 0,0 2 0,0 0 0,0 2 0,-1 0 0,1 2 0,-1 1 0,1 0 0,-1 0 0,5 0 0,-1 0 0,0 1 0,0-1 0,-1 0 0,-1 0 0,-1 0 0,0 0 0,-1 0 0,1 0 0,-1 0 0,5 0 0,-1 0 0,0 3 0,3 1 0,-1-1 0,-4 4 0,-1-2 0,-1 0 0,-5 3 0,4-2 0,1 2 0,0 0 0,1-2 0,4 1 0,7 3 0,10 2 0,0-1 0,1 1 0,-3 5 0,-6-2 0,-5-3 0,-3-3 0,-3 1 0,-2-3 0,-1-2 0,0-2 0,3-1 0,0-2 0,1 0 0,3 4 0,2-1 0,1 0 0,-2-1 0,-2 0 0,1 3 0,0-1 0,-2 0 0,-1 3 0,-2-1 0,0-1 0,-1-2 0,0 0 0,-4 2 0,3-1 0,0-1 0,5 0 0,0-1 0,0-1 0,-5 3 0,0 0 0,-1 0 0,-1-2 0,5 0 0,-4 3 0,1 0 0,0-1 0,-4 2 0,0-1 0,0 0 0,5-1 0,1-2 0,1-1 0,-1 0 0,-6-8 0,-13 6 0,1 0 0,-1 0 0,1 1 0,-1-1 0,1 0 0,-1 0 0,0 0 0,1 0 0,-1 1 0,0-1 0,0 0 0,1 0 0,-1 0 0,0-1 0,-7-17 0,-9 2 0,-2-4 0,-2 0 0,0-3 0,4 0 0,1 1 0,3 8 0,13 16 0,-1-1 0,0 0 0,0 0 0,0 0 0,0 0 0,0 0 0,0 0 0,0 0 0,-1-1 0,1 1 0,0 0 0,0 0 0,0 0 0,0 0 0,0 0 0,0 0 0,0 0 0,0 0 0,0 0 0,0 0 0,-1-1 0,1 1 0,0 0 0,0 0 0,0 0 0,0 0 0,0 0 0,0 0 0,0 0 0,-1 0 0,1 0 0,0 0 0,0 0 0,0 0 0,0 0 0,0 0 0,0 0 0,0 0 0,-1 0 0,1 0 0,0 0 0,0 0 0,0 1 0,0-1 0,0 0 0,0 0 0,0 0 0,0 0 0,-1 0 0,1 0 0,0 0 0,0 0 0,0 0 0,0 0 0,0 0 0,0 1 0,0-1 0,0 0 0,0 0 0,5 13 0,3 7 0,5 7 0,9 4 0,3 0 0,0 1 0,-1-2 0,-1-3 0,-2-7 0,-5-3 0,-1-5 0,-4 0 0,-3 3 0,-8-3 0,-4 3 0,-10-4 0,-4 1 0,-9 1 0,-4 1 0,-5-2 0,3 0 0,3-2 0,3-2 0,4-3 0,2-2 0,6-2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7T09:26:59.029"/>
    </inkml:context>
    <inkml:brush xml:id="br0">
      <inkml:brushProperty name="width" value="0.035" units="cm"/>
      <inkml:brushProperty name="height" value="0.035" units="cm"/>
      <inkml:brushProperty name="color" value="#EEB3A6"/>
      <inkml:brushProperty name="inkEffects" value="rosegold"/>
      <inkml:brushProperty name="anchorX" value="-88612.25"/>
      <inkml:brushProperty name="anchorY" value="-78930.64063"/>
      <inkml:brushProperty name="scaleFactor" value="0.5"/>
    </inkml:brush>
    <inkml:brush xml:id="br1">
      <inkml:brushProperty name="width" value="0.035" units="cm"/>
      <inkml:brushProperty name="height" value="0.035" units="cm"/>
      <inkml:brushProperty name="color" value="#EEB3A6"/>
      <inkml:brushProperty name="inkEffects" value="rosegold"/>
      <inkml:brushProperty name="anchorX" value="-87624.89844"/>
      <inkml:brushProperty name="anchorY" value="-78716.17969"/>
      <inkml:brushProperty name="scaleFactor" value="0.5"/>
    </inkml:brush>
  </inkml:definitions>
  <inkml:trace contextRef="#ctx0" brushRef="#br0">302 1 24575,'0'0'0,"0"3"0,-4 8 0,1 7 0,-5-1 0,2 2 0,0 3 0,1 4 0,2 0 0,2-1 0,0-3 0,-3 0 0,1-3 0,0 4 0,-4-2 0,2 0 0,0 0 0,1-2 0,-1-3 0,-1-2 0,2 0 0,1 1 0,1 0 0,-3-3 0,1 2 0,1-1 0,0 2 0,-3-3 0,2 1 0,-1 0 0,2 1 0,1 2 0,1 1 0,-3 0 0,0 0 0,0 1 0,1 0 0,1-4 0</inkml:trace>
  <inkml:trace contextRef="#ctx0" brushRef="#br1" timeOffset="2712.3">1 389 24575,'0'0'0,"0"6"0,0 6 0,3-2 0,1 4 0,3 0 0,3-2 0,0 1 0,1-3 0,2-2 0,2 0 0,-3 2 0,1 2 0,-2 2 0,-4 2 0,2-3 0,1-3 0,-2 1 0,2-3 0,2 1 0,-1 2 0,0 5 0,-1 3 0,-3 0 0,1-2 0,2-8 0,-9-10 0,-1 2 0,1-1 0,0 0 0,-1 0 0,1 0 0,-1 0 0,1 0 0,0 0 0,-1 0 0,1 0 0,0 0 0,-1 0 0,1-1 0,-1 1 0,1 0 0,-1 0 0,1 0 0,0-1 0,10-9 0,5-5 0,0-3 0,3-1 0,-4-1 0,0 0 0,0 0 0,-3 1 0,0 1 0,1 0 0,5 0 0,1 1 0,1-1 0,0 1 0,-1-1 0,-3 0 0,-5 1 0,0 3 0,-3 3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7T09:27:06.048"/>
    </inkml:context>
    <inkml:brush xml:id="br0">
      <inkml:brushProperty name="width" value="0.035" units="cm"/>
      <inkml:brushProperty name="height" value="0.035" units="cm"/>
      <inkml:brushProperty name="color" value="#EEB3A6"/>
      <inkml:brushProperty name="inkEffects" value="rosegold"/>
      <inkml:brushProperty name="anchorX" value="-88991.49219"/>
      <inkml:brushProperty name="anchorY" value="-79537.48438"/>
      <inkml:brushProperty name="scaleFactor" value="0.5"/>
    </inkml:brush>
  </inkml:definitions>
  <inkml:trace contextRef="#ctx0" brushRef="#br0">1 1 24575,'0'0'0,"6"12"0,9 11 0,7 6 0,5 4 0,5 4 0,3 3 0,-3-6 0,1 3 0,-3-4 0,0-7 0,-3-5 0,-7-2 0,-5-3 0,-2 0 0,-1-3 0,1-4 0,0-3 0,2 1 0,5 1 0,-3 3 0,4-1 0,-4 1 0,4 2 0,-1 1 0,0 2 0,3 1 0,-1-3 0,-3 0 0,-2 4 0,0 1 0,-1-4 0,0-2 0,-3-1 0,0 0 0,1-2 0,-3 1 0,1-3 0,-7-1 0,-5-3 0,-10-2 0,-5-1 0,-7 0 0,-1-1 0,-1-4 0,1 0 0,1 0 0,1-3 0,2 1 0,1 1 0,0 1 0,1 2 0,-1 0 0,1 2 0,0 0 0,-1 0 0,0 0 0,1 0 0,-1 0 0,8 1 0,6-1 0,8 0 0,6 0 0,4 0 0,3 0 0,2 0 0,-1 0 0,2 0 0,-1 0 0,-1 0 0,0 0 0,7 0 0,0 0 0,4 0 0,2 0 0,-2 0 0,-2 0 0,-3 0 0,-2 0 0,1 0 0,-1 0 0,-1 0 0,0 0 0,1 0 0,1 0 0,-2 0 0,-4-4 0,-4-10 0,-5-4 0,-7-3 0,-3-1 0,-1 1 0,-11 0 0,-4-3 0,1 2 0,0 0 0,3 1 0,0 1 0,4 1 0,2 1 0,0 4 0,-1 4 0,1-4 0,1 3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7T09:52:14.696"/>
    </inkml:context>
    <inkml:brush xml:id="br0">
      <inkml:brushProperty name="width" value="0.035" units="cm"/>
      <inkml:brushProperty name="height" value="0.035" units="cm"/>
      <inkml:brushProperty name="color" value="#AE198D"/>
      <inkml:brushProperty name="inkEffects" value="galaxy"/>
      <inkml:brushProperty name="anchorX" value="-94689.53125"/>
      <inkml:brushProperty name="anchorY" value="-84987.67188"/>
      <inkml:brushProperty name="scaleFactor" value="0.5"/>
    </inkml:brush>
    <inkml:brush xml:id="br1">
      <inkml:brushProperty name="width" value="0.035" units="cm"/>
      <inkml:brushProperty name="height" value="0.035" units="cm"/>
      <inkml:brushProperty name="color" value="#AE198D"/>
      <inkml:brushProperty name="inkEffects" value="galaxy"/>
      <inkml:brushProperty name="anchorX" value="-95756.10938"/>
      <inkml:brushProperty name="anchorY" value="-89692.70313"/>
      <inkml:brushProperty name="scaleFactor" value="0.5"/>
    </inkml:brush>
    <inkml:brush xml:id="br2">
      <inkml:brushProperty name="width" value="0.035" units="cm"/>
      <inkml:brushProperty name="height" value="0.035" units="cm"/>
      <inkml:brushProperty name="color" value="#AE198D"/>
      <inkml:brushProperty name="inkEffects" value="galaxy"/>
      <inkml:brushProperty name="anchorX" value="-95696.89844"/>
      <inkml:brushProperty name="anchorY" value="-96577.09375"/>
      <inkml:brushProperty name="scaleFactor" value="0.5"/>
    </inkml:brush>
    <inkml:brush xml:id="br3">
      <inkml:brushProperty name="width" value="0.035" units="cm"/>
      <inkml:brushProperty name="height" value="0.035" units="cm"/>
      <inkml:brushProperty name="color" value="#AE198D"/>
      <inkml:brushProperty name="inkEffects" value="galaxy"/>
      <inkml:brushProperty name="anchorX" value="-97143.57813"/>
      <inkml:brushProperty name="anchorY" value="-101524.64844"/>
      <inkml:brushProperty name="scaleFactor" value="0.5"/>
    </inkml:brush>
    <inkml:brush xml:id="br4">
      <inkml:brushProperty name="width" value="0.035" units="cm"/>
      <inkml:brushProperty name="height" value="0.035" units="cm"/>
      <inkml:brushProperty name="color" value="#AE198D"/>
      <inkml:brushProperty name="inkEffects" value="galaxy"/>
      <inkml:brushProperty name="anchorX" value="-114966.96094"/>
      <inkml:brushProperty name="anchorY" value="-109935.83594"/>
      <inkml:brushProperty name="scaleFactor" value="0.5"/>
    </inkml:brush>
  </inkml:definitions>
  <inkml:trace contextRef="#ctx0" brushRef="#br0">2751 1 24575,'0'0'0,"0"15"0,-3 23 0,-1 19 0,1 19 0,0 11 0,1-1 0,0-13 0,2-10 0,-1-14 0,1-13 0,0-5 0,0 5 0,1-4 0,-1 1 0,0-3 0,0 0 0,-4-3 0,1-2 0,-1-3 0,1 5 0,1-1 0,-3 6 0,0 2 0,1 2 0,1 0 0,1 5 0,1-1 0,0 0 0,1-1 0,0-1 0,0 2 0,0 3 0,1 0 0,-1-1 0,0 1 0,0 3 0,0-1 0,0 4 0,0-4 0,0-3 0,4-2 0,-1-7 0,1 0 0,-1-2 0,-1-3 0,0 1 0,-2-3 0,1-2 0,-1 2 0,0-3 0,-1 3 0,1-2 0,0 3 0,0 2 0,4-2 0,-1 2 0,1 2 0,-1 4 0,-1-1 0,3-4 0,-1 1 0,0-4 0,-1-2 0,-1-3 0,-1 2 0,0-2 0,-1-1 0,0-1 0,0 0 0,-1 2 0,1 3 0,4 7 0,-1-1 0,1 2 0,-1 1 0,-1 1 0,-1 0 0,0 0 0,0 1 0,-1 3 0,0-4 0,-1-3 0,1-4 0,0-1 0,0-3 0,0 2 0,0 2 0,0-2 0,0 10 0,0 1 0,0-2 0,3 1 0,1-5 0,3 0 0,0-3 0,-1-4 0,-2-2 0,-1-2 0,2-5 0,-1-1 0,0 0 0,-1 0 0,2 1 0,0 1 0,-1 0 0,-1 2 0,3 3 0,2 7 0,3 1 0,3 2 0,-1 2 0,0 5 0,1 1 0,-2 0 0,-3-4 0,0-8 0,-1-5 0,-3-3 0,2-6 0,-1-4 0</inkml:trace>
  <inkml:trace contextRef="#ctx0" brushRef="#br1" timeOffset="1839.58">4127 89 24575,'0'0'0,"0"12"0,0 25 0,4 27 0,-1 31 0,1 14 0,-1 1 0,3 3 0,-2-5 0,1-2 0,-2-5 0,-1-4 0,-4-3 0,-1-4 0,0-7 0,-4-10 0,1-7 0,1 1 0,-6 0 0,1-7 0,1-6 0,3-2 0,1-6 0,3 6 0,0 2 0,2 1 0,0 0 0,4 3 0,0 0 0,0 4 0,2 1 0,0 0 0,3 5 0,-1-9 0,-2-6 0,2 11 0,2-4 0,2-4 0,-1-6 0,1-5 0,2-4 0,0 0 0,-1 2 0,-4-4 0,1-2 0,1-2 0,-1 0 0,-3-3 0,1-2 0,2-6 0,-1 1 0,2-3 0,1-2 0,-2 3 0,2-1 0,-3 3 0,-1 0 0,0-2 0,-1-1 0,5-2 0,-2-1 0,-1-1 0,2-3 0,-3-1 0,-1-1 0,0-2 0,-1 1 0,-1 0 0,-2 2 0,-1-2 0</inkml:trace>
  <inkml:trace contextRef="#ctx0" brushRef="#br2" timeOffset="7771.77">6138 72 24575,'0'0'0,"0"9"0,7 24 0,4 24 0,7 28 0,2 25 0,-2 0 0,0-3 0,3 9 0,0-8 0,6 9 0,-3-4 0,-1 2 0,-2 2 0,-5-9 0,2 12 0,-3-12 0,-4-1 0,-4-9 0,-3-2 0,-1-11 0,-3-1 0,3-2 0,4-3 0,-1-6 0,4 8 0,5-5 0,6 3 0,-1-5 0,-4-6 0,-1 6 0,0-7 0,-3 3 0,-4-4 0,1-3 0,1 8 0,-1 0 0,1-1 0,2-8 0,2-3 0,-2 7 0,-3-6 0,5-1 0,-3-6 0,-2-5 0,-2-1 0,0-4 0,0-3 0,-3 9 0,-1-2 0,-1 0 0,-1-3 0,-1-3 0,0-6 0,0-5 0,0-5 0,-1-3 0,1-3 0,0 2 0,0-4 0</inkml:trace>
  <inkml:trace contextRef="#ctx0" brushRef="#br3" timeOffset="10217.24">8096 107 24575,'0'0'0,"3"12"0,1 26 0,10 22 0,3 35 0,10 11 0,2 1 0,-1-4 0,-2-8 0,2-2 0,-7-9 0,-4-9 0,-3-5 0,-4-5 0,-4-6 0,-2-3 0,-2-5 0,5-6 0,0 0 0,3 7 0,-1 6 0,-2 5 0,2 4 0,5 2 0,-1-1 0,1-4 0,1 8 0,1 0 0,5-1 0,-4-8 0,-2-8 0,-2-4 0,0 5 0,-2-3 0,0-4 0,-2-3 0,-2-1 0,-3-6 0,-1-3 0,1 3 0,0 9 0,-1 0 0,0 0 0,2-7 0,0-5 0,-1-4 0,-1-1 0,2 0 0,0 4 0,0-2 0,1-3 0,0 1 0,-1-1 0,-2 1 0,3 2 0,-1-3 0,-1 4 0,-1 2 0,-1-4 0,-1 1 0,0-4 0,2 0 0,1-2 0,-1 1 0,0 1 0,-1-2 0,-1-2 0,-1-2 0,1-2 0,-1-2 0,0 3 0,3-5 0,1 1 0,-1-2 0,4 1 0,-1-1 0,-1 1 0,-2-4 0</inkml:trace>
  <inkml:trace contextRef="#ctx0" brushRef="#br4" timeOffset="37633.61">1 934 24575,'0'0'0,"3"0"0,8 0 0,7 0 0,3 0 0,5 0 0,0 0 0,2 0 0,-1 0 0,-2 0 0,-2 0 0,2 0 0,-2 0 0,2 0 0,-1 0 0,-4 3 0,-2 1 0,2 0 0,0-1 0,3-1 0,0-1 0,-1 0 0,-4 3 0,-1 0 0,5-1 0,1 0 0,0-1 0,-1 0 0,-1-2 0,-1 0 0,-1 1 0,-1-2 0,4 1 0,2 0 0,1 0 0,-1 0 0,-2 0 0,3 0 0,-2 0 0,-1 0 0,-1 0 0,-1 0 0,-1 0 0,-1 0 0,0 0 0,2 0 0,2 0 0,2 0 0,0 0 0,7 0 0,-2 0 0,-2 0 0,2 0 0,-2 0 0,0 0 0,-1 0 0,1 0 0,2 0 0,-2 0 0,-1 0 0,7 0 0,3 0 0,1 0 0,1 0 0,0 0 0,-1 0 0,0 0 0,6 0 0,0-4 0,-4 0 0,2 1 0,-1 0 0,-5 1 0,-5 0 0,0 1 0,-4 1 0,-3 0 0,1 0 0,6 0 0,-1 0 0,-1 1 0,-3-1 0,-2 3 0,-2 1 0,-2 0 0,-1-1 0,-1-1 0,0-1 0,1 0 0,-1-1 0,0 1 0,0-2 0,1 1 0,6 0 0,5 0 0,3 0 0,-1 0 0,-3 0 0,-2 0 0,-4 0 0,3 0 0,0 0 0,4 0 0,2 0 0,2 0 0,1 0 0,-2 0 0,-4 0 0,-3 0 0,-2 0 0,0 0 0,-1 0 0,-1 0 0,-1 0 0,-1 0 0,6 0 0,0 0 0,0 0 0,-1 0 0,1 0 0,-1 0 0,-2 0 0,3 0 0,-5 3 0,2 1 0,3-1 0,3 0 0,-2-1 0,3-1 0,-2 0 0,2-1 0,-3 0 0,-1 0 0,-3 0 0,2 0 0,-2 0 0,4 0 0,5 0 0,-1 0 0,-1 3 0,-3 1 0,-3 0 0,-2-1 0,-2-1 0,-1-1 0,0 0 0,-1-1 0,0 1 0,0-2 0,0 1 0,1 0 0,3 0 0,4 0 0,-1 0 0,1 0 0,-3 0 0,0 0 0,-3 0 0,0 0 0,-1 0 0,0 0 0,-1 0 0,0 0 0,1 0 0,-1 0 0,1 0 0,-1 3 0,8 1 0,3 0 0,4-1 0,-1-1 0,1-1 0,-2 0 0,-1-1 0,-2 1 0,-2-2 0,4 1 0,2 0 0,-2 0 0,-1 0 0,-4 0 0,-1 0 0,-4 0 0,4 0 0,-2 0 0,0 0 0,-1 0 0,-1 0 0,0 0 0,2 0 0,1 0 0,-1 0 0,-1 0 0,0 0 0,-1 0 0,-1 0 0,3 0 0,4-4 0,0 0 0,3 1 0,-2 0 0,6-3 0,-2 1 0,-2 0 0,-3 2 0,-2 1 0,-3 1 0,-1 0 0,2 1 0,4-4 0,-1 1 0,0 0 0,5-3 0,-1 0 0,-1 1 0,-2 1 0,-3 2 0,-2 1 0,-1 0 0,2 1 0,0 0 0,0 0 0,-1 0 0,0 0 0,-1 1 0,-1-1 0,0 0 0,-1 0 0,4 0 0,0 0 0,0 0 0,0 0 0,-1-4 0,2 0 0,4 1 0,2-4 0,4 2 0,1 0 0,2-2 0,1 0 0,-4 2 0,-3 2 0,-4 0 0,0 2 0,-5-3 0,-2 1 0,-1-1 0,2 2 0,1 0 0,0-3 0,0 1 0,3 0 0,-1 1 0,3-3 0,0 1 0,-2 1 0,-1 1 0,-1 1 0,-2 1 0,-1 0 0,0 1 0,0 0 0,-1 0 0,0 0 0,1 0 0,3 1 0,0-1 0,0 0 0,0 0 0,-2 0 0,0 0 0,0-4 0,-1 1 0,-1-1 0,1 2 0,-1-1 0,1 2 0,-1 0 0,1 1 0,3 0 0,0 0 0,0 0 0,0-3 0,-1-1 0,-1 1 0,-1 0 0,0 1 0,0 0 0,-1 1 0,1 1 0,-1-4 0,4 1 0,8-4 0,-1 1 0,0 0 0,-2 2 0,-3 1 0,-5-2 0,-3 0 0,0 2 0,0 0 0,0 1 0,4 1 0,1 0 0,1 1 0,-1 0 0,0 0 0,3 0 0,2 1 0,1-1 0,-2 0 0,2 0 0,2 0 0,6 0 0,2 0 0,-2 0 0,-3 0 0,-1 0 0,4 0 0,-3 0 0,-2 0 0,-3 0 0,-3 0 0,-3 0 0,-1 0 0,-2 0 0,1 0 0,-1 0 0,3 0 0,1 0 0,7 0 0,3 0 0,0 0 0,1 0 0,1 0 0,-3 0 0,0 0 0,-2 0 0,-3 0 0,-2 0 0,-3 0 0,-1 0 0,-2 0 0,1 0 0,-1 0 0,0 0 0,0 0 0,1 0 0,-1 0 0,1 0 0,-1 0 0,1 0 0,3 0 0,0 0 0,7 0 0,7 0 0,7 0 0,4 0 0,1-4 0,9 0 0,1 1 0,5 0 0,-4 1 0,3-3 0,-10 1 0,-8 0 0,-5 1 0,-7 1 0,-1 1 0,-5 0 0,1 1 0,2 0 0,-2 0 0,-2 0 0,-2 1 0,2 2 0,-1 1 0,3-1 0,-2 0 0,-1-1 0,-1 3 0,-2 3 0,2 0 0,7 2 0,3-1 0,0 1 0,0-1 0,5-3 0,7 3 0,9-3 0,13 2 0,6 7 0,7-2 0,-2 1 0,-8 2 0,-5 0 0,-13-2 0,-7-4 0,-6 0 0,-6 1 0,-2-1 0,-5 0 0,-2-1 0,1-3 0,-1-2 0,5-1 0,3-2 0,3 0 0,1-1 0,-2-1 0,-1 1 0,1-1 0,-3 1 0,0 0 0,4 0 0,1 0 0,2 0 0,-1 0 0,5 0 0,-1 0 0,10 0 0,3 0 0,3-4 0,11 1 0,0-4 0,6 0 0,9 1 0,0 2 0,3 1 0,-2 2 0,11 0 0,-5-3 0,0 0 0,-4 1 0,-8 0 0,-1 1 0,-5 1 0,-9 0 0,-9 1 0,-3 0 0,-6 0 0,-7 0 0,-2 1 0,-6-1 0,3 3 0,-7 5 0,-2-1 0,-3 0 0,-2 1 0,-4 3 0,0-2 0,-4-1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1-28T06:01:56.600"/>
    </inkml:context>
    <inkml:brush xml:id="br0">
      <inkml:brushProperty name="width" value="0.2" units="cm"/>
      <inkml:brushProperty name="height" value="0.4" units="cm"/>
      <inkml:brushProperty name="color" value="#FFACD5"/>
      <inkml:brushProperty name="tip" value="rectangle"/>
      <inkml:brushProperty name="rasterOp" value="maskPen"/>
      <inkml:brushProperty name="ignorePressure" value="1"/>
    </inkml:brush>
  </inkml:definitions>
  <inkml:trace contextRef="#ctx0" brushRef="#br0">852 2340,'-15'-10,"1"0,1-1,-19-18,4 2,-2 1,-85-77,-127-147,217 217,-33-57,0-3,-66-98,107 163,4 4,2-1,0-1,1 0,2 0,0-1,2 0,1 0,1 0,1-1,2 0,1 1,5-48,-2 62,0 0,0 1,1 0,1 0,0 0,0 0,2 1,-1 0,1 0,1 1,15-18,-9 14,1 0,0 0,1 1,1 1,-1 1,32-16,-29 20,0-1,0 2,1 1,-1 1,1 0,0 1,1 1,30 2,-24 1,-1 1,1 1,-1 2,1 1,49 18,-40-8,0 2,-1 1,-1 2,-1 2,57 50,55 42,-143-113,24 20,-24-21,-1 0,1 0,-1 0,0 0,1 0,0 0,-1 0,1-1,0 1,-1-1,1 1,0-1,-1 1,4-1,-5 0,1-1,-1 1,0-1,1 1,-1-1,0 0,1 1,-1-1,0 1,0-1,0 1,0-1,1 0,-1 1,0-1,0 1,0-1,0 0,-1 1,1-1,0 1,0-1,0 0,0 1,0-1,-1 1,1-1,0 1,-1-2,-9-21,9 22,-15-35,1-1,1-1,3 0,1-1,-9-71,18 100,1 1,1-1,-1 0,2 0,-1 1,1-1,1 0,0 1,0 0,1 0,0 0,10-17,6-4,2 1,29-31,-40 48,61-68,103-89,-159 156,0 0,1 2,1 0,-1 1,2 1,-1 0,1 1,1 2,35-9,-30 11,0 1,1 1,0 1,0 1,-1 2,1 0,37 10,-22-3,0 2,0 2,-1 2,0 1,-2 3,0 0,-1 3,-1 1,-1 1,-1 3,-2 0,0 2,36 45,91 145,22 26,-174-236,13 15,2-2,37 33,-58-54,0 0,0 0,0 0,0 0,0 0,0 0,0-1,0 1,1 0,-1-1,0 1,0-1,1 1,-1-1,0 0,0 0,1 1,-1-1,0 0,1 0,-1 0,0 0,1-1,-1 1,0 0,1 0,0-1,0-1,-1 1,0-1,0 0,0 0,0 1,0-1,0 0,0 0,-1 0,1 0,-1 0,1 0,-1 0,0 0,0 0,0-4,0-146,-3 97,11-104,-1 110,3 0,2 1,34-88,-33 104,3 1,0 1,2 0,1 1,1 1,33-36,-40 52,0 0,0 0,1 2,1 0,-1 0,2 1,-1 1,1 1,20-7,-13 7,1 1,0 1,0 1,0 1,0 2,25 0,-3 4,-1 2,-1 3,1 1,-1 2,-1 1,71 32,-76-25,-1 1,0 2,-1 1,-2 2,55 50,-32-18,-3 3,52 72,-50-52,49 93,34 95,-63-117,64 162,-131-296,-9-17,1 0,-1 0,0 0,0 0,0 0,1 0,-1 0,0 0,0 0,0 0,1 0,-1-1,0 1,0 0,0 0,0 0,0 0,1 0,-1 0,0 0,0-1,0 1,0 0,0 0,0 0,1 0,-1 0,0-1,0 1,0 0,0 0,0 0,0-1,0 1,0 0,0 0,0 0,0 0,0-1,0 1,0 0,0 0,0 0,0-1,1-39,-1 35,-2-70,3-112,1 164,1 1,1 0,1 0,1 0,0 0,14-27,-6 22,2-1,1 2,1 0,23-25,2 4,50-42,-66 67,0 0,1 2,34-20,-48 33,-1 0,1 1,0 0,0 1,1 1,-1 0,1 1,0 1,26-1,-33 3,0 1,0 1,0-1,0 1,0 1,-1-1,1 2,-1-1,0 1,0 0,0 0,-1 0,1 1,-1 0,7 8,9 11,0 0,26 42,-21-29,29 40,85 155,-119-187,-1 1,-3 1,-1 1,-3 1,10 61,-16-58,-5-24,1-1,1 0,2 0,11 29,-12-48,-3-13,0-17,-2-341,-3 88,21 4,-16 253,0 0,1 0,1 1,0 0,1 0,1 0,16-27,-18 36,0 0,1 1,0 0,1 0,0 0,0 0,0 1,1 1,0-1,0 1,0 0,1 1,-1 0,1 0,18-4,-14 5,0 1,0 0,1 1,-1 0,0 1,0 1,1 0,-1 0,0 2,0-1,0 2,-1 0,1 0,17 10,-16-7,0 2,-1 0,0 0,0 1,-1 1,0 0,-1 0,0 2,-1-1,-1 1,14 23,35 92,-31-63,119 322,-117-287,-4 0,11 105,-33-178,-1-1,-1 41,-2-211,6 68,3 0,3 1,4 1,3 0,3 1,37-84,43-52,-75 163,1 2,48-59,-66 93,-1 1,1-1,0 2,1 0,0 0,13-7,-16 11,1 0,-1 1,1 0,0 0,0 1,1 0,-1 0,0 1,1 0,9 0,3 2,-1 1,1 0,-1 2,1 0,-1 1,-1 1,1 1,-1 1,0 0,0 2,-1 0,-1 1,17 13,6 9,-2 1,-1 3,-2 0,31 45,-24-25,55 98,17 69,-81-148,-3 0,31 127,-55-181,-4-17,-4-17,-4-11,-10-28,-2-5,-5-37,4 0,3-1,-3-126,19 189,1 0,2 1,0-1,2 1,2 0,0 0,2 0,2 1,0 1,2 0,1 1,1 0,1 1,37-45,-51 69,17-21,0 1,28-24,-39 39,0 1,0 0,1 1,0 0,0 1,0-1,0 2,1-1,-1 1,15-2,-13 4,0 0,0 1,1 0,-1 1,0 0,0 1,0 0,0 1,0 0,0 0,0 1,-1 1,18 10,-2 2,-1 0,0 2,-2 0,22 23,-36-32,0 1,-1-1,0 2,0-1,-1 1,-1 0,0 0,0 1,-1 0,-1 0,0 0,-1 1,-1-1,0 1,0-1,-2 1,0 15,3 36,-3-61,1 1,-1-1,1 0,0 0,1 0,-1 0,1 0,0-1,-1 1,2 0,-1-1,0 1,4 3,-5-7,0 1,0 0,-1-1,1 0,0 1,0-1,0 1,0-1,0 0,0 0,0 1,0-1,0 0,0 0,0 0,0 0,0 0,0 0,0-1,0 1,0 0,0 0,0-1,0 1,0-1,-1 1,1-1,0 1,0-1,0 1,0-1,-1 0,1 1,0-1,-1 0,1 0,-1 1,1-1,0-2,5-5,0 0,-1 0,4-11,-6 12,32-60,12-27,88-130,-105 179,-20 28,0 1,2 0,0 1,17-17,-25 28,1 1,-1-1,1 1,0 0,-1 0,1 0,1 1,-1 0,0 0,1 0,-1 1,1 0,-1 0,1 0,0 0,-1 1,1 0,11 2,-10-1,1 0,-1 1,1 0,-1 1,0 0,0 0,0 0,-1 1,1 0,-1 0,0 1,0-1,0 1,-1 1,0-1,0 1,0 0,-1 0,1 0,3 9,101 178,-40-69,245 478,-234-410,-69-160,-2 1,-1-1,-2 1,4 38,-10-69,0-1,0 0,0 0,1 0,-1 1,0-1,-1 0,1 0,0 1,0-1,0 0,-1 0,1 0,0 1,-1-1,0 0,1 0,-2 2,2-3,-1 0,1 0,-1 0,0 0,1 0,-1-1,1 1,-1 0,0 0,1 0,-1 0,1-1,-1 1,1 0,-1 0,1-1,-1 1,1 0,0-1,-1 1,1-1,-1 1,1-1,0 1,-1-1,-5-6,1 0,1 0,-8-13,0-10,0 0,2 0,1-1,2-1,1 1,1-1,0-63,4 64,2 0,1 0,2 1,1-1,1 1,19-56,-15 60,40-92,-42 101,1 0,1 1,1 0,19-23,-23 32,1 1,0-1,0 2,0-1,1 1,0 0,0 1,0 0,0 0,1 1,-1 0,1 1,0 0,15-1,-1 1,1 2,-1 0,0 2,45 8,-58-7,-1 0,1 0,-1 2,0-1,0 1,0 1,0 0,-1 0,0 0,-1 2,14 12,3 8,-1 0,20 35,-43-63,8 14</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1-28T06:02:04.629"/>
    </inkml:context>
    <inkml:brush xml:id="br0">
      <inkml:brushProperty name="width" value="0.2" units="cm"/>
      <inkml:brushProperty name="height" value="0.4" units="cm"/>
      <inkml:brushProperty name="color" value="#FFACD5"/>
      <inkml:brushProperty name="tip" value="rectangle"/>
      <inkml:brushProperty name="rasterOp" value="maskPen"/>
      <inkml:brushProperty name="ignorePressure" value="1"/>
    </inkml:brush>
  </inkml:definitions>
  <inkml:trace contextRef="#ctx0" brushRef="#br0">0 1505,'1'11,"1"1,0-1,0 0,1 0,1 0,8 17,-6-12,9 32,-1 14,28 79,-36-122,-1 0,-1 0,-1 1,2 32,-5-47,0-5,0 4,0-1,1 1,-1 0,1-1,-1 1,1 0,0-1,1 1,-1-1,0 0,3 4,-4-7,1 0,-1 0,0 1,1-1,-1 0,0 0,0 0,1 0,-1 0,0 0,1 0,-1-1,0 1,1 0,-1 0,0 0,0 0,1 0,-1 0,0 0,0-1,1 1,-1 0,0 0,0 0,1-1,-1 1,0 0,0 0,0 0,0-1,1 1,-1 0,0-1,0 1,0-1,5-11,-4 10,8-34,-2-1,-1-1,2-61,-2 18,-1 38,1 0,3 1,15-47,-13 60,0 0,2 1,1 0,1 1,22-28,-4 8,7-8,92-101,-116 140,1 1,0 1,0 1,2 0,0 2,0 0,1 1,0 0,1 2,28-8,-17 10,1 1,0 2,0 0,0 3,0 1,0 1,33 7,26 8,109 37,-38-1,288 139,-401-166,-1 3,-1 1,-2 3,-1 2,-2 1,-1 3,38 46,-73-77,0 1,-1 0,0 1,-1-1,0 1,7 21,-4-3,6 38,-10-154,-14-63,1-36,9 173,1 0,1 1,0-1,0 1,2 0,0-1,0 1,1 1,0-1,2 1,-1 0,1 0,1 1,17-21,2 7,0 1,2 1,1 1,0 2,1 1,2 2,-1 1,40-14,-47 22,-1 1,1 1,1 1,-1 1,1 1,-1 1,1 1,0 2,0 0,-1 2,1 1,34 10,-47-9,0 0,-1 2,1 0,-1 0,18 15,-9-7,-3-1,-1 1,-1 1,16 19,9 9,32 29,201 213,-271-282,17 16,-11-19,-9-1,0-1,1 1,-1-1,1 1,-1-1,0 1,1-1,-1 1,0-1,1 1,-1-1,0 0,0 1,0-1,0 0,1 1,-1-1,0-1,1-27,-1 0,-2 0,-5-36,-1-14,5 38,2 0,7-71,-3 96,0-1,1 1,0 0,2 0,0 0,0 1,2 0,0 0,15-21,5-1,46-47,-56 67,-1 1,2 0,0 1,33-18,-40 27,1 1,-1 0,1 1,-1 0,1 1,0 1,0 0,0 1,1 0,-1 1,0 0,0 1,22 4,-12 0,-1 1,0 1,0 1,0 1,-1 1,37 24,-30-15,-1 2,-1 1,-1 1,-1 1,-2 1,25 34,-33-41,1 0,0-1,1-1,1 0,1-1,30 19,-43-31,1-1,-1 1,1-1,-1-1,1 1,0-1,0 0,0 0,0-1,0 1,0-1,-1-1,1 1,0-1,0 0,0 0,0-1,-1 0,11-4,5-5,0 0,-1-2,31-23,-31 21,25-19,-2-2,57-60,-73 66,-3 0,0-1,-2-2,26-49,-37 62,-2 0,0 0,-1-1,-2 0,0 0,-1-1,-1 1,3-43,-7 10,-2-106,-7 112,6 36,0-1,0-17,2 24,-1 8,-3 19,-2 32,3 238,6-156,-1-121,0-1,1 1,0-1,1 0,0 0,6 14,37 75,-20-49,60 105,-2-1,94 191,-173-342,-1 1,0 0,0-1,0 2,-1-1,0 0,-1 1,0-1,0 1,0 0,-1-1,0 12,-1-8,-1 0,0 1,0-1,-2 0,1 1,-1-1,-1-1,0 1,0 0,-1-1,-7 11,-56 112,54-108,-1 0,-2-1,0-1,-2 0,0-2,-1 0,-36 28,14-18,15-9,-2-2,-44 24,22-22,-20 10,64-27,-1-1,1 1,0 0,0 0,1 0,-9 10,15-15,0 1,-1-1,1 0,0 0,0 0,0 0,0 0,0 1,-1-1,1 0,0 0,0 0,0 0,0 1,0-1,0 0,0 0,0 0,0 1,0-1,0 0,0 0,0 0,0 1,0-1,0 0,0 0,0 1,0-1,0 0,0 0,0 0,0 1,0-1,0 0,0 0,1 1,8 1,16-4,-23 2,54-8,78-7,-111 14,-1 2,1 0,-1 1,24 5,-28-3,-1 1,0 1,0 0,0 1,-1 1,0 1,0 0,-1 1,-1 0,25 23,-1 1,42 43,-70-66,-1 0,0 1,-1 0,0 0,9 20,0 5,5 13,28 87,-46-122,0 1,-1 0,-1 0,-1 0,0 0,-1 0,0 0,-2 0,0 0,-5 20,-2-4,-2-1,-27 57,31-74,-1-1,0 0,-1 0,-1 0,0-1,0-1,-1 0,-17 13,-12 4,5-3,-40 35,63-44,12-16,0 1,-1-1,1 1,0 0,0-1,0 1,0-1,0 1,0-1,0 1,0-1,0 1,0-1,0 1,1-1,-1 1,0-1,0 1,0-1,1 1,-1 0,2 0,0 1,0-1,0 1,0-1,0 0,0 0,0 0,0 0,1 0,-1-1,0 1,5 0,-3 0,29 5,52 18,-74-20,-1 1,1 0,-1 1,0 0,0 0,-1 1,1 0,11 14,-6-3,-1 0,-1 1,-1 1,0 1,-2-1,15 42,-5-13,-9-26,-2 2,0-1,-2 1,0 0,2 28,-1 14,11 146,-18-175,-1 0,-2 0,-12 62,-2-31,-4-1,-2 0,-3-2,-3-1,-2-1,-61 92,78-138,-2 0,0-1,-1-1,0 0,-2-1,0-1,0-1,-1 0,-1-2,0 0,-1-1,-32 11,2-5,-1-3,0-1,0-3,-64 3,-110-1,169-12,-110-15,157 14,-1 0,0-1,1 0,-1 0,-9-6,15 7,1-1,0 0,0 0,0 0,0 0,0-1,0 1,1-1,0 0,0 0,0-1,-4-8,0 1,4 4,0 1,-1-1,-1 1,1 0,-1 1,-10-12,15 18,0 0,0 0,0-1,0 1,-1 0,1 0,0 0,0 0,0 0,-1 0,1 0,0 0,0-1,0 1,-1 0,1 0,0 0,0 0,-1 0,1 0,0 0,0 0,0 0,-1 0,1 1,0-1,0 0,-1 0,1 0,0 0,0 0,0 0,-1 0,1 0,0 1,0-1,0 0,0 0,0 0,-1 0,1 1,0-1,-5 14,3 17,9 61,-3-69,-2 0,-1-1,0 1,-2 0,-1 0,-8 42,0-30,-2-1,-2-1,-1 1,-1-2,-2-1,-40 56,38-63,-1 0,0-2,-2 0,0-2,-2 0,0-2,-1 0,-36 17,17-15,0-1,-2-2,0-2,-69 11,41-14,0-4,-92-2,131-6,0-2,-53-10,73 9,1-1,-1 0,1-1,1-1,-1 0,1-2,0 1,-14-11,-12-14,2-2,2-1,-60-74,-75-132,137 190,25 37,4 6,0-1,-1 1,1 0,-2 1,1 0,-1 0,-14-12,20 19,0 0,1-1,-1 1,1-1,-1 1,0 0,1-1,-1 1,0 0,1 0,-1 0,0-1,0 1,1 0,-1 0,0 0,1 0,-1 0,0 0,0 0,1 1,-1-1,0 0,1 0,-1 1,0-1,1 0,-2 1,1 0,1 0,-1 0,0 0,0 0,1 1,-1-1,1 0,-1 0,1 1,0-1,0 0,-1 0,1 1,0 1,0 6,0 0,1 0,2 13,7 26,-3 1,-2 0,-3 99,-3-135,-2 0,0 0,0-1,-1 1,0-1,-1 0,-1 0,0 0,-1-1,0 1,0-2,-1 1,-10 9,-9 7,-1-1,-1-1,-40 25,38-30,-1-1,-1-2,0-2,-2 0,1-3,-2-1,1-1,-2-2,1-2,-1-1,0-2,-66-3,85-2,0 0,0-2,0 0,1-2,0 1,0-2,0 0,1-2,-25-15,-10-11,-67-63,60 49,33 25,0 0,-30-40,48 55,7 9,0-1,-1 1,1-1,0 1,-1 0,1-1,0 1,-1 0,1-1,-1 1,1 0,0-1,-1 1,1 0,-1 0,1 0,-1 0,1-1,-1 1,1 0,-1 0,1 0,-1 0,1 0,-1 0,1 0,-1 0,1 0,-1 0,1 0,-1 1,1-1,-1 0,1 0,-1 0,1 1,-1-1,1 0,0 1,-1-1,1 0,0 1,-1-1,1 0,0 1,-1-1,1 1,0-1,-1 1,1-1,0 0,0 1,0-1,0 1,-1 0,-12 37,9-23,1-8,0-1,-1 1,0-1,1 0,-2 0,1 0,-1-1,0 1,0-1,0 0,-1-1,-7 6,3-5,1 0,-1 0,-1-1,1 0,0 0,-1-1,-14 2,-10-2,0-1,0-1,-67-8,50-1,1-2,1-3,0-1,-67-31,105 40,0 0,0 0,1-1,0-1,-17-13,24 16,-1 0,1-1,0 0,0 0,0 0,1 0,-1 0,2-1,-1 0,0 1,1-1,0 0,-2-10,-9-52,2 0,4-1,1-108,8 160,0 0,1 1,0-1,1 0,1 1,1 0,0 0,2 1,10-19,-11 22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7T05:03:27.400"/>
    </inkml:context>
    <inkml:brush xml:id="br0">
      <inkml:brushProperty name="width" value="0.035" units="cm"/>
      <inkml:brushProperty name="height" value="0.035" units="cm"/>
    </inkml:brush>
  </inkml:definitions>
  <inkml:trace contextRef="#ctx0" brushRef="#br0">19 1 24575,'-6'22'0,"2"1"0,0 0 0,2 0 0,0 0 0,3 29 0,-2-10 0,0 270 0,2-162 0,-1-134 0,0 1 0,1 0 0,1-1 0,1 1 0,0-1 0,8 21 0,-10-35 0,-1 0 0,1-1 0,0 1 0,0-1 0,0 1 0,0-1 0,1 1 0,-1-1 0,0 0 0,1 0 0,-1 0 0,1 1 0,-1-1 0,1-1 0,-1 1 0,1 0 0,0 0 0,-1-1 0,1 1 0,0 0 0,0-1 0,-1 0 0,1 1 0,0-1 0,0 0 0,0 0 0,0 0 0,-1 0 0,1 0 0,0-1 0,0 1 0,0-1 0,-1 1 0,1-1 0,2 0 0,7-3 0,0-1 0,0 0 0,-1-1 0,12-7 0,-16 9 0,63-34 0,-43 26 0,41-28 0,-60 35 0,0-1 0,0 0 0,-1 0 0,1 0 0,-1-1 0,-1 0 0,1 0 0,-1-1 0,7-13 0,-8 11-227,1 1-1,1 0 1,-1 0-1,1 1 1,9-10-1,0 2-6598</inkml:trace>
  <inkml:trace contextRef="#ctx0" brushRef="#br0" timeOffset="1424.25">829 105 24575,'0'0'-8191</inkml:trace>
  <inkml:trace contextRef="#ctx0" brushRef="#br0" timeOffset="2598.48">829 107 24575,'-5'0'0,"0"1"0,1 0 0,-1 0 0,0 1 0,0-1 0,1 1 0,-7 3 0,-8 3 0,-273 104 0,287-110 0,0 0 0,0 1 0,0-1 0,0 1 0,0 0 0,1 1 0,-8 7 0,10-9 0,1-1 0,0 1 0,0 0 0,0 0 0,0 0 0,0 0 0,0 0 0,0 1 0,1-1 0,-1 0 0,1 0 0,-1 0 0,1 1 0,0-1 0,0 0 0,0 0 0,0 0 0,1 1 0,-1-1 0,0 0 0,1 0 0,1 4 0,49 138 0,-27-77 0,-12-35 0,13 55 0,-19-44 0,-6-35 0,0 0 0,1 0 0,1 1 0,-1-1 0,1 0 0,1 0 0,-1 0 0,7 13 0,-7-19 0,0-1 0,0 1 0,-1 0 0,1 0 0,0-1 0,0 0 0,0 1 0,1-1 0,-1 0 0,0 0 0,0 0 0,1 0 0,-1 0 0,1-1 0,-1 1 0,1-1 0,-1 1 0,5-1 0,6 0 0,1 0 0,18-3 0,-7 0 0,-22 3 0,0 1 0,0-2 0,0 1 0,0 0 0,0 0 0,0-1 0,0 0 0,0 0 0,0 1 0,0-2 0,0 1 0,-1 0 0,1-1 0,0 1 0,-1-1 0,1 0 0,-1 1 0,1-1 0,-1 0 0,0-1 0,0 1 0,0 0 0,0-1 0,-1 1 0,1-1 0,-1 1 0,1-1 0,-1 0 0,2-4 0,11-19-227,1 2-1,2 0 1,0 0-1,2 2 1,38-36-1,-49 48-6598</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1-28T06:01:49.316"/>
    </inkml:context>
    <inkml:brush xml:id="br0">
      <inkml:brushProperty name="width" value="0.2" units="cm"/>
      <inkml:brushProperty name="height" value="0.4" units="cm"/>
      <inkml:brushProperty name="color" value="#FFACD5"/>
      <inkml:brushProperty name="tip" value="rectangle"/>
      <inkml:brushProperty name="rasterOp" value="maskPen"/>
      <inkml:brushProperty name="ignorePressure" value="1"/>
    </inkml:brush>
  </inkml:definitions>
  <inkml:trace contextRef="#ctx0" brushRef="#br0">734 1,'-11'0,"0"2,1-1,-1 1,1 1,0 0,-1 0,1 1,1 1,-1 0,-10 6,-14 11,-40 35,72-55,-61 55,2 3,-68 86,46-49,28-39,-31 38,83-92,0 1,1 0,-1 0,1 0,0 0,0 0,0 0,1 1,0-1,0 1,0-1,1 1,0-1,0 1,0-1,1 1,0-1,0 0,0 1,0-1,1 0,0 0,0 1,4 4,1 4,2 1,0-1,0-1,1 1,1-2,21 21,-17-21,1 0,1-2,-1 1,2-2,-1 0,1-1,1-1,-1-1,1 0,0-2,1 0,-1-1,1-1,25 0,-39-3,1 0,0 0,-1-1,1 1,-1-1,0-1,0 1,0-1,7-4,-5 2,0 1,0 1,0 0,9-3,-17 6,1 0,0-1,0 1,0 0,0 0,0 0,-1-1,1 1,0 0,0 0,0 0,0 0,0 0,0 1,-1-1,1 0,0 0,0 1,0-1,0 0,-1 1,1-1,0 1,1 0,-2 0,0 0,1 0,-1-1,0 1,0 0,0 0,0 0,0 0,0 0,-1 0,1 0,0-1,0 1,0 0,-1 0,1 0,-1 0,1-1,-1 2,-3 5,-1 0,0 0,-11 11,-44 38,-41 45,87-86,2 1,0 1,1 0,0 0,-8 22,-5 16,4 2,1 0,4 1,1 1,4 1,2-1,2 1,3 61,3-115,1-1,-1 1,1 0,0 0,1-1,-1 1,1-1,0 1,0-1,1 0,0 0,0 0,0 0,0 0,1-1,0 1,0-1,7 6,-3-5,-1 0,1-1,0 0,0 0,0-1,0 0,1 0,-1-1,1 0,0 0,12 0,-6-1,0 1,1-2,-1 0,0-1,1-1,-1 0,0-1,0 0,-1-2,1 1,-1-2,23-12,4-8,-30 17,0 2,1-1,0 2,0-1,0 2,15-5,-26 10,0-1,0 1,0 0,1 0,-1 0,0 0,0 0,0 0,0 1,1-1,-1 0,0 1,0-1,0 0,0 1,0-1,0 1,0 0,0-1,0 1,0 0,0 0,0-1,-1 1,1 0,0 0,0 0,-1 0,1 0,-1 0,1 0,-1 0,1 0,-1 1,0-1,1 0,-1 0,0 0,0 2,2 8,-1 0,0-1,-1 18,0-12,2 8,1 1,1-1,1 0,1-1,1 1,11 22,1-4,1-2,34 51,-23-47,2-1,2-1,2-2,1-2,2-2,45 32,-25-26,2-2,2-3,128 53,-146-72,1-3,0-1,63 9,-81-19,1-1,-1-1,1-2,-1-1,1-1,50-11,-65 10,-1-2,0 0,1-1,-2 0,1-1,13-9,-18 10,-1 0,0-1,0 0,0-1,-1 1,0-1,0-1,-1 1,8-15,6-21,-2 0,-2-1,-2-1,-1 0,10-88,-22 130,-1 1,1-1,-1 0,1 0,1 1,-1-1,3-4,-4 7,1 0,-1 0,1 1,0-1,-1 0,1 1,0-1,0 1,-1-1,1 1,0-1,0 1,0 0,-1-1,1 1,0 0,0 0,0 0,0 0,0-1,0 1,0 0,0 0,-1 1,1-1,0 0,0 0,0 0,0 1,0-1,0 0,-1 1,1-1,0 1,1 0,28 16,0 1,50 42,-12-9,-42-33,388 251,-399-261,159 82,-144-77,2-1,-1-2,62 12,-56-15,1-2,-1-2,1-1,56-6,-79 3,-1-1,0-1,0-1,0 0,0 0,-1-2,0 0,0 0,0-1,-1-1,1 0,-2 0,0-1,20-20,-18 13,0 0,-1-1,-1 0,0-1,-2 0,0 0,-1-1,0 0,-2-1,0 0,-2 0,0 0,2-30,-2 1,7-114,-11 143,-1-1,-1 1,-1-1,-1 1,-12-37,10 40,2 9,1 0,0 0,1-1,-1 1,2-1,-2-9,3 18,0 0,0 0,0 0,0 0,0 0,0-1,0 1,0 0,0 0,0 0,1 0,-1 0,0 0,0-1,0 1,0 0,0 0,0 0,0 0,0 0,0 0,0 0,1 0,-1 0,0-1,0 1,0 0,0 0,0 0,0 0,0 0,1 0,-1 0,0 0,0 0,0 0,0 0,0 0,1 0,-1 0,0 0,0 0,0 0,0 0,0 0,0 0,1 0,-1 0,0 1,0-1,0 0,0 0,0 0,12 7,10 13,-22-20,44 38,2-2,64 38,6 4,37 39,37 28,-137-109,98 51,-132-78,1-1,0 0,0-1,39 7,-50-13,-1 1,0-2,0 1,1-1,-1-1,0 0,1 0,-1 0,0-1,0 0,0-1,0 0,0 0,-1 0,10-7,-2-1,1-2,-1 0,-1 0,-1-2,0 1,0-2,16-28,-9 10,-2-2,24-65,-35 79,-1 1,-1 0,-1-1,-1 0,-1 0,-1 0,0-1,-5-33,3 51,0 0,0 0,-1 0,1 0,-1 0,0 1,-5-8,6 10,0 0,0 0,-1 0,1 0,-1 0,1 1,-1-1,0 0,1 1,-1 0,0-1,0 1,0 0,0 0,0 0,-1 0,1 1,-4-2,6 2,-1 0,0 0,1 1,-1-1,1 0,-1 0,1 0,-1 1,1-1,-1 0,1 0,-1 1,1-1,-1 1,1-1,-1 0,1 1,0-1,-1 1,1-1,0 1,-1-1,1 1,0-1,0 1,-1-1,1 1,0 0,0-1,0 1,0-1,0 1,0 0,0-1,0 1,0-1,0 1,0-1,0 1,0 0,1-1,-1 2,7 28,10 5,2 0,1-1,1-1,29 33,-26-33,311 399,-256-332,-49-62,1-1,41 35,-59-60,2-1,-1 0,1-1,1 0,0-1,0-1,1-1,31 10,-23-11,1 0,1-2,-1-1,1-1,-1-1,30-4,-38 2,-1-2,1 0,-1-2,0 1,0-2,0 0,-1-1,0-1,0-1,14-10,-3-1,-2-2,0-1,-1-1,-1-1,-2-1,0 0,20-38,-2-5,57-141,-74 154,19-79,-35 111,-2-1,0 0,-1 0,-2 0,-3-49,2 72,-1-1,1 1,-1 0,0-1,0 1,0 0,0 0,-2-3,0 4,5 12,0-5,1 1,-1-1,2 0,-1 0,0-1,1 1,0-1,6 6,43 39,-37-37,64 55,139 90,-155-118,2-4,139 55,-184-83,1-2,-1 0,1-2,0 0,0-1,40 0,-46-4,0-1,1 0,-1-1,0-1,-1 0,1-1,-1-1,0 0,28-17,-14 4,0-1,-1-1,-1-2,31-33,-47 43,-1-1,-1 0,0 0,-1-1,-1 0,0-1,-1 0,0 0,5-32,-5 16,-2 0,-1 0,-2-1,-3-40,-1 58,0 1,-1-1,0 1,-1 0,-1 0,0 0,-1 1,0 0,-1 0,-16-19,8 18,10 13,5 12,6-1,-1 0,1 0,1-1,0 1,0-1,1 0,15 15,-9-9,24 28,221 242,-220-249,2-1,2-2,1-1,1-3,59 30,-81-48,0-1,1-1,36 9,-49-16,1-1,0 1,0-2,0 1,0-2,0 1,-1-2,1 1,0-2,15-4,6-5,0-2,0 0,-1-3,46-32,-28 13,79-77,-115 101,-1-1,0-1,-1 0,-1 0,16-30,-21 34,-1 0,0-1,0 0,-1 0,-1 0,0 0,-1-1,0 1,0-1,-2-13,0 7,-1 1,-1-1,-1 1,-7-25,8 34,-1-1,0 1,0 0,-1 0,0 0,0 0,-1 1,0 0,0 0,-10-7,16 13,-1 0,1 1,-1-1,0 1,0-1,1 1,-1-1,0 1,0-1,0 1,1 0,-1-1,0 1,0 0,0 0,0 0,0-1,-1 1,1 1,1-1,0 0,-1 0,1 1,0-1,-1 0,1 1,0-1,-1 0,1 1,0-1,0 0,-1 1,1-1,0 1,0-1,0 0,0 1,0-1,-1 1,1-1,0 1,0-1,0 1,0 0,0 2,1 1,-1-1,0 0,1 1,0-1,0 0,0 1,3 5,17 23,2 0,1-2,2 0,31 27,-44-44,59 59,112 87,-158-140,0-1,2-1,0-1,0-2,2-1,-1-1,2-2,55 12,-67-18,1-1,0-1,0-1,0-1,0-1,0 0,-1-2,1 0,24-8,-25 6,9-4,48-20,-67 25,0-1,0-1,-1 1,1-2,-1 1,-1-1,1 0,11-15,-8 6,0-1,-2 1,0-2,0 1,-2-1,0-1,-1 1,-1-1,4-28,-4-4,-1 0,-5-67,2 117,4 8,8 17,3 3,12 11,1-2,63 59,-34-36,6 9,7 8,121 101,-183-170,29 23,50 30,-74-53,-1 0,1 0,0-1,1-1,-1-1,1 0,0 0,17 0,-14-2,0-1,0-1,0-1,0-1,29-5,-36 4,-1-1,1 1,-1-2,0 1,0-1,-1-1,1 0,-1 0,0-1,11-11,-7 4,0-1,0-1,-2 0,0-1,16-33,-7 4,17-55,-29 68,-1 0,-2-1,2-52,-3 35,-1 20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8T06:48:55.446"/>
    </inkml:context>
    <inkml:brush xml:id="br0">
      <inkml:brushProperty name="width" value="0.2" units="cm"/>
      <inkml:brushProperty name="height" value="0.2" units="cm"/>
      <inkml:brushProperty name="color" value="#EEB3A6"/>
      <inkml:brushProperty name="inkEffects" value="rosegold"/>
      <inkml:brushProperty name="anchorX" value="-260324.875"/>
      <inkml:brushProperty name="anchorY" value="-143922.4375"/>
      <inkml:brushProperty name="scaleFactor" value="0.49846"/>
    </inkml:brush>
  </inkml:definitions>
  <inkml:trace contextRef="#ctx0" brushRef="#br0">99 1351 24575,'0'0'0,"0"-7"0,-4-10 0,0-7 0,-4-3 0,-3 0 0,1 1 0,1-3 0,-2-2 0,3 2 0,1-7 0,3 3 0,1 1 0,2 0 0,-3 7 0,0-2 0,1 3 0,0-3 0,1 1 0,1 2 0,0 1 0,1 1 0,0 1 0,0-3 0,0-4 0,0 1 0,0 0 0,1 2 0,-1 2 0,0 2 0,0 0 0,0 1 0,0 1 0,3 3 0,1 1 0,4 0 0,3-1 0,4 3 0,1-1 0,3 3 0,0-5 0,1 3 0,0 2 0,1 3 0,-5-1 0,0 3 0,3 1 0,2 1 0,0 2 0,0 1 0,0-3 0,0 0 0,3 0 0,0 1 0,0 1 0,-1-3 0,-1 0 0,-1 1 0,-1 0 0,4 2 0,-1 1 0,1 0 0,-2 5 0,4 0 0,-1 0 0,3 4 0,-1-1 0,3-2 0,2 3 0,-1-1 0,-3-1 0,-2-2 0,-6 2 0,-2-1 0,-2 4 0,0-1 0,1-2 0,1 2 0,0 3 0,1 2 0,0 3 0,0-2 0,1 1 0,0-3 0,-1-3 0,-3 0 0,-1-2 0,1 3 0,-3 1 0,0 0 0,-3 1 0,1-2 0,-2 1 0,2-2 0,-3 3 0,3-3 0,-3 1 0,3-1 0,-2 2 0,1-2 0,-1 5 0,-2-5 0,-2-6 0,-2-7 0,-1-6 0,-2-5 0,0-2 0,0-3 0,-1-1 0,1 0 0,0 1 0,3-1 0,5 1 0,0 0 0,3 0 0,-2 1 0,3 3 0,-2 1 0,5 3 0,2 0 0,-2-1 0,2-2 0,-5-1 0,2 2 0,-4-1 0,1 4 0,-2-2 0,1 4 0,3 2 0,1-2 0,-1-1 0,1-4 0,1 3 0,1-3 0,1 0 0,2 1 0,0 0 0,4 2 0,1 3 0,0 3 0,-1 2 0,-1 2 0,3 0 0,4 1 0,2 1 0,4-1 0,2 5 0,-2-1 0,0 1 0,-3 2 0,-4-1 0,-2 4 0,-3-2 0,2 3 0,-2 1 0,4 3 0,0 2 0,-6 2 0,3 0 0,-2 1 0,0-4 0,3 0 0,-4 4 0,-1-4 0,-1 2 0,-4-1 0,-1-3 0,-3 0 0,1-3 0,0 1 0,3 1 0,1 5 0,2 7 0,1 0 0,0 2 0,-4 2 0,1-2 0,0 3 0,1-1 0,-4-3 0,1-5 0,-3-3 0,5-4 0,-3-1 0,2-4 0,-3-7 0,-3-6 0,-3-5 0,-2-10 0,-3-3 0,0-1 0,-1-1 0,-1 1 0,0 1 0,1 0 0,3 2 0,1 0 0,0 0 0,0 1 0,2-5 0,3 1 0,4 0 0,2 0 0,3-6 0,1 3 0,1 2 0,0 2 0,-4 1 0,-4 0 0,-3-2 0,-1 4 0,2 3 0,3 2 0,-2 0 0,1 2 0,6 0 0,2-2 0,2 3 0,-5-5 0,9-6 0,-5-2 0,4 0 0,4 0 0,-1 5 0,2 5 0,-5 1 0,2 4 0,2 3 0,7-2 0,6 2 0,2 2 0,1 1 0,4 1 0,6 1 0,-5 0 0,9 5 0,-6 1 0,-2-1 0,-9 4 0,-6-2 0,-7 4 0,-5-2 0,-3 3 0,-2-2 0,0 5 0,-1 3 0,-4 2 0,4-2 0,5-1 0,1-3 0,0 0 0,0 1 0,-2 1 0,-4 2 0,-1-3 0,-5 0 0,-4 1 0,2-2 0,-4 0 0,-1 2 0,-2 0 0,3-2 0,-1 2 0,3 7 0,3 3 0,3 0 0,2 0 0,-2-2 0,2 0 0,-4-2 0,-3-1 0,-3 0 0,-3 0 0,2-5 0,-1 1 0,0-1 0,3-3 0,-2 1 0,8 1 0,-1 1 0,-2 6 0,-2-7 0,-2-11 0,-3-12 0,-2-11 0,0-5 0,-1-6 0,3 0 0,1 1 0,-1 3 0,0-2 0,3 3 0,0-7 0,-2 2 0,4 5 0,-2 3 0,0 2 0,2 2 0,2 1 0,4-1 0,1 1 0,3 3 0,1 4 0,-3-1 0,0 0 0,4 3 0,5-3 0,4 3 0,1 1 0,2 3 0,2 3 0,3 0 0,0 2 0,13 0 0,9 0 0,1 1 0,5 3 0,-4 4 0,-4 0 0,-10 0 0,-8 1 0,-4 3 0,-6 3 0,-3 1 0,-4-2 0,7-3 0,-6 1 0,-4 1 0,-2 1 0,0 2 0,-5 2 0,1 4 0,-3 1 0,0 1 0,-1-1 0,-3-1 0,-1 0 0,-3-2 0,3-4 0,0 0 0,-1 3 0,3 5 0,-1 1 0,3 4 0,-1 7 0,-2 0 0,3 0 0,1 2 0,0 4 0,-2-3 0,2 0 0,-3 0 0,-1-1 0,-1 4 0,-3 1 0,-1 0 0,0-5 0,-1-1 0,-1 0 0,1-1 0,0-2 0,-1-5 0,1-2 0,0 0 0,-4-6 0,0-1 0,0 3 0,1-1 0,-4 3 0,-2 5 0,0-1 0,2-1 0,-3-7 0,-1-1 0,0-2 0,3-1 0,2-7 0,6-8 0,6-8 0,2-5 0,3-5 0,2-7 0,0-1 0,1-1 0,-3-4 0,1-2 0,2-3 0,1 6 0,-2-2 0,1 7 0,5 6 0,2-5 0,0 4 0,1 3 0,-5 1 0,0-1 0,-1 3 0,1 4 0,-3-2 0,0-1 0,4-3 0,6-1 0,1-3 0,5 4 0,6 2 0,7 1 0,-2 2 0,1 3 0,-1 2 0,-1-2 0,0 1 0,-5 1 0,-4 0 0,4 3 0,-3 3 0,-3 2 0,-2 0 0,-3 3 0,-3 4 0,4 2 0,2 3 0,0 2 0,3 2 0,3 3 0,-2-2 0,5 3 0,-1-1 0,0-3 0,-6-2 0,-4-5 0,-3 4 0,-6 1 0,-1-3 0,-5 0 0,-2 1 0,0 1 0,-2 1 0,3 0 0,-2 1 0,-2 0 0,0 1 0,-3 0 0,-1-1 0,0 1 0,-1 3 0,0 5 0,-1 0 0,1-1 0,0-18 0,-4-21 0,0-10 0,0-10 0,-3-6 0,0-10 0,2-6 0,1-8 0,1 1 0,1 8 0,6-3 0,3 4 0,5 0 0,4-2 0,2-4 0,5-2 0,1 6 0,4 5 0,0 4 0,2 7 0,3 10 0,2 5 0,2 5 0,1 4 0,5 2 0,0 2 0,1 4 0,3 2 0,3 2 0,6 2 0,4 4 0,1 4 0,-4 5 0,8 10 0,0-1 0,-4 6 0,6 10 0,3 4 0,-4 2 0,6-3 0,-6-1 0,-14-6 0,-10-4 0,-10-3 0,-7-4 0,-4-6 0,-3-2 0,-5 0 0,-4 0 0,5 1 0,-3 2 0,-2 0 0,-3 1 0,2-3 0,-2 3 0,-1 1 0,3 0 0,-2 1 0,3-1 0,-2 1 0,4-1 0,-3-1 0,7 5 0,-2 0 0,-3-1 0,3 0 0,-4-1 0,-2-5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8T06:49:05.509"/>
    </inkml:context>
    <inkml:brush xml:id="br0">
      <inkml:brushProperty name="width" value="0.2" units="cm"/>
      <inkml:brushProperty name="height" value="0.2" units="cm"/>
      <inkml:brushProperty name="color" value="#EEB3A6"/>
      <inkml:brushProperty name="inkEffects" value="rosegold"/>
      <inkml:brushProperty name="anchorX" value="-269582.90625"/>
      <inkml:brushProperty name="anchorY" value="-144977.82813"/>
      <inkml:brushProperty name="scaleFactor" value="0.49846"/>
    </inkml:brush>
  </inkml:definitions>
  <inkml:trace contextRef="#ctx0" brushRef="#br0">21 1350 24575,'0'0'0,"0"-3"0,-4-1 0,0-4 0,-1-3 0,2-4 0,1-1 0,0-3 0,1 0 0,9 3 0,4 0 0,4-1 0,-1 1 0,1-2 0,1 3 0,-3 1 0,0-2 0,1 0 0,1-5 0,1 3 0,-3-1 0,1 5 0,-4-1 0,2 4 0,0-1 0,6-5 0,2 3 0,4-3 0,-2 0 0,-2 4 0,0-2 0,-1 0 0,-1 3 0,0 3 0,0 3 0,-4-2 0,1-1 0,-1 0 0,1 2 0,1 1 0,1 3 0,1 1 0,8 1 0,4 5 0,1 4 0,2 1 0,2 7 0,9 5 0,-7 4 0,1 3 0,-2 1 0,9 2 0,-4 3 0,-8 1 0,-5 2 0,-5-3 0,-7-3 0,-5-3 0,-2 0 0,-3-2 0,-3 2 0,3-5 0,2-2 0,3 3 0,3-1 0,2-1 0,-2 0 0,0-5 0,-2-8 0,-14-10 0,1 1 0,0 1 0,0-1 0,1 0 0,-1 0 0,0 0 0,0 0 0,0 0 0,0 0 0,1 0 0,-1 0 0,0 0 0,0 0 0,0 0 0,0 0 0,1 0 0,-1 0 0,0 0 0,0 0 0,0 0 0,0-1 0,1 1 0,-1 0 0,0 0 0,0 0 0,0 0 0,0 0 0,0 0 0,0 0 0,1 0 0,-1-1 0,0 1 0,0 0 0,0 0 0,0 0 0,0 0 0,0 0 0,0-1 0,0 1 0,0 0 0,0 0 0,1 0 0,-1 0 0,0-1 0,-2-10 0,-3-10 0,-1-4 0,-3-5 0,1-4 0,-3 2 0,1-2 0,3 3 0,2 2 0,1-4 0,3 1 0,4 3 0,5 3 0,1 1 0,2 7 0,-1 2 0,2 0 0,2 0 0,2-1 0,1 4 0,2-2 0,7-3 0,6-2 0,4-1 0,2-9 0,-2 1 0,4 0 0,1 6 0,-8 2 0,-4 6 0,0 5 0,-4 4 0,-1 3 0,-2 2 0,-1 1 0,-1 1 0,-1 0 0,0 0 0,1 4 0,-1 3 0,4 5 0,0 2 0,1 3 0,3 5 0,-5 1 0,7 0 0,2 3 0,0 0 0,2 2 0,-6-1 0,-6-1 0,-4-3 0,-5-1 0,0-6 0,-4 3 0,2 0 0,-3 0 0,3-4 0,-9-17 0,-1 1 0,0 0 0,1 0 0,-1 1 0,1-1 0,-1 0 0,0 0 0,1 1 0,-1-1 0,1 0 0,-1 0 0,1 0 0,-1 0 0,1 0 0,-1 0 0,1 0 0,-1 0 0,0 0 0,1 0 0,-1 0 0,1 0 0,-1 0 0,1 0 0,0 0 0,10-12 0,-3-12 0,-2-7 0,-2-10 0,-2-3 0,3 2 0,-1-2 0,3-4 0,4 4 0,-1 6 0,-2 6 0,2 4 0,2-3 0,14 2 0,2 6 0,2 2 0,-1 2 0,2-4 0,1 1 0,-1 0 0,1 4 0,1 1 0,-1-3 0,0 3 0,6 3 0,-2 5 0,0 3 0,5-1 0,-3 2 0,4 1 0,0 2 0,-4 0 0,7 9 0,4 5 0,0 4 0,3 6 0,2 2 0,-3 5 0,-1 3 0,-4 3 0,-3 6 0,-5-6 0,-7-7 0,-3-9 0,-5 0 0,-2 3 0,-6 0 0,4 4 0,-1 0 0,2 4 0,3 2 0,-3 2 0,-4 3 0,-1 1 0,0 12 0,-3-2 0,-4-4 0,2-3 0,-3-5 0,-1-2 0,1 0 0,-1-3 0,-1-11 0,-1-11 0,-2-14 0,0-13 0,-2-5 0,0-8 0,0-11 0,11-7 0,1-6 0,4-4 0,5-5 0,2-1 0,5 0 0,7-2 0,3 4 0,-1 10 0,1 6 0,-8 5 0,0-2 0,4 7 0,-2-4 0,-2 4 0,1 0 0,-2 8 0,1 5 0,2 6 0,-6 3 0,-2 4 0,2 4 0,5 4 0,0 1 0,7 2 0,2 0 0,1 1 0,-4 3 0,0 1 0,0 3 0,0 3 0,1 0 0,-1 2 0,6 9 0,-1 6 0,1 9 0,-4-3 0,-5 1 0,-2-3 0,-7 0 0,-3-2 0,-3-4 0,-1-1 0,0-3 0,-4 6 0,-4 4 0,1 3 0,1 7 0,-3-3 0,3-3 0,-3-1 0,-2-4 0,-2-3 0,-2-4 0,7-1 0,-2 1 0,0 0 0,-2-1 0,-2-1 0,-1-1 0,-2 0 0,0-9 0,-1-12 0,-4-9 0,-1-13 0,1-6 0,1-9 0,-4-3 0,2-3 0,0 4 0,1 4 0,1 2 0,2-1 0,0-4 0,1 2 0,0-1 0,8 4 0,8-1 0,5 4 0,1 2 0,6 0 0,-1 5 0,-1 3 0,3 1 0,-2 5 0,2-1 0,-1 1 0,-1-1 0,5 2 0,-2-4 0,3-2 0,-2-1 0,-3 4 0,1-1 0,-1 1 0,1 3 0,-1 3 0,1 0 0,-1 2 0,6-1 0,3 1 0,5 2 0,1 2 0,1 1 0,3 2 0,-4 4 0,-2 5 0,-1 4 0,-1 4 0,-5-2 0,-3 2 0,-9 4 0,-2 1 0,1 5 0,-1 3 0,5 5 0,7 2 0,4 2 0,0-2 0,-7-1 0,8 1 0,-7 1 0,-7-4 0,-2-3 0,-3-3 0,-5-4 0,-4-1 0,1-2 0,-4-1 0,-1 0 0,3-4 0,-2 0 0,-2 0 0,0-7 0,-2-10 0,-1-12 0,3-10 0,0-3 0,0-6 0,-1-6 0,-1-2 0,-1-2 0,4 4 0,-1 1 0,0 0 0,3 5 0,0 3 0,-2 0 0,-1 3 0,3-2 0,2 2 0,4 2 0,-2-3 0,-1 2 0,-3 1 0,1 2 0,3-3 0,2 5 0,2 1 0,6 2 0,2 3 0,0 1 0,0-1 0,0 0 0,-2-6 0,4 3 0,3 0 0,0 3 0,2 4 0,7 1 0,6 2 0,2 2 0,1 2 0,-2 2 0,4 1 0,5 5 0,4 8 0,2 9 0,-3-1 0,5 1 0,-5 4 0,-3 0 0,-5-1 0,-7-1 0,-3-1 0,2 0 0,-4 2 0,0 3 0,-4-3 0,0 3 0,-2-2 0,-7 6 0,1 0 0,-2-1 0,-1-3 0,0 1 0,-1-5 0,0 2 0,-1 2 0,4 0 0,1-2 0,-5-1 0,0-1 0,-5 2 0,-4-1 0,-4 0 0,-3-1 0,-1-2 0,1-4 0,1-1 0,-1 0 0,-1 0 0,0 1 0,-1 1 0,-1 4 0,0 5 0,0 1 0,4 3 0,0-2 0,0-1 0,-1-3 0,0-6 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8T06:49:25.411"/>
    </inkml:context>
    <inkml:brush xml:id="br0">
      <inkml:brushProperty name="width" value="0.2" units="cm"/>
      <inkml:brushProperty name="height" value="0.2" units="cm"/>
      <inkml:brushProperty name="color" value="#EEB3A6"/>
      <inkml:brushProperty name="inkEffects" value="rosegold"/>
      <inkml:brushProperty name="anchorX" value="-286237.59375"/>
      <inkml:brushProperty name="anchorY" value="-148774.5625"/>
      <inkml:brushProperty name="scaleFactor" value="0.49846"/>
    </inkml:brush>
  </inkml:definitions>
  <inkml:trace contextRef="#ctx0" brushRef="#br0">20 3092 24575,'0'0'0,"0"6"0,0 19 0,-4 11 0,0 18 0,0 20 0,1 4 0,0 1 0,2 1 0,4-4 0,1-9 0,0-12 0,-1-8 0,4-6 0,-1-6 0,2-10 0,0-5 0,2-3 0,-1-1 0,2 1 0,-2-1 0,2 2 0,-2 0 0,-2 1 0,2-3 0,-2-1 0,2 1 0,3 0 0,2-2 0,3-4 0,1-3 0,1-3 0,0-2 0,5-1 0,0-2 0,0 1 0,3-5 0,-1-4 0,0-3 0,-6-8 0,-6-1 0,-1 1 0,0 5 0,-3 0 0,2 1 0,-3-6 0,-3 0 0,-1-2 0,-3-3 0,0-1 0,-2 1 0,0-2 0,-1-4 0,1 2 0,-1 1 0,-3-1 0,-4 1 0,0 3 0,1 1 0,-2 6 0,1 1 0,-2 5 0,1 8 0,6 10 0,6 12 0,2 8 0,9 7 0,3 8 0,3 7 0,-3 1 0,4-4 0,5-3 0,3-1 0,5 2 0,2-1 0,2 0 0,-2-4 0,3 3 0,1 3 0,1 0 0,-5-3 0,8-10 0,1-1 0,-1-4 0,-4-7 0,2-5 0,-4-2 0,-1-4 0,-1-3 0,1-2 0,0-2 0,-3-1 0,0 0 0,-7-4 0,-3-4 0,-3-5 0,-6-6 0,-1-11 0,1-13 0,0-4 0,5-7 0,1 2 0,-2-2 0,-5 2 0,-4 4 0,-4 2 0,-3 7 0,-2 2 0,-1 2 0,-1-1 0,1 4 0,-1 3 0,-4-1 0,1 3 0,-5 2 0,2 2 0,-4-3 0,3 2 0,0 12 0,8 12 0,0 0 0,0 0 0,0 0 0,0 0 0,0 0 0,0 0 0,0-1 0,0 1 0,0 0 0,0 0 0,0 0 0,0 0 0,-1 0 0,1 0 0,0 0 0,0 0 0,0 0 0,0 0 0,0 0 0,0 0 0,0 0 0,-1 0 0,1 0 0,0 0 0,0 0 0,0 0 0,0 0 0,0 0 0,0 0 0,-1 0 0,1 0 0,0 0 0,0 0 0,0 0 0,0 0 0,0 0 0,0 0 0,0 0 0,0 0 0,-1 0 0,1 0 0,0 0 0,0 1 0,0-1 0,0 0 0,0 0 0,0 0 0,0 0 0,0 0 0,0 0 0,0 0 0,0 0 0,0 1 0,-1-1 0,2 14 0,5 11 0,5 8 0,5 9 0,5 6 0,10 13 0,17 8 0,4 2 0,2 3 0,5-2 0,-2-6 0,-3-12 0,-5-2 0,-3-14 0,1-11 0,-7-11 0,-4-7 0,-3-6 0,-3 5 0,-4-2 0,-2 0 0,1-2 0,-5-5 0,3-1 0,-1-5 0,0-4 0,0-7 0,6-7 0,1-2 0,2-4 0,0-6 0,-3-3 0,2-10 0,-7 4 0,-1-8 0,-2 2 0,-6-2 0,-3 3 0,-5-1 0,-3 2 0,-1-8 0,-3 6 0,1 2 0,-1-4 0,0 2 0,-3 3 0,-1 7 0,-3 6 0,1 7 0,0 4 0,3 11 0,0 11 0,7 4 0,7 15 0,10 12 0,3 13 0,10 8 0,8 22 0,11 4 0,2-3 0,3-1 0,5-5 0,8-6 0,2 0 0,2-4 0,-1-5 0,-4-12 0,-7-7 0,1-3 0,-10-8 0,3-6 0,-8-6 0,-7-5 0,-4-2 0,-5-6 0,-2-1 0,-2-8 0,5-12 0,6-10 0,6-9 0,2-12 0,7-12 0,-4-15 0,-2-8 0,-8-3 0,-5-2 0,-11 6 0,-8 11 0,-7 9 0,-4 10 0,-8 4 0,-6 6 0,-5 13 0,-6 3 0,0 2 0,-7 4 0,2-2 0,-2 3 0,4 2 0,6 2 0,2 5 0,4 9 0,12 10 0,-1-1 0,0 0 0,-1 0 0,1 0 0,0 0 0,0 0 0,0 1 0,0-1 0,0 0 0,0 0 0,0 0 0,-1 0 0,1 0 0,0 0 0,0 1 0,0-1 0,0 0 0,0 0 0,0 0 0,0 0 0,0 0 0,0 1 0,0-1 0,0 0 0,0 0 0,0 0 0,0 0 0,0 1 0,0-1 0,0 0 0,0 0 0,0 0 0,0 0 0,0 1 0,0-1 0,0 0 0,0 0 0,0 0 0,0 0 0,0 0 0,0 0 0,1 1 0,-1-1 0,0 0 0,0 0 0,0 0 0,0 0 0,0 0 0,12 20 0,10 10 0,8 6 0,13 8 0,4 5 0,2 5 0,-2-1 0,-1-2 0,6 4 0,-2-6 0,3-2 0,-3-1 0,-3-1 0,-5-5 0,0-2 0,-1-2 0,-4-3 0,6-4 0,-3-7 0,0-4 0,-5-1 0,0-4 0,-4-1 0,-3-2 0,-4-4 0,-2-2 0,-1-1 0,-6-10 0,0-5 0,0-12 0,-3-3 0,-3-13 0,4-3 0,-9-7 0,-3-4 0,-2 2 0,-5 1 0,0-4 0,-4 3 0,-3 2 0,2 7 0,2 7 0,-2 10 0,2 5 0,3 11 0,6 10 0,9 15 0,17 15 0,9 11 0,14 25 0,3 7 0,8 10 0,2 3 0,13 13 0,-8-9 0,-5-10 0,-7-12 0,-6-11 0,-5-16 0,-7-7 0,-2-7 0,-5-4 0,0-6 0,-2-7 0,5 0 0,2-3 0,-1-2 0,-3-2 0,0-2 0,-2 0 0,-2-1 0,-4-1 0,0 1 0,-3-5 0,4 1 0,-5-8 0,4-7 0,7-11 0,5-7 0,-6-3 0,-1 2 0,-7 0 0,-7-8 0,-5 0 0,-5 4 0,-3 1 0,-1-6 0,-1 0 0,-4 1 0,-8 1 0,-8 5 0,1 7 0,6 12 0,9 13 0,8 14 0,8 12 0,4 11 0,7 6 0,10 12 0,6 2 0,-2-3 0,2 2 0,0 1 0,4-4 0,1-3 0,-4-9 0,-1-6 0,3-4 0,-3-7 0,-4-2 0,-1-4 0,0-3 0,-2-4 0,1-1 0,-3-2 0,2 0 0,-3 0 0,2-1 0,-1 0 0,-3-3 0,-6-4 0,2 0 0,3-3 0,-1-3 0,1-2 0,-6-13 0,0-2 0,2-8 0,0-7 0,-3-1 0,-5-12 0,-4-6 0,-4-11 0,-7 59 0,-5-38 0,-4-15 0,-5 7 0,-3-5 0,-1 7 0,-5 4 0,4 10 0,1 13 0,12 15 0,8 20 0,0-1 0,0 0 0,1 0 0,-1 0 0,0 0 0,0 0 0,0 0 0,0 0 0,0 0 0,0 0 0,0 0 0,0 0 0,0 0 0,0 1 0,1-1 0,-1 0 0,0 0 0,0 0 0,0 0 0,0 0 0,0 0 0,0 0 0,0 0 0,0 0 0,1 0 0,-1 0 0,0 0 0,0-1 0,0 1 0,0 0 0,0 0 0,0 0 0,0 0 0,0 0 0,0 0 0,1 0 0,-1 0 0,0 0 0,0 0 0,0 0 0,0 0 0,0 0 0,0 0 0,0 0 0,0-1 0,0 1 0,0 0 0,0 0 0,0 0 0,0 0 0,0 0 0,0 0 0,0 0 0,0 0 0,0 0 0,0-1 0,0 1 0,0 0 0,13 26 0,18 11 0,10 17 0,6 7 0,10 11 0,7 9 0,-2 0 0,-4 0 0,7 0 0,0-4 0,-12-13 0,-10-13 0,-9-16 0,-7-13 0,-1-10 0,1-8 0,3 8 0,-1-2 0,6 0 0,6-3 0,-2-6 0,1-2 0,-4-1 0,-4-5 0,-5 1 0,1-4 0,-7-3 0,3-6 0,-1-2 0,-2-2 0,4-3 0,4-4 0,-5 0 0,-1-2 0,-2 6 0,-5-2 0,0 3 0,-5-3 0,-3 2 0,-4-3 0,-1 2 0,2 1 0,-1-2 0,-1 1 0,0 2 0,-1 2 0,-1 0 0,3 10 0,4 9 0,4 9 0,7 6 0,10 9 0,6 3 0,0 1 0,6 5 0,-3-2 0,-4 0 0,0-2 0,-3-3 0,0 0 0,-3-2 0,2 0 0,1-1 0,-1 1 0,6-5 0,5-3 0,3-1 0,-4-3 0,3-2 0,0-6 0,-1-2 0,-1-6 0,-4-7 0,3-11 0,-5-3 0,1-2 0,-4 3 0,-3-3 0,-4-1 0,2-2 0,-6-2 0,2 2 0,0 0 0,-5-1 0,-1-9 0,-4-1 0,4-1 0,-4 5 0,2-3 0,-3 2 0,-4 0 0,6 1 0,1 1 0,2 0 0,-1 1 0,-5 0 0,-2 0 0,-4 4 0,-3 4 0,-1 0 0,-1-5 0,-8 3 0,-5 2 0,-4 3 0,-2 3 0,-1 2 0,-1 6 0,4 1 0,8 1 0,8 3 0,12 4 0,14-2 0,8-1 0,10-10 0,2-6 0,6-6 0,-1-8 0,2-7 0,6 0 0,-10 4 0,-3-3 0,0 3 0,-6 1 0,-9-2 0,-1 0 0,-8-2 0,-7-8 0,-1-2 0,-4 1 0,-3 4 0,-3-1 0,-5 4 0,-6-9 0,-12-2 0,0 6 0,-2 8 0,4 8 0,4 8 0,0 5 0,-7 4 0,-1 1 0,-2 6 0,0 0 0,1 0 0,5-1 0,-3 3 0,0 2 0,-3 4 0,-5 2 0,-3 2 0,1 1 0,-7 2 0,3-1 0,-1 1 0,7 3 0,4 1 0,-1-1 0,6 3 0,1 0 0,1-2 0,1-1 0,3 3 0,0-2 0,-1 0 0,7-1 0,3-6 0,7-5 0,10 0 0,8-12 0,8-6 0,2-4 0,15-3 0,3-3 0,2-2 0,-6-9 0,-1-6 0,-11-3 0,-5 1 0,-5-6 0,-2 12 0,-6 3 0,0 8 0,-1 2 0,2 2 0,-3-1 0,2-5 0,0-1 0,-2 2 0,1 4 0,-3 1 0,-2 4 0,-3-1 0,-2 2 0,-5 2 0,-6 2 0,-4 2 0,0 2 0,-2 0 0,-1 4 0,-2 5 0,-2 4 0,1 3 0,-2 2 0,0 2 0,0 0 0,1 1 0,-1 0 0,4 4 0,-4-1 0,4 1 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8T06:49:15.337"/>
    </inkml:context>
    <inkml:brush xml:id="br0">
      <inkml:brushProperty name="width" value="0.2" units="cm"/>
      <inkml:brushProperty name="height" value="0.2" units="cm"/>
      <inkml:brushProperty name="color" value="#EEB3A6"/>
      <inkml:brushProperty name="inkEffects" value="rosegold"/>
      <inkml:brushProperty name="anchorX" value="-278807.125"/>
      <inkml:brushProperty name="anchorY" value="-145564.98438"/>
      <inkml:brushProperty name="scaleFactor" value="0.49846"/>
    </inkml:brush>
  </inkml:definitions>
  <inkml:trace contextRef="#ctx0" brushRef="#br0">1045 59 24575,'0'0'0,"-3"0"0,-10 0 0,-10-4 0,-5-3 0,-5-1 0,1 0 0,2 3 0,3-3 0,2 2 0,2 1 0,-1 1 0,0 2 0,-3 1 0,0 0 0,-2 5 0,1 0 0,-2 0 0,-2 0 0,-3 2 0,2 4 0,-1-1 0,4 6 0,-2-1 0,2 2 0,4 0 0,1 2 0,3-3 0,1 0 0,1-4 0,5 2 0,0-4 0,4 2 0,3 2 0,-1-3 0,-1 2 0,1 2 0,-2 2 0,1 1 0,3 1 0,2 1 0,2 1 0,5 8 0,10 0 0,3 3 0,5 0 0,5 1 0,5-2 0,4-2 0,-2 1 0,7-6 0,0-2 0,2-2 0,-4-4 0,0-5 0,-5 0 0,1-2 0,0-3 0,9-2 0,-2-1 0,2-1 0,-6-1 0,1 0 0,-6-1 0,1 1 0,1-1 0,2 1 0,-7-4 0,-3 0 0,-3 0 0,-2 0 0,0 2 0,-2 0 0,5 2 0,-1-1 0,-3 5 0,-8 4 0,-12-8 0,1 0 0,0 1 0,1-1 0,-1 0 0,0 1 0,0-1 0,0 0 0,0 1 0,0-1 0,0 0 0,0 1 0,0-1 0,0 0 0,0 1 0,0-1 0,0 0 0,0 0 0,0 1 0,0-1 0,-1 0 0,1 1 0,0-1 0,0 0 0,0 1 0,0-1 0,-1 0 0,1 0 0,0 1 0,-18 10 0,-15 11 0,-11 2 0,-8 5 0,-13 4 0,-27 11 0,-9 3 0,-15 4 0,7 7 0,1 6 0,7 3 0,11-5 0,15-5 0,20-10 0,14-8 0,12-8 0,11-2 0,9-4 0,5-2 0,3-2 0,2 7 0,1 8 0,4-1 0,4 2 0,-1-2 0,3 3 0,2-2 0,2-4 0,2-4 0,0-3 0,2 2 0,3-3 0,5 0 0,4-6 0,-1-5 0,-1 0 0,0-5 0,-1-2 0,-3-2 0,2-6 0,-2-2 0,-1-4 0,6-8 0,-1-2 0,-1 0 0,-3 4 0,-1 4 0,-7 0 0,-1 2 0,-1-1 0,0-3 0,1 2 0,-4-2 0,2 3 0,-4-3 0,-3 7 0,-3 9 0,-2 11 0,-6 6 0,-1 10 0,-4 5 0,-3 8 0,-4 1 0,1 1 0,0-4 0,2 1 0,3-1 0,3-1 0,3-4 0,1-1 0,2 8 0,0 4 0,4 0 0,5 0 0,3 6 0,4-1 0,2-3 0,5-7 0,1-3 0,0-5 0,4-6 0,-2-4 0,0-7 0,1-6 0,0-5 0,-2 1 0,-1-3 0,-2 2 0,-1-1 0,-1-1 0,-1-1 0,5-2 0,-1 0 0,4-2 0,4 0 0,2 0 0,-1 0 0,2-4 0,1 0 0,5-4 0,-6-4 0,0-2 0,4-3 0,-6-1 0,-1-2 0,-2 4 0,1 4 0,-7 0 0,-1 3 0,-6-1 0,-6-6 0,0 2 0,-2-2 0,0 3 0,3 11 0,3 7 0,1 11 0,3 1 0,4 2 0,-2 1 0,4 4 0,-1 5 0,4-1 0,4 3 0,-2 3 0,3 9 0,-2 6 0,9 2 0,-1 10 0,4-2 0,1-2 0,8 0 0,0-9 0,3 0 0,5 5 0,1-6 0,-2-6 0,-4-6 0,-1-6 0,8-5 0,1-7 0,-2-6 0,-5 0 0,-5-4 0,-8-2 0,-3-3 0,5 0 0,-4-2 0,4-4 0,-5-4 0,0-8 0,3-4 0,0-10 0,3-8 0,1-8 0,-5-3 0,-2 1 0,-1 1 0,-4 6 0,-8 2 0,-5 10 0,-6 0 0,-5 4 0,-5-5 0,-3 1 0,-1 1 0,-2 2 0,0 2 0,0 1 0,0 3 0,0 0 0,1 0 0,3 5 0,2 8 0,3 7 0,-1 12 0,7 6 0,11 7 0,2 10 0,9 4 0,0-1 0,1 0 0,2-3 0,-1 0 0,1-8 0,-7 0 0,-1-2 0,4-2 0,-2 2 0,5-4 0,9 6 0,6 8 0,0-1 0,-2 3 0,9-7 0,-6 1 0,-4-4 0,1-7 0,-7-5 0,1-2 0,-3-4 0,-4-3 0,-1-3 0,-1-6 0,0-8 0,1-9 0,4-4 0,1-9 0,5 0 0,-1-7 0,-4 6 0,-7-4 0,-8 3 0,-5-4 0,-8 0 0,-5-5 0,-4-5 0,-3 1 0,-2-7 0,-1 1 0,0-1 0,0 7 0,0 3 0,0 7 0,1 2 0,0 13 0,4 12 0,-4 12 0,0-1 0,1 0 0,-1 0 0,0 0 0,0 0 0,1 0 0,-1 0 0,0 0 0,1 0 0,-1 0 0,0 0 0,0 0 0,1 0 0,-1 0 0,0 0 0,0 0 0,1 0 0,-1 1 0,0-1 0,0 0 0,1 0 0,-1 0 0,0 0 0,0 1 0,0-1 0,1 0 0,-1 0 0,0 1 0,0-1 0,0 0 0,12 14 0,0 9 0,5 3 0,10 5 0,10 8 0,4 2 0,2 1 0,2 9 0,-6-5 0,3-1 0,-4-9 0,-1-3 0,4-9 0,-4-7 0,-4-6 0,0-2 0,1-3 0,0-3 0,2 0 0,1-2 0,-3-1 0,9 0 0,0-1 0,1 1 0,3-1 0,0 1 0,-2-8 0,-1-4 0,-6-4 0,-1-3 0,-1-5 0,-7-4 0,-1-1 0,-3 1 0,-1 2 0,-7 2 0,-4-2 0,-5 1 0,-4 1 0,-2-3 0,-2 2 0,-1-4 0,0-6 0,0 1 0,0 2 0,1 3 0,-1 3 0,1 10 0,0 11 0,4 9 0,8 15 0,4 9 0,7 7 0,2 4 0,8 7 0,4 0 0,14 8 0,6 6 0,0-5 0,-2-3 0,-8-8 0,-4-7 0,-8-8 0,-4-4 0,-2-8 0,-3-6 0,5-1 0,4-3 0,1-2 0,-1-3 0,0-1 0,5 0 0,1-5 0,4-5 0,8-7 0,0-3 0,-1-7 0,-41 17 0,-1 1 0,18-17 0,14-18 0,-3-6 0,-6-3 0,-1 0 0,-7-9 0,-7-6 0,-6 3 0,1 4 0,-2 3 0,-3 4 0,-6 4 0,-2 9 0,-2 2 0,-1 2 0,1 1 0,0 7 0</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8T06:49:57.037"/>
    </inkml:context>
    <inkml:brush xml:id="br0">
      <inkml:brushProperty name="width" value="0.2" units="cm"/>
      <inkml:brushProperty name="height" value="0.2" units="cm"/>
      <inkml:brushProperty name="color" value="#EEB3A6"/>
      <inkml:brushProperty name="inkEffects" value="rosegold"/>
      <inkml:brushProperty name="anchorX" value="-328796.3125"/>
      <inkml:brushProperty name="anchorY" value="-147965.75"/>
      <inkml:brushProperty name="scaleFactor" value="0.49846"/>
    </inkml:brush>
  </inkml:definitions>
  <inkml:trace contextRef="#ctx0" brushRef="#br0">6419 3588 24575,'0'0'0,"13"17"0,13 25 0,14 18 0,13 23 0,26 17 0,32 12 0,14-2 0,23-8-963,6-19 1238,5-12-412,2-20 137,-4-17 0,-110-29 0,55 1 0,-65-6 0,57-7 0,-67 2 0,-1 0 0,41-15 0,-44 13 0,0-2 0,31-19 0,-29 15 0,40-32 0,-48 32 0,1-3 0,17-19 0,-21 18 0,-1 0 0,17-27 0,20-39 0,-13 2 963,-8 7-1238,-9 10 412,-9 12-137,-1 16 0,0 13 0,1 10 0,-10 13 0,0-1 0,0 1 0,-1 0 0,1-1 0,0 1 0,-1 0 0,1 0 0,0 0 0,0 0 0,0 0 0,-1 0 0,1 0 0,0 0 0,0 0 0,-1 0 0,2 1 0,22 2 0,5 7 0,13 4 0,16 10 0,29 0 0,24 0 0,16 7 0,22 7 0,21-1 0,-6 5-1004,2 5 1291,-15-7-431,-23-10 144,-25-8 0,-24-10 0,-18-5 0,-12-9 0,-45 0 0,0 1 0,-1 0 0,1 0 0,0-1 0,-1 1 0,1-1 0,6-4 0,-5 3 0,0-1 0,-1 0 0,1 0 0,-1 0 0,5-6 0,21-27 0,-3-9 1005,-6-9-1292,-2-1 430,-2 9-143,-4 0 0,0 7 0,1 11 0,-12 28 0,-1-1 0,0 0 0,0 1 0,1-1 0,-1 1 0,1-1 0,0 1 0,-1 0 0,5-3 0,-5 4 0,1 0 0,-1-1 0,1 1 0,-1 0 0,1-1 0,0 1 0,-1 0 0,1 0 0,-1 0 0,1 0 0,0 1 0,-1-1 0,3 1 0,26 9 0,3 7 0,8 12 0,6 6 0,8 8 0,20-1 0,3 0 0,-3-5 0,0 3 0,-4-8 0,-8-8 0,-52-22 0,0 1 0,0-2 0,16 2 0,-22-4 0,0 1 0,1-1 0,0 1 0,-1-1 0,1-1 0,-1 1 0,6-3 0,-2 1 0,-3 0 0,1-1 0,0 0 0,-1 0 0,8-6 0,-6 2 0,1 0 0,-1 0 0,11-16 0,23-35 0,-30 33 0,13-33 0,10-44 0,-8-4 0,-3-6 0,-4 5 0,-6 17 0,-4 21 0,-4 17 0,1 27 0,-7 26 0,0 0 0,0-1 0,0 1 0,0 0 0,0 0 0,0 0 0,1-1 0,-1 1 0,0 0 0,0 0 0,0 0 0,0-1 0,0 1 0,0 0 0,0 0 0,1 0 0,-1 0 0,0 0 0,0-1 0,0 1 0,0 0 0,1 0 0,-1 0 0,0 0 0,0 0 0,0 0 0,1 0 0,-1 0 0,0 0 0,0-1 0,0 1 0,1 0 0,-1 0 0,0 0 0,0 0 0,0 0 0,1 0 0,-1 0 0,0 1 0,0-1 0,1 0 0,-1 0 0,0 0 0,0 0 0,0 0 0,0 0 0,1 0 0,-1 0 0,0 0 0,0 1 0,1-1 0,10 15 0,19 25 0,15 13 0,17 12 0,14 16 0,18 5 0,-57-61 0,44 27 0,42 20 0,4-18 0,-1-16 0,-96-32 0,61 4 0,-49-8 0,43-4 0,-52-3 0,59-13 0,48-29 0,-10-11 0,-96 37 0,53-39 0,-59 34 0,-1 0 0,31-37 0,-32 30 0,41-66 0,21-51 0,-18-9-749,-8-1 963,-17 18-321,-14 26 107,-9 33 0,-10 25 0,-9 54 0,-2 0 0,0 0 0,1 0 0,0 0 0,4-6 0,-4 8 0,-2 1 0,1 1 0,0-1 0,-1 0 0,1 1 0,0-1 0,0 1 0,0-1 0,0 1 0,0-1 0,0 1 0,0 0 0,0-1 0,0 1 0,0 0 0,0 0 0,0 0 0,0 0 0,0-1 0,0 2 0,1-1 0,0 0 0,1 0 0,-1 1 0,1-1 0,-1 1 0,0 0 0,1 0 0,-1 0 0,0 0 0,4 3 0,39 32 0,39 21 749,30 23-963,51 23 321,24 13-107,19 3-1147,12-8 538,-28-25 713,-19-24-238,-127-49-51,56 9 0,-87-22 203,1 1-1,0 0 1,1-1 0,-1-1-1,19-3 1,-18-1-26,-3 1 1,-2 0-1,1-1 1,0 0-1,-1-1 0,19-13 1,-17 8 7,0 0 0,-1-1 0,0-1 0,0 0 0,14-21 0,-7 8 0,-2-2 0,27-55 0,-19 24 0,20-65 0,8-73-1147,-14 1 1364,-14-2-349,-11 33 116,-8 28 1163,-5 37-1234,-4 31 554,4 27-539,-1 40 75,-1 2-1,0-1 1,0 0 0,0 0-1,0 0 1,0 0-1,1 0 1,-1 1-1,0-1 1,1 0-1,-1 0 1,0 0-1,1 1 1,-1-1-1,1 0 1,-1 1-1,1-1 1,0 0-1,-1 1 1,2-1 0,0-1-3,-1 2 0,0 0 0,0-1 0,0 1 0,0 0 0,0 0 0,0 0 0,0 0 0,0 0 0,1 0 0,-1 0 0,0 0 0,0 1 0,0-1 0,0 0 0,0 1 0,1 0 0,43 11 1146,19 16-1253,23 15 792,11 2-820,18-6 218,7-9-83,-8-10 0,-91-20 0,0 1 0,38-5 0,-43 3 0,1-3 0,35-9 0,-36 8 0,0-2 0,28-15 0,-35 15 0,2-1 0,-2 0 0,17-14 0,-22 14 0,0 0 0,0 0 0,0 0 0,0-1 0,5-12 0,-5 7 0,-1 2 0,-1-2 0,-1 1 0,5-19 0,-9 12 0,1 1 0,-1 0 0,0 0 0,-4-21 0,-2-4 0,-16-59 0,-41-87 0,-23-20-1147,-11 1 1091,-17 12 2,-12 19-1,2 35 55,10 29 0,92 99-123,1-1-1,-47-26 1,53 33 144,-1 2 0,-1 0 0,1 1 1,-22-5-1,24 7-30,0 2 0,1 0 0,-1 1 0,0 0 1,-15 2-1,17-2 9,-1 2 0,1 1 0,-1 0 0,-21 7 0,24-5 0,0 0 0,1 0 0,-1 1 0,1 1 0,-14 9 0,13-10 0,0 3 0,1 0 0,-17 18 0,16-13 287,1-1-1,0 1 1,-8 17 0,-30 46-256,10-6 425,10 1-517,2-6 117,7-12-56,1-14 0,-2-13 0,-1-11 0,18-15 0,1 1 0,-1-1 0,0 1 0,1-1 0,-1 1 0,0-1 0,1 0 0,-1 0 0,0 0 0,-2 0 0,-24-11 0,-8-18 0,-24-24 0,-30-14 0,-17-15 0,-20-8 0,-17 9-650,5 13 836,7 19-279,18 17 93,90 29 0,1-1 0,-32 1 0,39 3 0,0 0 0,-1 2 0,-20 4 0,24-4 0,1 1 0,-1 1 0,-20 9 0,26-8 0,0-1 0,0 1 0,1 0 0,-1 0 0,1 0 0,-8 10 0,3-7 0,1 3 0,-14 21 0,14-18 0,-14 29 0,0 14 0,10 1 650,6-8-836,5-8 279,-1-12-93,-2-10 0,6-19 0,-1-1 0,1 1 0,0-1 0,-1 1 0,1-1 0,-1 1 0,1-1 0,0 1 0,-1-1 0,1 0 0,-1 1 0,1-1 0,-1 0 0,1 1 0,-1-1 0,1 0 0,-1 0 0,0 1 0,0-1 0,-16-3 0,-19-11 0,-22-11 0,-32-18 0,-13-5 0,-16-4 0,-14 6 0,9 9 0,17 11 0,86 25 0,1-1 0,-34 1 0,37 2 0,1 1 0,0 1 0,-25 6 0,28-3 0,0 0 0,0 0 0,1 1 0,-20 13 0,18-8 0,1 0 0,0 0 0,-23 29 0,22-22 0,0 2 0,-20 41 0,-23 59 0,15 8 0,13-9 0,11-9 0,9-18 0,6-22 0,4-19 0,-3-18 0,1-19 0,-1-17 0,2 2 0,-1 0 0,1 0 0,-1-1 0,1 1 0,-1 0 0,1-1 0,-1 1 0,1 0 0,-1-1 0,1 1 0,0-1 0,-1 1 0,1-1 0,0 1 0,0-1 0,-1 1 0,1-1 0,0 1 0,0-1 0,-1 0 0,-24-25 0,-31-23 0,-19-14 0,-30-17 0,-18-11 0,-28-11-1104,-14 1 1419,2 11-473,2 20 158,121 57 0,-71-15 0,78 20-157,-67-2 0,83 10 175,-2 1 0,1 0 0,0 1 0,-22 6 0,28-5-26,-1 1 1,1 1-1,0 0 1,0 0-1,-19 14 1,15-11 7,1 3 0,1-1 0,-23 25 0,24-22 0,0 2 0,1 1 0,-13 21 0,10-16 0,-18 39 0,-3 20 1089,28-55-1244,-7 28-1,2 17 641,7-13-579,4-12 141,-4-18-47,5-26 0,0 0 0,1 0 0,0-1 0,-1 1 0,1-1 0,0 1 0,-1 0 0,1-1 0,-1 1 0,0-1 0,1 1 0,-1-1 0,1 1 0,-1-1 0,0 1 0,1-1 0,-1 0 0,0 1 0,1-1 0,-1 0 0,-1 1 0,-1-4 0,1 2 0,0 1 0,0-1 0,0 0 0,0-1 0,0 1 0,0 0 0,1 0 0,-1-1 0,0 1 0,-1-3 0,-49-35 0,-33-23 0,-39-20 0,-33-15 0,-27-12-1147,-22 5 887,-12 8 264,-2 23-88,10 21 84,10 20 0,149 30 0,-82 3 0,90 2-428,-78 15-1,79-8 551,-67 24 1,78-22-164,-1 3 0,-30 18 0,42-21 41,0 1 0,1 2 0,-19 17 0,26-22 0,0 2 0,0 1 0,-18 26 0,22-27 0,2 0 0,-1 0 0,2 0 0,-9 25 0,8-21 0,1 0 0,2 1 0,-3 21 0,4-23 0,0 3 0,3 28 0,-1-30 382,2 0 1,5 22-1,-4-28-343,1 0-1,-1 0 1,1 0-1,7 10 1,14 28 901,-2-19-1130,-24-29 195,1 0 0,0 0-1,1 1 1,-1-1 0,0 1-1,0-1 1,1 0 0,-1 1 0,0-1-1,1 0 1,-1 1 0,1-1-1,-1 0 1,0 0 0,1 1 0,-1-1-1,1 0 1,-1 0 0,1 0-1,-1 0 1,1 1 0,-1-1 0,1 0-1,-1 0 1,1 0 0,-1 0 0,1 0-1,-12-17-4,-25-29 0,-38-26 0,-41-27 0,-45-8 0,-14-4-1147,-27 4 1142,-8 10-63,-7 15 20,17 23 48,146 49 0,-78-8 0,104 17 0,-1 1 0,0 1 0,-45 7 0,52-7-39,-1 4 0,0 0 0,-36 13 0,42-12 48,0 1 0,1 0 0,1 1-1,-21 15 1,23-16-13,1 2-1,0 0 1,0 1 0,-13 16-1,16-18 5,0 1 0,1 1 0,0 0 0,-7 16 0,8-18 0,1 1 0,1 1 0,-5 19 0,5-21 0,2 0 0,0 1 0,-1 13 0,1 16 1147,5-16-1152,-2-13 243,-8-12-240,-21-12 26,-20-18-24,-26-12 0,-35-8 0,-18 2 0,-25 2 0,-9 11 0,-2 10-875,7 15 1125,13 15-375,120 2 125,-2-1 0,-44 14 0,50-12 0,0 1 0,1 2 0,-23 12 0,26-13 0,1 2 0,0 0 0,-18 16 0,18-16 0,0 3 0,-14 16 0,21-20 0,0 1 0,0 0 0,-8 15 0,10-18 0,1 2 0,1-1 0,-5 14 0,-6 8 0,0-11 875,13-18-886,1 0 1,-1 0-1,1 1 0,-1-1 0,1 0 0,-1 1 0,1-1 0,-1 0 0,0 0 1,1 0-1,-1 0 0,1 0 0,-1 1 0,0-1 0,1 0 0,-1 0 0,0 0 1,1-1-1,-1 1 0,1 0 0,-1 0 0,0 0 0,-27-13 136,-9-11-125,-21-16 0,-22-10 0,-21 1 0,-20 1 0,-15 10 0,-20 10 0,-10 18 0,115 12-497,-65 9 0,67-3 639,-57 16 0,-27 18-284,19 9 111,93-39 34,0 1 0,-23 18 0,33-23-4,1 2 0,0-1 0,0 2 0,-8 10 0,11-14 1,1 1 0,0 1 0,0 0 0,-5 11 0,-11 22 0,12-9 0,3-15 993,6-19-998,1 2-1,0-1 0,0 0 0,0 0 0,0 0 1,0 0-1,0 1 0,0-1 0,0 0 1,0 0-1,-1 0 0,1 0 0,0 0 0,0 0 1,0 1-1,0-1 0,0 0 0,0 0 0,-1 0 1,1 0-1,0 0 0,0 0 0,0 0 0,0 0 1,0 0-1,-1 0 0,1 0 0,0 0 0,0 0 1,0 0-1,0 1 0,-1-1 0,1 0 1,0-1-1,0 1 0,0 0 0,0 0 0,-1 0 1,1 0-1,0 0 0,0 0 0,0 0 0,0 0 1,0 0-1,-1 0 0,1 0 0,0 0 0,0-1 1,-13-15 179,-7-13-183,-10-8 13,-26-13-4,-31-9 0,-15-8 0,-5 5 0,-17 13 0,5 13 0,10 14 0,17 13 0,77 10 0,0-1 0,0 2 0,-15 2 0,17-2 0,1 1 0,1 1 0,-17 7 0,16-7 0,1 1 0,1 1 0,-11 8 0,15-10 0,-1 1 0,1 1 0,0 0 0,-7 8 0,8-8 0,1 0 0,0 0 0,1 0 0,-1 0 0,-2 7 0,-8 29 0,7-4 0,5 2 0,-1-11 0,2-12 0,0-17 0,1 0 0,0 0 0,0 0 0,0 1 0,0-1 0,0 0 0,0 0 0,0 0 0,0 1 0,0-1 0,0 0 0,0 0 0,-1 0 0,1 0 0,0 0 0,0 1 0,0-1 0,0 0 0,0 0 0,0 0 0,-1 0 0,1 0 0,0 0 0,0 1 0,0-1 0,0 0 0,-1 0 0,1 0 0,0 0 0,0 0 0,0 0 0,0 0 0,-1 0 0,1 0 0,0 0 0,0 0 0,-1 0 0,-15-10 0,-9-7 0,-14-5 0,-17-6 0,-15-4 0,-8 5 0,-9 5 0,0 7 0,-9 9 0,11 9 0,2 8 0,66-7 0,-33 11 0,-3 4 0,12 1 0,11-4 0,3-7 0,1-5 0,-15-11 0,-10-2 0,-14 7 0,-12 9 0,-9 15 0,-23 23 0,0 20 0,10 7 0,11 11 0,67-59 0,-27 38 0,32-41 0,-16 32 0,-2 5 0,14-14 0,10-16 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8T06:49:36.576"/>
    </inkml:context>
    <inkml:brush xml:id="br0">
      <inkml:brushProperty name="width" value="0.2" units="cm"/>
      <inkml:brushProperty name="height" value="0.2" units="cm"/>
      <inkml:brushProperty name="color" value="#EEB3A6"/>
      <inkml:brushProperty name="inkEffects" value="rosegold"/>
      <inkml:brushProperty name="anchorX" value="-297052.84375"/>
      <inkml:brushProperty name="anchorY" value="-146543.53125"/>
      <inkml:brushProperty name="scaleFactor" value="0.49846"/>
    </inkml:brush>
  </inkml:definitions>
  <inkml:trace contextRef="#ctx0" brushRef="#br0">2117 944 24575,'0'0'0,"-3"-10"0,-10-23 0,-3-11 0,-3-6 0,2 2 0,4 6 0,-1 6 0,0 3 0,-1 0 0,-5 3 0,-1 3 0,-2 3 0,-3-2 0,-8 1 0,-3 1 0,1 2 0,-1 4 0,3 2 0,0 0 0,-4 0 0,-1-5 0,-5-1 0,-17-16 0,-3-5 0,-4-6 0,-3 3 0,1 4 0,6 7 0,7 10 0,6 4 0,5 7 0,8 6 0,6 3 0,6 3 0,3 6 0,3 1 0,5 5 0,1-2 0,0 7 0,2 3 0,0 5 0,-1 2 0,-3 7 0,4 5 0,1-3 0,-3 3 0,1-4 0,3 0 0,3 1 0,2-2 0,3-4 0,1 1 0,5 3 0,0-3 0,1-2 0,-1-2 0,-1-2 0,-2-1 0,0-2 0,0-1 0,3-4 0,0 1 0,3-5 0,4 1 0,3 1 0,3 1 0,-3 2 0,-2 2 0,0-3 0,-3 0 0,2-3 0,1 1 0,2-4 0,2 2 0,2 2 0,4 1 0,2-1 0,-4 0 0,-1-2 0,-8-2 0,-12-9 0,1 0 0,0 0 0,0 0 0,0 1 0,0-1 0,0 0 0,0 0 0,0 0 0,0 0 0,0 1 0,0-1 0,0 0 0,0 0 0,0 0 0,-1 1 0,1-1 0,0 0 0,0 0 0,0 0 0,0 0 0,0 0 0,0 1 0,0-1 0,0 0 0,0 0 0,-1 0 0,1 0 0,0 0 0,0 1 0,0-1 0,0 0 0,0 0 0,-1 0 0,1 0 0,0 0 0,0 0 0,0 0 0,0 0 0,-1 0 0,1 0 0,0 0 0,0 0 0,-1 0 0,-12 3 0,-19-1 0,-7-2 0,-5 0 0,-1 0 0,-4-1 0,-3 1 0,5-1 0,3 1 0,2 0 0,5 0 0,2 0 0,5 0 0,-1 0 0,-1 4 0,-2 3 0,-5 5 0,-3 0 0,0 5 0,0 2 0,5 2 0,4-4 0,1 4 0,3 0 0,3 1 0,3 6 0,5 5 0,6 0 0,4 5 0,5 2 0,1 1 0,6 0 0,9 4 0,4-1 0,3 0 0,6 3 0,4-1 0,3-9 0,4-2 0,9-1 0,5-4 0,1-3 0,-5-7 0,1-2 0,-7-1 0,-2-5 0,-1-3 0,-5-4 0,4 2 0,-3-2 0,0 0 0,-2-3 0,-4 0 0,-2-1 0,-3-1 0,-10 0 0,-14 1 0,1-1 0,0 0 0,0 0 0,0 0 0,0 0 0,0 0 0,0 0 0,-1 0 0,1 0 0,0 0 0,0 0 0,0 0 0,0 0 0,0 0 0,0 1 0,0-1 0,0 0 0,0 0 0,0 0 0,0 0 0,0 0 0,0 0 0,0 0 0,0 0 0,0 0 0,0 0 0,0 0 0,0 0 0,0 0 0,0 1 0,0-1 0,0 0 0,0 0 0,0 0 0,0 0 0,0 0 0,0 0 0,0 0 0,0 0 0,0 0 0,0 0 0,0 0 0,0 0 0,0 0 0,1 0 0,-1 0 0,0 0 0,0 1 0,0-1 0,0 0 0,0 0 0,0 0 0,0 0 0,0 0 0,0 0 0,0 0 0,0 0 0,0 0 0,0 0 0,0 0 0,1 0 0,-1 0 0,0 0 0,0 0 0,0 0 0,-9 3 0,-14 9 0,-16-1 0,-11 3 0,-10 2 0,-5 2 0,-1 8 0,4 2 0,-6 3 0,5 3 0,5 3 0,-1 9 0,7 5 0,9 1 0,12-6 0,6 1 0,9-2 0,7-1 0,4-3 0,4 4 0,9-5 0,5 3 0,5 7 0,6-4 0,9-1 0,4-2 0,3-6 0,2-1 0,-4-4 0,0-5 0,-1-2 0,-8-3 0,0-6 0,1-4 0,2-5 0,2-4 0,2-1 0,-3-2 0,2-1 0,-4 0 0,1-4 0,5-4 0,-2-3 0,1 0 0,-3-2 0,-4 3 0,-3-1 0,-2 2 0,-7-2 0,-1 3 0,-1 2 0,1 6 0,-4 10 0,2 10 0,0 4 0,-2 13 0,5 6 0,1 6 0,1 12 0,5 5 0,5-3 0,3 0 0,4-2 0,1 0 0,2-5 0,-3-8 0,0-5 0,-4-7 0,-4-5 0,1-1 0,-2-7 0,-2-6 0,-2-6 0,-1-5 0,2-2 0,0-3 0,11-1 0,-1 0 0,4 0 0,0 0 0,-3-4 0,1-3 0,-4-4 0,-4-8 0,1 2 0,-6-1 0,1-4 0,-5 0 0,-4-1 0,-2-10 0,8-8 0,1-7 0,2-9 0,4-3 0,-5 1 0,-1 8 0,-2 6 0,0-1 0,-1 8 0,-4 4 0,0 10 0,0 9 0,-3 10 0,-11 6 0,0 0 0,0 1 0,0-1 0,-1 0 0,1 0 0,0 1 0,0-1 0,-1 0 0,1 1 0,0-1 0,-1 0 0,1 1 0,0-1 0,-1 1 0,1 0 0,0 0 0,9 17 0,5 2 0,10 10 0,5 5 0,2-1 0,-1 2 0,1 0 0,-2 2 0,-6-4 0,0 5 0,-1-4 0,3 1 0,-2-4 0,4 1 0,0-7 0,1-3 0,0-3 0,-7-1 0,2-5 0,3 0 0,-1-3 0,3-3 0,-1-4 0,2 3 0,6-3 0,-1 0 0,1-1 0,-2-1 0,3-5 0,2-5 0,0 0 0,5-3 0,4-7 0,4-6 0,-1-1 0,-2-9 0,-2-7 0,-3-3 0,-7-1 0,-4 4 0,-9-2 0,-5 5 0,-2 1 0,-1 0 0,0 7 0,-3 5 0,5 3 0,-4-1 0,-2 8 0,-4 8 0,1 6 0,2 2 0,2 10 0,2 8 0,2 7 0,2 19 0,8 3 0,1 3 0,4 7 0,-2-2 0,-1-11 0,-3-4 0,2-7 0,-6-2 0,-2-8 0,-1 2 0,8-4 0,3-4 0,4-1 0,7-5 0,2-3 0,9-4 0,3-3 0,7-5 0,10-5 0,-3-8 0,2-4 0,-2-2 0,-2-9 0,1-4 0,-10 5 0,-2-2 0,-5-4 0,-9 2 0,-11-2 0,-2 3 0,-9 0 0,-6 3 0,-2 3 0,-4-2 0,-3-1 0,-2 1 0,-2 2 0,-1-2 0,0 3 0,-1 12 0,1 10 0,3 10 0,9 11 0,7 8 0,5 4 0,8 7 0,1 4 0,3 1 0,9 13 0,-3-5 0,1 1 0,-5 0 0,10-2 0,1-3 0,3 7 0,-2-3 0,3 4 0,1-7 0,9 1 0,-2-5 0,0-3 0,-4-9 0,0-5 0,2-7 0,-3-7 0,0-5 0,4-3 0,-3-7 0,-7 0 0,-2-6 0,-2-6 0,-3-8 0,-6-5 0,3-5 0,-9 0 0,-3-1 0,-1 3 0,-5-1 0,-7-5 0,-5-1 0,-4-2 0,-12-4 0,-1 0 0,-6 1 0,-2 5 0,1 4 0,3 6 0,-1 8 0,3 4 0,2 8 0,3 9 0,1 8 0,10 6 0,12 19 0,9 6 0,7 14 0,12 5 0,2 12 0,1 5 0,2 11 0,2-1 0,5 0 0,-6-9 0,-3-7 0,-8-8 0,-3-12 0,-6-15 0,-2-4 0,-2-9 0,-4-8 0,-2 2 0,2-7 0,-1-4 0,4-2 0,-2-6 0,3-9 0,11-4 0,-6-3 0,3-5 0,-5-2 0,1 2 0,1-8 0,8-2 0,-1-3 0,-4-1 0,-4-5 0,0 0 0,-9 4 0,-2 1 0,-2 1 0,-2 4 0,-4 4 0,0 0 0,-4 3 0,-3 2 0,-6 2 0,-2-2 0,-6 1 0,0 0 0,0 5 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8T06:46:14.504"/>
    </inkml:context>
    <inkml:brush xml:id="br0">
      <inkml:brushProperty name="width" value="0.035" units="cm"/>
      <inkml:brushProperty name="height" value="0.035" units="cm"/>
      <inkml:brushProperty name="color" value="#AE198D"/>
      <inkml:brushProperty name="inkEffects" value="galaxy"/>
      <inkml:brushProperty name="anchorX" value="-154776.42188"/>
      <inkml:brushProperty name="anchorY" value="-137002.6875"/>
      <inkml:brushProperty name="scaleFactor" value="0.49846"/>
    </inkml:brush>
  </inkml:definitions>
  <inkml:trace contextRef="#ctx0" brushRef="#br0">0 1 24575,'0'0'0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0T04:48:19.376"/>
    </inkml:context>
    <inkml:brush xml:id="br0">
      <inkml:brushProperty name="width" value="0.035" units="cm"/>
      <inkml:brushProperty name="height" value="0.035" units="cm"/>
      <inkml:brushProperty name="color" value="#DA0C07"/>
      <inkml:brushProperty name="inkEffects" value="lava"/>
      <inkml:brushProperty name="anchorX" value="-15891.96777"/>
      <inkml:brushProperty name="anchorY" value="-10265.11621"/>
      <inkml:brushProperty name="scaleFactor" value="0.50087"/>
    </inkml:brush>
  </inkml:definitions>
  <inkml:trace contextRef="#ctx0" brushRef="#br0">128 1 24575,'0'0'0,"-4"4"0,-1 5 0,0 5 0,-3-2 0,1 4 0,-4 1 0,2 1 0,1 3 0,-1 0 0,0 1 0,-1-5 0,-4-3 0,3-1 0,1 1 0,3-2 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0T04:48:08.200"/>
    </inkml:context>
    <inkml:brush xml:id="br0">
      <inkml:brushProperty name="width" value="0.035" units="cm"/>
      <inkml:brushProperty name="height" value="0.035" units="cm"/>
      <inkml:brushProperty name="color" value="#DA0C07"/>
      <inkml:brushProperty name="inkEffects" value="lava"/>
      <inkml:brushProperty name="anchorX" value="-15830.60254"/>
      <inkml:brushProperty name="anchorY" value="-9781.75293"/>
      <inkml:brushProperty name="scaleFactor" value="0.50087"/>
    </inkml:brush>
  </inkml:definitions>
  <inkml:trace contextRef="#ctx0" brushRef="#br0">1 1 24575,'0'0'0,"0"4"0,4 1 0,1 4 0,4-1 0,-1 4 0,4-2 0,2-2 0,-1 2 0,2-2 0,1 3 0,2-2 0,2 3 0,1-3 0,0-1 0,1-2 0,-4 1 0,0 0 0,0 2 0,-3-1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7T05:03:06.639"/>
    </inkml:context>
    <inkml:brush xml:id="br0">
      <inkml:brushProperty name="width" value="0.035" units="cm"/>
      <inkml:brushProperty name="height" value="0.035" units="cm"/>
    </inkml:brush>
  </inkml:definitions>
  <inkml:trace contextRef="#ctx0" brushRef="#br0">1 163 24575,'-1'121'0,"9"239"0,-4-329 0,14 56 0,-11-62 0,-1 2 0,4 47 0,-9-61 0,0 1 0,0 0 0,1-1 0,5 18 0,-6-28 0,0 0 0,0 0 0,0 0 0,1 0 0,-1 0 0,1 0 0,-1-1 0,1 1 0,0-1 0,0 1 0,0-1 0,1 0 0,-1 1 0,0-1 0,1 0 0,-1-1 0,1 1 0,0 0 0,0-1 0,0 0 0,-1 1 0,1-1 0,0 0 0,6 1 0,7-1 0,1 0 0,-1 0 0,0-1 0,1-1 0,19-4 0,82-23 0,-63 14 0,-31 8 0,35-7 0,108-41 0,-153 46-1365,-4 2-5461</inkml:trace>
  <inkml:trace contextRef="#ctx0" brushRef="#br0" timeOffset="2798.61">637 110 24575,'0'0'0,"0"1"0,1 0 0,-1-1 0,0 1 0,1-1 0,-1 1 0,0-1 0,1 1 0,-1-1 0,1 1 0,-1-1 0,1 1 0,-1-1 0,1 0 0,-1 1 0,1-1 0,0 0 0,-1 1 0,1-1 0,-1 0 0,1 0 0,0 1 0,19 5 0,-13-5 0,27 11 0,49 8 0,-70-17 0,1-1 0,-1-1 0,1 0 0,0-1 0,-1 0 0,26-5 0,-36 4 0,-1 0 0,1 0 0,0 0 0,-1 0 0,1 0 0,-1-1 0,0 1 0,1-1 0,-1 0 0,0 0 0,0 0 0,0 0 0,0 0 0,0 0 0,-1 0 0,1-1 0,-1 1 0,1 0 0,-1-1 0,0 0 0,0 1 0,0-1 0,0 0 0,0 1 0,0-5 0,0 2 0,-1 1 0,1-1 0,-1 0 0,0 0 0,0 0 0,-1 1 0,1-1 0,-1 0 0,0 0 0,0 1 0,-1-1 0,1 0 0,-1 1 0,-3-7 0,3 9 0,0 0 0,-1-1 0,1 1 0,0 0 0,-1 0 0,1 0 0,-1 1 0,0-1 0,1 1 0,-1-1 0,0 1 0,0 0 0,0 0 0,0 0 0,0 0 0,0 1 0,0-1 0,-4 1 0,-10-1 0,0 0 0,-19 3 0,18-2 0,6 0 0,1 0 0,-1 1 0,1 0 0,0 1 0,0 0 0,-1 1 0,1 0 0,1 0 0,-1 1 0,-12 7 0,16-7 0,2 0 0,-1 1 0,0 0 0,1 0 0,0 0 0,0 0 0,0 1 0,1 0 0,0 0 0,0 0 0,0 0 0,1 1 0,0-1 0,0 1 0,1 0 0,0 0 0,-3 13 0,1 8 0,1-1 0,1 1 0,2 38 0,2-22 0,3 0 0,1 0 0,15 49 0,46 126 0,-50-165 0,3-2 0,2-1 0,44 77 0,-63-122 0,1-1 0,0 0 0,0 0 0,0-1 0,1 1 0,-1-1 0,1 0 0,0 0 0,0-1 0,1 1 0,-1-1 0,1 0 0,-1-1 0,1 1 0,0-1 0,0 0 0,0-1 0,0 1 0,9 0 0,0-2 0,-1 0 0,0-1 0,0 0 0,1-1 0,-1 0 0,0-1 0,19-8 0,-24 8 0,8-1 0,-1-1 0,-1-1 0,1-1 0,-1 0 0,0-1 0,0 0 0,17-15 0,-10 6 0,-6 4 0,28-30 0,-39 39 0,-1-1 0,0-1 0,-1 1 0,1 0 0,-1-1 0,0 0 0,-1 0 0,1 0 0,-1 0 0,2-10 0,17-153-1365,-20 153-5461</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0T04:48:02.151"/>
    </inkml:context>
    <inkml:brush xml:id="br0">
      <inkml:brushProperty name="width" value="0.035" units="cm"/>
      <inkml:brushProperty name="height" value="0.035" units="cm"/>
      <inkml:brushProperty name="color" value="#DA0C07"/>
      <inkml:brushProperty name="inkEffects" value="lava"/>
      <inkml:brushProperty name="anchorX" value="-9458.58203"/>
      <inkml:brushProperty name="anchorY" value="-5965.77686"/>
      <inkml:brushProperty name="scaleFactor" value="0.50174"/>
    </inkml:brush>
  </inkml:definitions>
  <inkml:trace contextRef="#ctx0" brushRef="#br0">1 0 24575,'664'0'0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0T04:42:07.703"/>
    </inkml:context>
    <inkml:brush xml:id="br0">
      <inkml:brushProperty name="width" value="0.035" units="cm"/>
      <inkml:brushProperty name="height" value="0.035" units="cm"/>
      <inkml:brushProperty name="color" value="#DA0C07"/>
      <inkml:brushProperty name="inkEffects" value="lava"/>
      <inkml:brushProperty name="anchorX" value="-13148.54492"/>
      <inkml:brushProperty name="anchorY" value="-8423.20215"/>
      <inkml:brushProperty name="scaleFactor" value="0.50087"/>
    </inkml:brush>
  </inkml:definitions>
  <inkml:trace contextRef="#ctx0" brushRef="#br0">1 338 24575,'0'0'0,"0"-13"0,4 4 0,0-4 0,5 2 0,-1-2 0,0-2 0,2 2 0,-2-2 0,-1-1 0,-3-2 0,4 3 0,-2-2 0,3 5 0,-1-2 0,-1-1 0,-1-2 0,-3-2 0,3 3 0,0 0 0,3 2 0,-1 0 0,3 3 0,-2-1 0,-1 2 0</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0T04:41:59.610"/>
    </inkml:context>
    <inkml:brush xml:id="br0">
      <inkml:brushProperty name="width" value="0.035" units="cm"/>
      <inkml:brushProperty name="height" value="0.035" units="cm"/>
      <inkml:brushProperty name="color" value="#DA0C07"/>
      <inkml:brushProperty name="inkEffects" value="lava"/>
      <inkml:brushProperty name="anchorX" value="-7996.75732"/>
      <inkml:brushProperty name="anchorY" value="-4894.90723"/>
      <inkml:brushProperty name="scaleFactor" value="0.50174"/>
    </inkml:brush>
  </inkml:definitions>
  <inkml:trace contextRef="#ctx0" brushRef="#br0">1 0 24575,'243'244'0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0T04:41:48.293"/>
    </inkml:context>
    <inkml:brush xml:id="br0">
      <inkml:brushProperty name="width" value="0.035" units="cm"/>
      <inkml:brushProperty name="height" value="0.035" units="cm"/>
      <inkml:brushProperty name="color" value="#DA0C07"/>
      <inkml:brushProperty name="inkEffects" value="lava"/>
      <inkml:brushProperty name="anchorX" value="-6710.11182"/>
      <inkml:brushProperty name="anchorY" value="-4372.81738"/>
      <inkml:brushProperty name="scaleFactor" value="0.50174"/>
    </inkml:brush>
  </inkml:definitions>
  <inkml:trace contextRef="#ctx0" brushRef="#br0">1 59 24575,'1215'0'0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0T04:41:39.358"/>
    </inkml:context>
    <inkml:brush xml:id="br0">
      <inkml:brushProperty name="width" value="0.035" units="cm"/>
      <inkml:brushProperty name="height" value="0.035" units="cm"/>
      <inkml:brushProperty name="color" value="#DA0C07"/>
      <inkml:brushProperty name="inkEffects" value="lava"/>
      <inkml:brushProperty name="anchorX" value="-9114.30469"/>
      <inkml:brushProperty name="anchorY" value="-5211.54688"/>
      <inkml:brushProperty name="scaleFactor" value="0.50087"/>
    </inkml:brush>
  </inkml:definitions>
  <inkml:trace contextRef="#ctx0" brushRef="#br0">0 1 24575,'0'0'0,"4"0"0,6 4 0,3 1 0,0 3 0,-2 5 0,1-1 0,3-2 0,1-2 0,-1 1 0,0-2 0,2 3 0,2-2 0,-4 4 0,-3 2 0,0 2 0,2-1 0,-3 1 0,3-3 0,1-3 0,-2 0 0,6-2 0,-3 3 0,2 2 0,-4 3 0,1-2 0,-3 1 0,-4 2 0,-6-3 0,-4 1 0,-10-2 0,-5-4 0,1 1 0,-3-2 0,4 2 0,-1-1 0,-1-2 0,4 2 0,-2-1 0,3 2 0,-1-1 0,3 3 0,-2-2 0,-2-3 0,-3-1 0,-1-3 0,2 3 0,-1 4 0,3-1 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0T04:41:25.310"/>
    </inkml:context>
    <inkml:brush xml:id="br0">
      <inkml:brushProperty name="width" value="0.035" units="cm"/>
      <inkml:brushProperty name="height" value="0.035" units="cm"/>
      <inkml:brushProperty name="color" value="#DA0C07"/>
      <inkml:brushProperty name="inkEffects" value="lava"/>
      <inkml:brushProperty name="anchorX" value="-4870.30713"/>
      <inkml:brushProperty name="anchorY" value="-2914.03931"/>
      <inkml:brushProperty name="scaleFactor" value="0.50174"/>
    </inkml:brush>
  </inkml:definitions>
  <inkml:trace contextRef="#ctx0" brushRef="#br0">0 0 24575,'951'0'0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0T04:41:07.154"/>
    </inkml:context>
    <inkml:brush xml:id="br0">
      <inkml:brushProperty name="width" value="0.035" units="cm"/>
      <inkml:brushProperty name="height" value="0.035" units="cm"/>
      <inkml:brushProperty name="color" value="#DA0C07"/>
      <inkml:brushProperty name="inkEffects" value="lava"/>
      <inkml:brushProperty name="anchorX" value="-5175.64014"/>
      <inkml:brushProperty name="anchorY" value="-3075.29956"/>
      <inkml:brushProperty name="scaleFactor" value="0.50087"/>
    </inkml:brush>
    <inkml:brush xml:id="br1">
      <inkml:brushProperty name="width" value="0.035" units="cm"/>
      <inkml:brushProperty name="height" value="0.035" units="cm"/>
      <inkml:brushProperty name="color" value="#DA0C07"/>
      <inkml:brushProperty name="inkEffects" value="lava"/>
      <inkml:brushProperty name="anchorX" value="-6248.52295"/>
      <inkml:brushProperty name="anchorY" value="-4092.48047"/>
      <inkml:brushProperty name="scaleFactor" value="0.50087"/>
    </inkml:brush>
  </inkml:definitions>
  <inkml:trace contextRef="#ctx0" brushRef="#br0">0 0 24575,'0'0'0,"4"0"0,1 5 0,4-1 0,-1 5 0,4 4 0,2-1 0,3 2 0,2-2 0,-2 2 0,0-3 0,-3 2 0,0-3 0,1 2 0,3-2 0,-4 2 0,2-2 0,-4-2 0</inkml:trace>
  <inkml:trace contextRef="#ctx0" brushRef="#br1" timeOffset="2186.97">243 177 24575,'0'0'0,"0"3"0,-4 3 0,-1 2 0,-4 1 0,1 2 0,0 4 0,-2-3 0,2 3 0,-3-3 0,-2 2 0,-4 1 0,-2 2 0,3 2 0,-1-3 0,4 1 0,3-4 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0T04:40:52.643"/>
    </inkml:context>
    <inkml:brush xml:id="br0">
      <inkml:brushProperty name="width" value="0.035" units="cm"/>
      <inkml:brushProperty name="height" value="0.035" units="cm"/>
      <inkml:brushProperty name="color" value="#DA0C07"/>
      <inkml:brushProperty name="inkEffects" value="lava"/>
      <inkml:brushProperty name="anchorX" value="-2195.96729"/>
      <inkml:brushProperty name="anchorY" value="-1591.27075"/>
      <inkml:brushProperty name="scaleFactor" value="0.50174"/>
    </inkml:brush>
  </inkml:definitions>
  <inkml:trace contextRef="#ctx0" brushRef="#br0">0 91 24575,'951'0'0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0T04:40:43.739"/>
    </inkml:context>
    <inkml:brush xml:id="br0">
      <inkml:brushProperty name="width" value="0.035" units="cm"/>
      <inkml:brushProperty name="height" value="0.035" units="cm"/>
      <inkml:brushProperty name="color" value="#DA0C07"/>
      <inkml:brushProperty name="inkEffects" value="lava"/>
      <inkml:brushProperty name="anchorX" value="-4243.49023"/>
      <inkml:brushProperty name="anchorY" value="-2987.31494"/>
      <inkml:brushProperty name="scaleFactor" value="0.50087"/>
    </inkml:brush>
  </inkml:definitions>
  <inkml:trace contextRef="#ctx0" brushRef="#br0">107 0 24575,'0'0'0,"0"4"0,-4 6 0,-1 3 0,-4 4 0,1 3 0,1 2 0,2 0 0,-3-3 0,1-1 0,-3-4 0,1 1 0,2 0 0,-3-3 0,3 2 0,0 2 0,3-3 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0T04:40:39.984"/>
    </inkml:context>
    <inkml:brush xml:id="br0">
      <inkml:brushProperty name="width" value="0.035" units="cm"/>
      <inkml:brushProperty name="height" value="0.035" units="cm"/>
      <inkml:brushProperty name="color" value="#DA0C07"/>
      <inkml:brushProperty name="inkEffects" value="lava"/>
      <inkml:brushProperty name="anchorX" value="-2006.88879"/>
      <inkml:brushProperty name="anchorY" value="-1295.5636"/>
      <inkml:brushProperty name="scaleFactor" value="0.50174"/>
    </inkml:brush>
  </inkml:definitions>
  <inkml:trace contextRef="#ctx0" brushRef="#br0">0 2 24575,'266'90'0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8T03:37:53.102"/>
    </inkml:context>
    <inkml:brush xml:id="br0">
      <inkml:brushProperty name="width" value="0.035" units="cm"/>
      <inkml:brushProperty name="height" value="0.035" units="cm"/>
      <inkml:brushProperty name="color" value="#AE198D"/>
      <inkml:brushProperty name="inkEffects" value="galaxy"/>
      <inkml:brushProperty name="anchorX" value="-152268.60938"/>
      <inkml:brushProperty name="anchorY" value="-132029.875"/>
      <inkml:brushProperty name="scaleFactor" value="0.5"/>
    </inkml:brush>
    <inkml:brush xml:id="br1">
      <inkml:brushProperty name="width" value="0.035" units="cm"/>
      <inkml:brushProperty name="height" value="0.035" units="cm"/>
      <inkml:brushProperty name="color" value="#AE198D"/>
      <inkml:brushProperty name="inkEffects" value="galaxy"/>
      <inkml:brushProperty name="anchorX" value="-151338.75"/>
      <inkml:brushProperty name="anchorY" value="-131886.125"/>
      <inkml:brushProperty name="scaleFactor" value="0.5"/>
    </inkml:brush>
    <inkml:brush xml:id="br2">
      <inkml:brushProperty name="width" value="0.035" units="cm"/>
      <inkml:brushProperty name="height" value="0.035" units="cm"/>
      <inkml:brushProperty name="color" value="#AE198D"/>
      <inkml:brushProperty name="inkEffects" value="galaxy"/>
      <inkml:brushProperty name="anchorX" value="-152377.01563"/>
      <inkml:brushProperty name="anchorY" value="-132961.375"/>
      <inkml:brushProperty name="scaleFactor" value="0.5"/>
    </inkml:brush>
    <inkml:brush xml:id="br3">
      <inkml:brushProperty name="width" value="0.035" units="cm"/>
      <inkml:brushProperty name="height" value="0.035" units="cm"/>
      <inkml:brushProperty name="color" value="#AE198D"/>
      <inkml:brushProperty name="inkEffects" value="galaxy"/>
      <inkml:brushProperty name="anchorX" value="-153223.6875"/>
      <inkml:brushProperty name="anchorY" value="-133808.03125"/>
      <inkml:brushProperty name="scaleFactor" value="0.5"/>
    </inkml:brush>
  </inkml:definitions>
  <inkml:trace contextRef="#ctx0" brushRef="#br0">84 513 24575,'0'0'0,"0"3"0,0 5 0,0 2 0,0 4 0,0 2 0,0 1 0,0 2 0,0-1 0,0 0 0,0 1 0,0-1 0,0-1 0,0 1 0,-4 4 0,1-1 0,-1 0 0,-3-4 0,2-1 0,-1 0 0,3-1 0,-3 1 0,1 0 0,1 1 0,1 0 0,1 1 0,1-1 0,4-3 0,0 0 0,4-3 0,4-3 0,2-3 0,-2-6 0,2-2 0,2-1 0,-4-3 0,2 1 0,-4-3 0,2 1 0,1 2 0,1 1 0,2 2 0,1 2 0,1 4 0,-3 4 0,-3 4 0,-4 3 0,-2 2 0,-3 2 0,-2 0 0,0 0 0,-1 1 0,1-1 0,-1 0 0,1 0 0,-1 0 0,-3-1 0,-3-2 0,0-1 0,-3-4 0,1 1 0,-1-3 0,-3-2 0,-1-2 0,-1 2 0,-2-1 0,0-1 0,-1-1 0,1-2 0,-2 0 0,2 0 0,-1-1 0,3-4 0,1 0 0,3-3 0,4 0 0</inkml:trace>
  <inkml:trace contextRef="#ctx0" brushRef="#br1" timeOffset="2830.57">85 213 24575,'0'0'0,"0"3"0,0 4 0,3 4 0,1 3 0,3-2 0,0 2 0,2 0 0,-1 1 0,-1 1 0,1-2 0,2 0 0,-1 0 0,1-3 0,-1 1 0,1-3 0,2-2 0,-2 1 0,2-2 0,-3 3 0,2-2 0,1-2 0,1-1 0,-1-2 0</inkml:trace>
  <inkml:trace contextRef="#ctx0" brushRef="#br2" timeOffset="4339.14">12 54 24575,'0'0'0</inkml:trace>
  <inkml:trace contextRef="#ctx0" brushRef="#br3" timeOffset="8633.02">366 1 24575,'0'0'0,"0"3"0,0 4 0,0 4 0,0 3 0,0 2 0,-4-3 0,1 2 0,-1-1 0,-2 2 0,0 0 0,1 1 0,1 0 0,-2-3 0,1 0 0,1 0 0,1 5 0,1 0 0,1 1 0,0 0 0,1-1 0,4-3 0,0-1 0,3-4 0,3-4 0,3-2 0,2-2 0,2-2 0,1-1 0,0-1 0,-4-3 0,1 0 0,-1-1 0,-2-2 0,0 1 0,1-2 0,-3-3 0,2-6 0,0-2 0,-1-1 0,-3 0 0,1 4 0,-2 0 0,-2 0 0,-1 5 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0T04:40:34.429"/>
    </inkml:context>
    <inkml:brush xml:id="br0">
      <inkml:brushProperty name="width" value="0.035" units="cm"/>
      <inkml:brushProperty name="height" value="0.035" units="cm"/>
      <inkml:brushProperty name="color" value="#DA0C07"/>
      <inkml:brushProperty name="inkEffects" value="lava"/>
      <inkml:brushProperty name="anchorX" value="-923.03448"/>
      <inkml:brushProperty name="anchorY" value="-729.15405"/>
      <inkml:brushProperty name="scaleFactor" value="0.50174"/>
    </inkml:brush>
  </inkml:definitions>
  <inkml:trace contextRef="#ctx0" brushRef="#br0">1 0 24575,'753'0'0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0T05:05:31.440"/>
    </inkml:context>
    <inkml:brush xml:id="br0">
      <inkml:brushProperty name="width" value="0.035" units="cm"/>
      <inkml:brushProperty name="height" value="0.035" units="cm"/>
      <inkml:brushProperty name="color" value="#DA0C07"/>
      <inkml:brushProperty name="inkEffects" value="lava"/>
      <inkml:brushProperty name="anchorX" value="-30678.50195"/>
      <inkml:brushProperty name="anchorY" value="-22172.44727"/>
      <inkml:brushProperty name="scaleFactor" value="0.50087"/>
    </inkml:brush>
    <inkml:brush xml:id="br1">
      <inkml:brushProperty name="width" value="0.035" units="cm"/>
      <inkml:brushProperty name="height" value="0.035" units="cm"/>
      <inkml:brushProperty name="color" value="#DA0C07"/>
      <inkml:brushProperty name="inkEffects" value="lava"/>
      <inkml:brushProperty name="anchorX" value="-32318.77734"/>
      <inkml:brushProperty name="anchorY" value="-23020.58789"/>
      <inkml:brushProperty name="scaleFactor" value="0.50087"/>
    </inkml:brush>
  </inkml:definitions>
  <inkml:trace contextRef="#ctx0" brushRef="#br0">1 155 24575,'0'0'0,"3"0"0,7 0 0,8 0 0,3 0 0,4 0 0,0 0 0,0 0 0,0 0 0,-1 0 0,-1 0 0,0 0 0,0 0 0,-1 0 0,4 0 0,1 0 0,-1 0 0,0 0 0,-2 0 0,0 0 0,-1 0 0,0 0 0,-1 0 0,0 0 0,0 0 0,-1 0 0,1 0 0,0 0 0,0 0 0,5 0 0,-1 0 0,1 0 0,-1 0 0,-1 0 0,-2 0 0,-4 0 0</inkml:trace>
  <inkml:trace contextRef="#ctx0" brushRef="#br1" timeOffset="2722.63">597 0 24575,'0'0'0,"0"4"0,4 6 0,5 3 0,5 0 0,-1 2 0,2-2 0,2-3 0,-3 1 0,2-2 0,1-2 0,-3 2 0,1-2 0,1-2 0,-3 4 0,2-2 0,1-1 0,2-2 0,5-1 0,3 2 0,-5 5 0,-4 3 0,-18-12 0,2 0 0,-1 0 0,1 0 0,-1 0 0,1 0 0,-1 0 0,0 0 0,0-1 0,1 1 0,-1 0 0,0 0 0,0 0 0,0 1 0,0-1 0,0 1 0,-7 13 0,-7 2 0,-2 1 0,-2 5 0,-2-2 0,4 0 0,-1-4 0,3-1 0,1-4 0,2 2 0,-1-4 0,-3 2 0,3 1 0,3 4 0,-2-3 0,2 1 0,2-2 0</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0T05:05:24.765"/>
    </inkml:context>
    <inkml:brush xml:id="br0">
      <inkml:brushProperty name="width" value="0.035" units="cm"/>
      <inkml:brushProperty name="height" value="0.035" units="cm"/>
      <inkml:brushProperty name="color" value="#DA0C07"/>
      <inkml:brushProperty name="inkEffects" value="lava"/>
      <inkml:brushProperty name="anchorX" value="-29736.81055"/>
      <inkml:brushProperty name="anchorY" value="-20907.87305"/>
      <inkml:brushProperty name="scaleFactor" value="0.50087"/>
    </inkml:brush>
  </inkml:definitions>
  <inkml:trace contextRef="#ctx0" brushRef="#br0">1 1 24575,'0'0'0,"4"0"0,5 4 0,0 5 0,4 5 0,2-1 0,3 2 0,2 2 0,1 2 0,1-3 0,1 1 0,-1-4 0,-4 1 0,0-3 0,-4 1 0,0-2 0,1-3 0,6-2 0,-3 3 0,-7-2 0,-8 3 0,-9-1 0,-7-1 0,-1 2 0,-3 3 0,-1-1 0,2 7 0,0-2 0,-2 2 0,0-4 0,-2-3 0,4 1 0,3 1 0,0 2 0,3 3 0,3-3 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0T05:05:21.994"/>
    </inkml:context>
    <inkml:brush xml:id="br0">
      <inkml:brushProperty name="width" value="0.035" units="cm"/>
      <inkml:brushProperty name="height" value="0.035" units="cm"/>
      <inkml:brushProperty name="color" value="#DA0C07"/>
      <inkml:brushProperty name="inkEffects" value="lava"/>
      <inkml:brushProperty name="anchorX" value="-18730.90625"/>
      <inkml:brushProperty name="anchorY" value="-13396.41309"/>
      <inkml:brushProperty name="scaleFactor" value="0.50174"/>
    </inkml:brush>
  </inkml:definitions>
  <inkml:trace contextRef="#ctx0" brushRef="#br0">1 0 24575,'884'0'0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0T05:05:14.711"/>
    </inkml:context>
    <inkml:brush xml:id="br0">
      <inkml:brushProperty name="width" value="0.035" units="cm"/>
      <inkml:brushProperty name="height" value="0.035" units="cm"/>
      <inkml:brushProperty name="color" value="#DA0C07"/>
      <inkml:brushProperty name="inkEffects" value="lava"/>
      <inkml:brushProperty name="anchorX" value="-28953.27148"/>
      <inkml:brushProperty name="anchorY" value="-20379.2168"/>
      <inkml:brushProperty name="scaleFactor" value="0.50087"/>
    </inkml:brush>
  </inkml:definitions>
  <inkml:trace contextRef="#ctx0" brushRef="#br0">58 1 24575,'0'0'0,"0"4"0,4 5 0,5 0 0,5 4 0,3-2 0,-2 2 0,2-2 0,-3 2 0,1-3 0,-4 3 0,-2 1 0,1-1 0,-3 1 0,4-3 0,-3 3 0,-5-4 0,-3 3 0,-2 1 0,-4 3 0,-5 2 0,-4 5 0,-4-2 0,-1 0 0,2-1 0,0 1 0,-1-1 0,5 1 0,3 0 0,-1-5 0,3 1 0,-2-5 0,2 1 0,-2 1 0,2 1 0,1-1 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0T05:05:11.955"/>
    </inkml:context>
    <inkml:brush xml:id="br0">
      <inkml:brushProperty name="width" value="0.035" units="cm"/>
      <inkml:brushProperty name="height" value="0.035" units="cm"/>
      <inkml:brushProperty name="color" value="#DA0C07"/>
      <inkml:brushProperty name="inkEffects" value="lava"/>
      <inkml:brushProperty name="anchorX" value="-18223.07813"/>
      <inkml:brushProperty name="anchorY" value="-13013.44336"/>
      <inkml:brushProperty name="scaleFactor" value="0.50174"/>
    </inkml:brush>
  </inkml:definitions>
  <inkml:trace contextRef="#ctx0" brushRef="#br0">0 7 24575,'1038'0'0</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0T05:05:04.401"/>
    </inkml:context>
    <inkml:brush xml:id="br0">
      <inkml:brushProperty name="width" value="0.035" units="cm"/>
      <inkml:brushProperty name="height" value="0.035" units="cm"/>
      <inkml:brushProperty name="color" value="#DA0C07"/>
      <inkml:brushProperty name="inkEffects" value="lava"/>
      <inkml:brushProperty name="anchorX" value="-26365.53516"/>
      <inkml:brushProperty name="anchorY" value="-18190.33398"/>
      <inkml:brushProperty name="scaleFactor" value="0.50087"/>
    </inkml:brush>
  </inkml:definitions>
  <inkml:trace contextRef="#ctx0" brushRef="#br0">1 0 24575,'0'0'0,"3"4"0,7 6 0,3-1 0,0 4 0,2-2 0,2-2 0,2 1 0,-3 3 0,-4 3 0,1-2 0,-4 1 0,3 2 0,-3 1 0,3-3 0,1 2 0,4 0 0,-3 1 0,-2 2 0,-9 5 0,-7 1 0,-7-4 0,-5-5 0,-4-6 0,2 0 0,4 2 0,-1-3 0,5 2 0,-3-1 0,4 1 0,-3-2 0,3 2 0,1-2 0</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0T05:05:00.655"/>
    </inkml:context>
    <inkml:brush xml:id="br0">
      <inkml:brushProperty name="width" value="0.035" units="cm"/>
      <inkml:brushProperty name="height" value="0.035" units="cm"/>
      <inkml:brushProperty name="color" value="#DA0C07"/>
      <inkml:brushProperty name="inkEffects" value="lava"/>
      <inkml:brushProperty name="anchorX" value="-16576.97461"/>
      <inkml:brushProperty name="anchorY" value="-11566.51855"/>
      <inkml:brushProperty name="scaleFactor" value="0.50174"/>
    </inkml:brush>
  </inkml:definitions>
  <inkml:trace contextRef="#ctx0" brushRef="#br0">0 0 24575,'752'23'0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0T05:04:52.982"/>
    </inkml:context>
    <inkml:brush xml:id="br0">
      <inkml:brushProperty name="width" value="0.035" units="cm"/>
      <inkml:brushProperty name="height" value="0.035" units="cm"/>
      <inkml:brushProperty name="color" value="#DA0C07"/>
      <inkml:brushProperty name="inkEffects" value="lava"/>
      <inkml:brushProperty name="anchorX" value="-25728.71875"/>
      <inkml:brushProperty name="anchorY" value="-17721.35938"/>
      <inkml:brushProperty name="scaleFactor" value="0.50087"/>
    </inkml:brush>
  </inkml:definitions>
  <inkml:trace contextRef="#ctx0" brushRef="#br0">59 1 24575,'0'0'0,"0"7"0,5 3 0,-1 4 0,5-2 0,0 2 0,2-2 0,4-3 0,2 1 0,-2 3 0,1-2 0,2-2 0,-4 2 0,1-3 0,1-1 0,-2 2 0,1-2 0,1-1 0,-3 2 0,-3 4 0,-7-2 0,-8-1 0,-2 2 0,-5-2 0,1 2 0,-3-2 0,3 3 0,-3-2 0,3 2 0,3 2 0,-2-2 0,-2 3 0,-4-4 0,3 3 0,-2-3 0,-2-3 0,3 2 0,-1-3 0,-1-1 0,2 3 0,-1-2 0,4 3 0,-3-1 0,4 2 0,2-1 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0T05:04:47.850"/>
    </inkml:context>
    <inkml:brush xml:id="br0">
      <inkml:brushProperty name="width" value="0.035" units="cm"/>
      <inkml:brushProperty name="height" value="0.035" units="cm"/>
      <inkml:brushProperty name="color" value="#DA0C07"/>
      <inkml:brushProperty name="inkEffects" value="lava"/>
      <inkml:brushProperty name="anchorX" value="-24085.32227"/>
      <inkml:brushProperty name="anchorY" value="-16827.82422"/>
      <inkml:brushProperty name="scaleFactor" value="0.50087"/>
    </inkml:brush>
  </inkml:definitions>
  <inkml:trace contextRef="#ctx0" brushRef="#br0">0 22 24575,'0'0'0,"4"0"0,10 0 0,0-4 0,3 0 0,2-1 0,1 2 0,2 0 0,0 1 0,1 2 0,-1-1 0,1 1 0,-1 0 0,0 0 0,1 1 0,-1-1 0,0 0 0,0 0 0,0 0 0,0 0 0,0 0 0,-4 4 0,-1 5 0,1 0 0,0-1 0,2-1 0,0-3 0,1-1 0,1 3 0,0-1 0,4-1 0,1 0 0,0-2 0,-1-1 0,-1 0 0,-5-1 0,-2 0 0,0 0 0,0 0 0,-3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8T03:37:48.439"/>
    </inkml:context>
    <inkml:brush xml:id="br0">
      <inkml:brushProperty name="width" value="0.035" units="cm"/>
      <inkml:brushProperty name="height" value="0.035" units="cm"/>
      <inkml:brushProperty name="color" value="#AE198D"/>
      <inkml:brushProperty name="inkEffects" value="galaxy"/>
      <inkml:brushProperty name="anchorX" value="-153284.9375"/>
      <inkml:brushProperty name="anchorY" value="-132972.71875"/>
      <inkml:brushProperty name="scaleFactor" value="0.5"/>
    </inkml:brush>
  </inkml:definitions>
  <inkml:trace contextRef="#ctx0" brushRef="#br0">197 97 24575,'0'0'0,"0"3"0,0 4 0,-3 0 0,-1 4 0,1 1 0,-4-2 0,1 3 0,1 0 0,2 2 0,0 1 0,-2-3 0,1 1 0,0 0 0,1 0 0,1 2 0,1 4 0,0 1 0,1 0 0,4-4 0,0-1 0,3-3 0,3-2 0,4-2 0,1-3 0,2-2 0,0-2 0,1-1 0,-3-4 0,-1-1 0,-3-4 0,1 1 0,-4-3 0,2 2 0,1-6 0,-1-1 0,1 1 0,-2-1 0,1 0 0,-2 0 0,-1-2 0,0 4 0,0-1 0,-2 0 0,-2 0 0,-1-2 0,-1 0 0,-1-1 0,0-1 0,-3 1 0,-2-1 0,-2 3 0,0 1 0,2 0 0,-3 3 0,-3 3 0,-1 2 0,-3 3 0,-1 2 0,-1 0 0,3 5 0,0 0 0,-1 4 0,0 3 0,-1-2 0,3 3 0,0-3 0,3 2 0,2 2 0,0-3 0,2 2 0,-3-3 0,2 1 0,2 2 0,-3-1 0,-1-3 0,-3-3 0,-2-1 0,1-6 0,0-5 0,-1-4 0,-1-3 0,3-2 0,-1 1 0,2 1 0,4-1 0,2-1 0,2 0 0,2-1 0,1 0 0,3 3 0,5 4 0,0-1 0,-1 4 0</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0T05:13:02.571"/>
    </inkml:context>
    <inkml:brush xml:id="br0">
      <inkml:brushProperty name="width" value="0.035" units="cm"/>
      <inkml:brushProperty name="height" value="0.035" units="cm"/>
      <inkml:brushProperty name="color" value="#DA0C07"/>
      <inkml:brushProperty name="inkEffects" value="lava"/>
      <inkml:brushProperty name="anchorX" value="-39436.33203"/>
      <inkml:brushProperty name="anchorY" value="-28958.85938"/>
      <inkml:brushProperty name="scaleFactor" value="0.50087"/>
    </inkml:brush>
  </inkml:definitions>
  <inkml:trace contextRef="#ctx0" brushRef="#br0">1 1 24575,'0'0'0,"0"3"0,0 7 0,0 3 0,4 4 0,1 3 0,4 2 0,3 0 0,0 1 0,2-4 0,-2-1 0,2-4 0,-3 0 0,2-3 0,2-4 0,-3 3 0,-2 2 0,1-2 0,3-2 0,-3 3 0,-2 6 0,-3 3 0,-2 3 0,-2 1 0,-1 0 0,-5-5 0,-2 0 0,1-1 0,-3 1 0,0 1 0,-3-4 0,-2-4 0,0 0 0,3-2 0</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0T05:12:57.304"/>
    </inkml:context>
    <inkml:brush xml:id="br0">
      <inkml:brushProperty name="width" value="0.035" units="cm"/>
      <inkml:brushProperty name="height" value="0.035" units="cm"/>
      <inkml:brushProperty name="color" value="#DA0C07"/>
      <inkml:brushProperty name="inkEffects" value="lava"/>
      <inkml:brushProperty name="anchorX" value="-25574.58398"/>
      <inkml:brushProperty name="anchorY" value="-18784.79492"/>
      <inkml:brushProperty name="scaleFactor" value="0.50174"/>
    </inkml:brush>
  </inkml:definitions>
  <inkml:trace contextRef="#ctx0" brushRef="#br0">0 255 24575,'255'-254'0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0T05:12:53.656"/>
    </inkml:context>
    <inkml:brush xml:id="br0">
      <inkml:brushProperty name="width" value="0.035" units="cm"/>
      <inkml:brushProperty name="height" value="0.035" units="cm"/>
      <inkml:brushProperty name="color" value="#DA0C07"/>
      <inkml:brushProperty name="inkEffects" value="lava"/>
      <inkml:brushProperty name="anchorX" value="-36786.92969"/>
      <inkml:brushProperty name="anchorY" value="-26951.28906"/>
      <inkml:brushProperty name="scaleFactor" value="0.50087"/>
    </inkml:brush>
  </inkml:definitions>
  <inkml:trace contextRef="#ctx0" brushRef="#br0">0 196 24575,'0'0'0,"8"0"0,6 0 0,4 0 0,3 0 0,2 0 0,5 0 0,0 0 0,0 0 0,3 0 0,-1 0 0,3 0 0,-2 0 0,-1 0 0,-2 0 0,-3 0 0,-1-4 0,-1-1 0,-1 1 0,0 0 0,-5-3 0,0 1 0,-4-4 0,1 1 0,0 2 0,-1-3 0,1 2 0,1 2 0,2 1 0,2 2 0,-3-3 0,6 1 0,0 1 0,1 1 0,0 0 0,1 2 0,-1 0 0,-9 1 0,-5 5 0,-9-1 0,-7 1 0,-16-1 0,-9-2 0,-8 0 0,-3-1 0,-8-1 0,4-4 0,0-5 0,6-4 0,0-1 0,6-1 0,0 2 0,7-1 0,3 3 0,16 2 0,9 9 0,0 0 0,-1 0 0,1-1 0,0 1 0,0 0 0,0 0 0,0 0 0,0 0 0,0 0 0,0-1 0,0 1 0,0 0 0,0 0 0,0 0 0,0 0 0,0-1 0,0 1 0,0 0 0,0 0 0,0 0 0,0 0 0,0 0 0,0-1 0,0 1 0,0 0 0,0 0 0,0 0 0,1 0 0,-1 0 0,0-1 0,0 1 0,0 0 0,0 0 0,0 0 0,0 0 0,0 0 0,1 0 0,-1 0 0,0 0 0,0-1 0,0 1 0,1 0 0,14 1 0,7 11 0,9 10 0,5 5 0,5-3 0,-2 4 0,1 0 0,1-6 0,-4 4 0,-3-2 0,1-4 0,-9-1 0,-1-4 0,-8-1 0,-5 1 0,-5 2 0,-12 6 0,-8 1 0,-1 2 0,-3-1 0,2 0 0,3-1 0,4 0 0,3-2 0,2-4 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0T06:02:40.020"/>
    </inkml:context>
    <inkml:brush xml:id="br0">
      <inkml:brushProperty name="width" value="0.035" units="cm"/>
      <inkml:brushProperty name="height" value="0.035" units="cm"/>
      <inkml:brushProperty name="color" value="#DA0C07"/>
      <inkml:brushProperty name="inkEffects" value="lava"/>
      <inkml:brushProperty name="anchorX" value="-56067.32031"/>
      <inkml:brushProperty name="anchorY" value="-39279.26953"/>
      <inkml:brushProperty name="scaleFactor" value="0.50087"/>
    </inkml:brush>
  </inkml:definitions>
  <inkml:trace contextRef="#ctx0" brushRef="#br0">1 1 24575,'0'0'0,"3"0"0,7 4 0,3 5 0,5 0 0,2 0 0,-3 2 0,1 2 0,0-1 0,-3 2 0,0-3 0,2-3 0,1-2 0,1-2 0,1-2 0,2-2 0,0 0 0,0 0 0,-4 4 0,0 0 0,0 0 0,-4 4 0,1-1 0,0-1 0,-2 3 0,-3 3 0,-3 4 0,-7-3 0,-3 3 0,-5 1 0,0 6 0,-5 1 0,3 2 0,-3-1 0,-7 0 0,2-1 0,3-1 0,0 0 0,3-1 0,0 1 0,1-1 0,-1-5 0,3 1 0,-3-1 0,2 1 0,3 2 0,-3-5 0,3 6 0,-4-3 0,2 0 0,2-4 0</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0T06:02:35.250"/>
    </inkml:context>
    <inkml:brush xml:id="br0">
      <inkml:brushProperty name="width" value="0.035" units="cm"/>
      <inkml:brushProperty name="height" value="0.035" units="cm"/>
      <inkml:brushProperty name="color" value="#DA0C07"/>
      <inkml:brushProperty name="inkEffects" value="lava"/>
      <inkml:brushProperty name="anchorX" value="-35258.09375"/>
      <inkml:brushProperty name="anchorY" value="-25632.71875"/>
      <inkml:brushProperty name="scaleFactor" value="0.50174"/>
    </inkml:brush>
  </inkml:definitions>
  <inkml:trace contextRef="#ctx0" brushRef="#br0">1 28 24575,'2495'0'0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0T06:02:29.350"/>
    </inkml:context>
    <inkml:brush xml:id="br0">
      <inkml:brushProperty name="width" value="0.035" units="cm"/>
      <inkml:brushProperty name="height" value="0.035" units="cm"/>
      <inkml:brushProperty name="color" value="#DA0C07"/>
      <inkml:brushProperty name="inkEffects" value="lava"/>
      <inkml:brushProperty name="anchorX" value="-52318.75391"/>
      <inkml:brushProperty name="anchorY" value="-38104.05859"/>
      <inkml:brushProperty name="scaleFactor" value="0.50087"/>
    </inkml:brush>
    <inkml:brush xml:id="br1">
      <inkml:brushProperty name="width" value="0.035" units="cm"/>
      <inkml:brushProperty name="height" value="0.035" units="cm"/>
      <inkml:brushProperty name="color" value="#DA0C07"/>
      <inkml:brushProperty name="inkEffects" value="lava"/>
      <inkml:brushProperty name="anchorX" value="-53694.57422"/>
      <inkml:brushProperty name="anchorY" value="-38952.19531"/>
      <inkml:brushProperty name="scaleFactor" value="0.50087"/>
    </inkml:brush>
  </inkml:definitions>
  <inkml:trace contextRef="#ctx0" brushRef="#br0">0 132 24575,'0'0'0,"4"0"0,6 0 0,8 0 0,4 0 0,2 0 0,2 0 0,-1 0 0,-1 0 0,0 0 0,0 0 0,-2 0 0,1 0 0,3 0 0,1 0 0,-1 0 0,0 0 0,-2 0 0,0 0 0,-1 0 0,0 0 0,-1 0 0,0 0 0,0 0 0,-5 0 0</inkml:trace>
  <inkml:trace contextRef="#ctx0" brushRef="#br1" timeOffset="2994.24">399 1 24575,'0'0'0,"7"4"0,8 5 0,3 5 0,3-1 0,-3 2 0,1-2 0,-5 1 0,1-2 0,1-4 0,1-2 0,-2 2 0,-8-2 0,-8-1 0,-8-2 0,-6-1 0,-5-1 0,3 4 0,-2 0 0,0-1 0,4 4 0,-1-1 0,-1 0 0,3 1 0,0 0 0,2 2 0,3 4 0,4 2 0,-3-2 0,2 2 0,-4-3 0,3-3 0</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0T06:02:24.929"/>
    </inkml:context>
    <inkml:brush xml:id="br0">
      <inkml:brushProperty name="width" value="0.035" units="cm"/>
      <inkml:brushProperty name="height" value="0.035" units="cm"/>
      <inkml:brushProperty name="color" value="#DA0C07"/>
      <inkml:brushProperty name="inkEffects" value="lava"/>
      <inkml:brushProperty name="anchorX" value="-51423.69141"/>
      <inkml:brushProperty name="anchorY" value="-36725.43359"/>
      <inkml:brushProperty name="scaleFactor" value="0.50087"/>
    </inkml:brush>
  </inkml:definitions>
  <inkml:trace contextRef="#ctx0" brushRef="#br0">1 0 24575,'0'0'0,"3"0"0,11 9 0,0 4 0,3 1 0,2-2 0,2 2 0,1 1 0,-4 2 0,-1-3 0,-3 2 0,0-3 0,-3 1 0,1-4 0,2 3 0,3-3 0,1-3 0,-2 3 0,-4 2 0,-4 3 0,-7 2 0,-7 3 0,-2 1 0,-5-3 0,-3 4 0,-3 1 0,3 0 0,-1 1 0,-1-5 0,4-1 0,-2-4 0,4 0 0,-1-3 0,-2-3 0,3 1 0,-3-2 0,4 3 0,2 3 0,4-1 0</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0T06:02:17.839"/>
    </inkml:context>
    <inkml:brush xml:id="br0">
      <inkml:brushProperty name="width" value="0.035" units="cm"/>
      <inkml:brushProperty name="height" value="0.035" units="cm"/>
      <inkml:brushProperty name="color" value="#DA0C07"/>
      <inkml:brushProperty name="inkEffects" value="lava"/>
      <inkml:brushProperty name="anchorX" value="-33008.16406"/>
      <inkml:brushProperty name="anchorY" value="-24062.86914"/>
      <inkml:brushProperty name="scaleFactor" value="0.50174"/>
    </inkml:brush>
  </inkml:definitions>
  <inkml:trace contextRef="#ctx0" brushRef="#br0">1 131 24575,'1325'-131'0</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0T06:02:14.678"/>
    </inkml:context>
    <inkml:brush xml:id="br0">
      <inkml:brushProperty name="width" value="0.035" units="cm"/>
      <inkml:brushProperty name="height" value="0.035" units="cm"/>
      <inkml:brushProperty name="color" value="#DA0C07"/>
      <inkml:brushProperty name="inkEffects" value="lava"/>
      <inkml:brushProperty name="anchorX" value="-47397.19141"/>
      <inkml:brushProperty name="anchorY" value="-34911.80469"/>
      <inkml:brushProperty name="scaleFactor" value="0.50087"/>
    </inkml:brush>
  </inkml:definitions>
  <inkml:trace contextRef="#ctx0" brushRef="#br0">0 1 24575,'0'0'0,"0"3"0,5 2 0,3 0 0,6-2 0,3 0 0,3-2 0,2 5 0,0-1 0,-4 4 0,1-1 0,-1 0 0,1-3 0,1-2 0,1 4 0,0-2 0,1 0 0,0-2 0,0-1 0,0 0 0,0-2 0,0 0 0,1 0 0,-1 0 0,0 4 0,0 1 0,0-1 0,0 0 0,0-1 0,0-2 0,1 0 0,-2 0 0,2-1 0,3 0 0,1-1 0,-1 1 0,0 0 0,-1 0 0,-1 0 0,-1 0 0,-1 0 0,0 0 0,0 0 0,0 0 0,0 0 0,0 0 0,0 0 0,5 0 0,-1 0 0,1 0 0,-1 0 0,-2 0 0,0 0 0,-1 0 0,0 0 0,-10 0 0,-9 0 0,-9-5 0,-8-4 0,-9-4 0,1-4 0,-6 1 0,-1 3 0,14 4 0,10 3 0,10 3 0,4 6 0,5 6 0,2 1 0,3-1 0,2-2 0,1-1 0,-5 1 0,0-1 0,-4 3 0,0 0 0,-3 2 0,-3 3 0,-2 3 0,-4 1 0,0 3 0,-7-4 0,0 1 0,-4-4 0,0 0 0,-3-3 0,1 2 0,3-4 0</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0T06:02:06.203"/>
    </inkml:context>
    <inkml:brush xml:id="br0">
      <inkml:brushProperty name="width" value="0.035" units="cm"/>
      <inkml:brushProperty name="height" value="0.035" units="cm"/>
      <inkml:brushProperty name="color" value="#DA0C07"/>
      <inkml:brushProperty name="inkEffects" value="lava"/>
      <inkml:brushProperty name="anchorX" value="-44648.90234"/>
      <inkml:brushProperty name="anchorY" value="-32946.05469"/>
      <inkml:brushProperty name="scaleFactor" value="0.50087"/>
    </inkml:brush>
    <inkml:brush xml:id="br1">
      <inkml:brushProperty name="width" value="0.035" units="cm"/>
      <inkml:brushProperty name="height" value="0.035" units="cm"/>
      <inkml:brushProperty name="color" value="#DA0C07"/>
      <inkml:brushProperty name="inkEffects" value="lava"/>
      <inkml:brushProperty name="anchorX" value="-46509.83594"/>
      <inkml:brushProperty name="anchorY" value="-33727.07813"/>
      <inkml:brushProperty name="scaleFactor" value="0.50087"/>
    </inkml:brush>
  </inkml:definitions>
  <inkml:trace contextRef="#ctx0" brushRef="#br0">1 156 24575,'0'0'0,"4"0"0,5 0 0,5 0 0,3 0 0,3 0 0,1 0 0,2 0 0,0 0 0,0 0 0,0 0 0,-1 0 0,1 0 0,-1 0 0,4 0 0,1 0 0,0 0 0,-2 0 0,0-4 0,-1-1 0,-1 0 0,0 2 0,-6-5 0,1 2 0,-1 0 0,1 2 0,1 1 0,2 2 0,0 0 0,5 1 0,1 0 0,-1 0 0,0 1 0,-1-1 0,-1 0 0,-1 0 0,0 0 0,-1 0 0,0-4 0,0 0 0,0-1 0,0 2 0,0 0 0,0 1 0,0 1 0,0 1 0,0 0 0,-4 0 0</inkml:trace>
  <inkml:trace contextRef="#ctx0" brushRef="#br1" timeOffset="2871.74">907 1 24575,'0'0'0,"4"0"0,6 4 0,3 5 0,0 5 0,2-1 0,2-2 0,-2 1 0,0-2 0,-2 2 0,0-2 0,-2 2 0,1-3 0,-2 3 0,-2 3 0,-8-3 0,-1 2 0,-6-2 0,-6-3 0,1 1 0,-2-2 0,2 2 0,2 4 0,3 2 0,-1-2 0,1 1 0,-3-2 0,2 5 0,-3-2 0,1-3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5365E1-A629-4D6A-8B74-0A5F8B30724E}">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Cognizant</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Pawar, Payal (Cognizant)</dc:creator>
  <keywords/>
  <dc:description/>
  <lastModifiedBy>V, Bharath (Contractor)</lastModifiedBy>
  <revision>2582</revision>
  <dcterms:created xsi:type="dcterms:W3CDTF">2025-01-23T15:09:00.0000000Z</dcterms:created>
  <dcterms:modified xsi:type="dcterms:W3CDTF">2025-05-08T08:46:48.6598393Z</dcterms:modified>
</coreProperties>
</file>